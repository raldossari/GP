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40940" w14:textId="4A28D1CF" w:rsidR="001C373C" w:rsidRDefault="001C373C" w:rsidP="001418EE">
      <w:pPr>
        <w:bidi/>
        <w:rPr>
          <w:rFonts w:ascii="Times New Roman" w:hAnsi="Times New Roman" w:cs="Times New Roman"/>
          <w:b/>
          <w:bCs/>
          <w:color w:val="000000"/>
          <w:sz w:val="28"/>
          <w:szCs w:val="27"/>
          <w:rtl/>
        </w:rPr>
      </w:pPr>
    </w:p>
    <w:p w14:paraId="72EF6D1F" w14:textId="6FA6B5AA" w:rsidR="00983BEC" w:rsidRPr="00806BC7" w:rsidRDefault="00983BEC" w:rsidP="00983BEC">
      <w:pPr>
        <w:jc w:val="center"/>
        <w:rPr>
          <w:rFonts w:ascii="Times New Roman" w:hAnsi="Times New Roman" w:cs="Times New Roman"/>
          <w:b/>
          <w:bCs/>
          <w:color w:val="000000"/>
          <w:sz w:val="28"/>
          <w:szCs w:val="27"/>
        </w:rPr>
      </w:pPr>
      <w:r w:rsidRPr="00806BC7">
        <w:rPr>
          <w:rFonts w:ascii="Times New Roman" w:hAnsi="Times New Roman" w:cs="Times New Roman"/>
          <w:b/>
          <w:bCs/>
          <w:color w:val="000000"/>
          <w:sz w:val="28"/>
          <w:szCs w:val="27"/>
        </w:rPr>
        <w:t xml:space="preserve">King Saud University </w:t>
      </w:r>
    </w:p>
    <w:p w14:paraId="663A20A4" w14:textId="7B60DA82" w:rsidR="00983BEC" w:rsidRPr="00806BC7" w:rsidRDefault="00983BEC" w:rsidP="00983BEC">
      <w:pPr>
        <w:jc w:val="center"/>
        <w:rPr>
          <w:rFonts w:ascii="Times New Roman" w:hAnsi="Times New Roman" w:cs="Times New Roman"/>
          <w:b/>
          <w:bCs/>
          <w:color w:val="000000"/>
          <w:sz w:val="28"/>
          <w:szCs w:val="27"/>
        </w:rPr>
      </w:pPr>
      <w:r w:rsidRPr="00806BC7">
        <w:rPr>
          <w:rFonts w:ascii="Times New Roman" w:hAnsi="Times New Roman" w:cs="Times New Roman"/>
          <w:b/>
          <w:bCs/>
          <w:color w:val="000000"/>
          <w:sz w:val="28"/>
          <w:szCs w:val="27"/>
        </w:rPr>
        <w:t>College of Computer and Information Sciences</w:t>
      </w:r>
    </w:p>
    <w:p w14:paraId="5F032073" w14:textId="44899A70" w:rsidR="00983BEC" w:rsidRPr="00806BC7" w:rsidRDefault="00983BEC" w:rsidP="00983BEC">
      <w:pPr>
        <w:jc w:val="center"/>
        <w:rPr>
          <w:rFonts w:ascii="Times New Roman" w:hAnsi="Times New Roman" w:cs="Times New Roman"/>
          <w:color w:val="000000"/>
          <w:sz w:val="28"/>
          <w:szCs w:val="27"/>
        </w:rPr>
      </w:pPr>
      <w:r w:rsidRPr="00806BC7">
        <w:rPr>
          <w:rFonts w:ascii="Times New Roman" w:hAnsi="Times New Roman" w:cs="Times New Roman"/>
          <w:b/>
          <w:bCs/>
          <w:color w:val="000000"/>
          <w:sz w:val="28"/>
          <w:szCs w:val="27"/>
        </w:rPr>
        <w:t>Software Engineering department</w:t>
      </w:r>
    </w:p>
    <w:p w14:paraId="1600B2B2" w14:textId="7C5121DF" w:rsidR="00983BEC" w:rsidRPr="00806BC7" w:rsidRDefault="00983BEC" w:rsidP="00983BEC">
      <w:pPr>
        <w:jc w:val="center"/>
        <w:rPr>
          <w:rFonts w:ascii="Times New Roman" w:hAnsi="Times New Roman" w:cs="Times New Roman"/>
          <w:color w:val="000000"/>
          <w:sz w:val="27"/>
          <w:szCs w:val="27"/>
        </w:rPr>
      </w:pPr>
    </w:p>
    <w:p w14:paraId="33D4251D" w14:textId="24A66283" w:rsidR="00983BEC" w:rsidRPr="00806BC7" w:rsidRDefault="00983BEC" w:rsidP="00983BEC">
      <w:pPr>
        <w:jc w:val="center"/>
        <w:rPr>
          <w:rFonts w:ascii="Times New Roman" w:hAnsi="Times New Roman" w:cs="Times New Roman"/>
          <w:color w:val="000000"/>
          <w:sz w:val="27"/>
          <w:szCs w:val="27"/>
        </w:rPr>
      </w:pPr>
    </w:p>
    <w:p w14:paraId="6CA0AA31" w14:textId="64CEA143" w:rsidR="00983BEC" w:rsidRPr="00806BC7" w:rsidRDefault="00983BEC" w:rsidP="00983BEC">
      <w:pPr>
        <w:jc w:val="center"/>
        <w:rPr>
          <w:rFonts w:ascii="Times New Roman" w:hAnsi="Times New Roman" w:cs="Times New Roman"/>
          <w:b/>
          <w:sz w:val="28"/>
          <w:szCs w:val="28"/>
        </w:rPr>
      </w:pPr>
    </w:p>
    <w:p w14:paraId="6AADFFC7" w14:textId="00EEFB60" w:rsidR="00983BEC" w:rsidRDefault="002A244C" w:rsidP="00983BEC">
      <w:pPr>
        <w:jc w:val="center"/>
        <w:rPr>
          <w:rFonts w:ascii="Times New Roman" w:hAnsi="Times New Roman" w:cs="Times New Roman"/>
          <w:b/>
          <w:bCs/>
          <w:sz w:val="32"/>
          <w:szCs w:val="32"/>
          <w:rtl/>
        </w:rPr>
      </w:pPr>
      <w:r w:rsidRPr="0ABC43A6">
        <w:rPr>
          <w:rFonts w:ascii="Times New Roman" w:hAnsi="Times New Roman" w:cs="Times New Roman"/>
          <w:b/>
          <w:bCs/>
          <w:sz w:val="32"/>
          <w:szCs w:val="32"/>
        </w:rPr>
        <w:t xml:space="preserve">UX-Estimator: A </w:t>
      </w:r>
      <w:r w:rsidR="001F5CE3" w:rsidRPr="0ABC43A6">
        <w:rPr>
          <w:rFonts w:ascii="Times New Roman" w:hAnsi="Times New Roman" w:cs="Times New Roman"/>
          <w:b/>
          <w:bCs/>
          <w:sz w:val="32"/>
          <w:szCs w:val="32"/>
        </w:rPr>
        <w:t>Framework</w:t>
      </w:r>
      <w:r w:rsidRPr="0ABC43A6">
        <w:rPr>
          <w:rFonts w:ascii="Times New Roman" w:hAnsi="Times New Roman" w:cs="Times New Roman"/>
          <w:b/>
          <w:bCs/>
          <w:sz w:val="32"/>
          <w:szCs w:val="32"/>
        </w:rPr>
        <w:t xml:space="preserve"> </w:t>
      </w:r>
      <w:r w:rsidR="001F5CE3" w:rsidRPr="0ABC43A6">
        <w:rPr>
          <w:rFonts w:ascii="Times New Roman" w:hAnsi="Times New Roman" w:cs="Times New Roman"/>
          <w:b/>
          <w:bCs/>
          <w:sz w:val="32"/>
          <w:szCs w:val="32"/>
        </w:rPr>
        <w:t xml:space="preserve">to Facilitate the </w:t>
      </w:r>
      <w:r w:rsidR="00B20D70" w:rsidRPr="0ABC43A6">
        <w:rPr>
          <w:rFonts w:ascii="Times New Roman" w:hAnsi="Times New Roman" w:cs="Times New Roman"/>
          <w:b/>
          <w:bCs/>
          <w:sz w:val="32"/>
          <w:szCs w:val="32"/>
        </w:rPr>
        <w:t>I</w:t>
      </w:r>
      <w:r w:rsidR="001F5CE3" w:rsidRPr="0ABC43A6">
        <w:rPr>
          <w:rFonts w:ascii="Times New Roman" w:hAnsi="Times New Roman" w:cs="Times New Roman"/>
          <w:b/>
          <w:bCs/>
          <w:sz w:val="32"/>
          <w:szCs w:val="32"/>
        </w:rPr>
        <w:t xml:space="preserve">ntegration of </w:t>
      </w:r>
      <w:r w:rsidR="0ABC43A6" w:rsidRPr="0ABC43A6">
        <w:rPr>
          <w:rFonts w:ascii="Times New Roman" w:hAnsi="Times New Roman" w:cs="Times New Roman"/>
          <w:b/>
          <w:bCs/>
          <w:sz w:val="32"/>
          <w:szCs w:val="32"/>
        </w:rPr>
        <w:t>User Experience Practices</w:t>
      </w:r>
      <w:r w:rsidR="001F5CE3" w:rsidRPr="0ABC43A6">
        <w:rPr>
          <w:rFonts w:ascii="Times New Roman" w:hAnsi="Times New Roman" w:cs="Times New Roman"/>
          <w:b/>
          <w:bCs/>
          <w:sz w:val="32"/>
          <w:szCs w:val="32"/>
        </w:rPr>
        <w:t xml:space="preserve"> into Agile</w:t>
      </w:r>
    </w:p>
    <w:p w14:paraId="6300901F" w14:textId="77777777" w:rsidR="00A1426E" w:rsidRPr="00881761" w:rsidRDefault="00A1426E" w:rsidP="00983BEC">
      <w:pPr>
        <w:jc w:val="center"/>
        <w:rPr>
          <w:rFonts w:ascii="Times New Roman" w:hAnsi="Times New Roman" w:cs="Times New Roman"/>
          <w:b/>
          <w:sz w:val="32"/>
          <w:szCs w:val="40"/>
        </w:rPr>
      </w:pPr>
    </w:p>
    <w:p w14:paraId="303A5760" w14:textId="77777777" w:rsidR="00983BEC" w:rsidRPr="00881761" w:rsidRDefault="00983BEC" w:rsidP="00983BEC">
      <w:pPr>
        <w:jc w:val="center"/>
        <w:rPr>
          <w:rFonts w:ascii="Times New Roman" w:hAnsi="Times New Roman" w:cs="Times New Roman"/>
          <w:sz w:val="24"/>
          <w:szCs w:val="24"/>
        </w:rPr>
      </w:pPr>
      <w:r w:rsidRPr="00881761">
        <w:rPr>
          <w:rFonts w:ascii="Times New Roman" w:hAnsi="Times New Roman" w:cs="Times New Roman"/>
          <w:sz w:val="24"/>
          <w:szCs w:val="24"/>
        </w:rPr>
        <w:t>SWE 59</w:t>
      </w:r>
      <w:r>
        <w:rPr>
          <w:rFonts w:ascii="Times New Roman" w:hAnsi="Times New Roman" w:cs="Times New Roman"/>
          <w:sz w:val="24"/>
          <w:szCs w:val="24"/>
        </w:rPr>
        <w:t>5</w:t>
      </w:r>
    </w:p>
    <w:p w14:paraId="4936CECC" w14:textId="0B4432ED" w:rsidR="00983BEC" w:rsidRPr="00881761" w:rsidRDefault="00983BEC" w:rsidP="00983BEC">
      <w:pPr>
        <w:pStyle w:val="CCISAffilation"/>
        <w:rPr>
          <w:rFonts w:ascii="Times New Roman" w:hAnsi="Times New Roman" w:cs="Times New Roman"/>
        </w:rPr>
      </w:pPr>
      <w:proofErr w:type="spellStart"/>
      <w:r w:rsidRPr="00881761">
        <w:rPr>
          <w:rFonts w:ascii="Times New Roman" w:hAnsi="Times New Roman" w:cs="Times New Roman"/>
        </w:rPr>
        <w:t>Razan</w:t>
      </w:r>
      <w:proofErr w:type="spellEnd"/>
      <w:r w:rsidRPr="00881761">
        <w:rPr>
          <w:rFonts w:ascii="Times New Roman" w:hAnsi="Times New Roman" w:cs="Times New Roman"/>
        </w:rPr>
        <w:t xml:space="preserve"> Mohammed </w:t>
      </w:r>
      <w:proofErr w:type="spellStart"/>
      <w:r w:rsidRPr="00881761">
        <w:rPr>
          <w:rFonts w:ascii="Times New Roman" w:hAnsi="Times New Roman" w:cs="Times New Roman"/>
        </w:rPr>
        <w:t>Aldossari</w:t>
      </w:r>
      <w:proofErr w:type="spellEnd"/>
    </w:p>
    <w:p w14:paraId="56A8488B" w14:textId="77777777" w:rsidR="00983BEC" w:rsidRPr="00881761" w:rsidRDefault="00983BEC" w:rsidP="00983BEC">
      <w:pPr>
        <w:pStyle w:val="CCISAffilation"/>
        <w:rPr>
          <w:rFonts w:ascii="Times New Roman" w:hAnsi="Times New Roman" w:cs="Times New Roman"/>
        </w:rPr>
      </w:pPr>
      <w:r w:rsidRPr="00881761">
        <w:rPr>
          <w:rFonts w:ascii="Times New Roman" w:hAnsi="Times New Roman" w:cs="Times New Roman"/>
        </w:rPr>
        <w:t>443203966</w:t>
      </w:r>
    </w:p>
    <w:p w14:paraId="10F3CD92" w14:textId="77777777" w:rsidR="00983BEC" w:rsidRPr="00881761" w:rsidRDefault="00983BEC" w:rsidP="00983BEC">
      <w:pPr>
        <w:pStyle w:val="CCISAffilation"/>
        <w:rPr>
          <w:rFonts w:ascii="Times New Roman" w:hAnsi="Times New Roman" w:cs="Times New Roman"/>
        </w:rPr>
      </w:pPr>
      <w:r w:rsidRPr="00881761">
        <w:rPr>
          <w:rFonts w:ascii="Times New Roman" w:hAnsi="Times New Roman" w:cs="Times New Roman"/>
        </w:rPr>
        <w:t>443203966@student.ksu.edu.sa</w:t>
      </w:r>
    </w:p>
    <w:p w14:paraId="7422220B" w14:textId="36408B7C" w:rsidR="00983BEC" w:rsidRPr="00881761" w:rsidRDefault="00983BEC" w:rsidP="00983BEC">
      <w:pPr>
        <w:pStyle w:val="CCISTitleAppendix"/>
        <w:rPr>
          <w:rFonts w:ascii="Times New Roman" w:hAnsi="Times New Roman" w:cs="Times New Roman"/>
        </w:rPr>
      </w:pPr>
    </w:p>
    <w:p w14:paraId="5C80EF30" w14:textId="0EB4816C" w:rsidR="00983BEC" w:rsidRPr="00881761" w:rsidRDefault="00983BEC" w:rsidP="00983BEC">
      <w:pPr>
        <w:pStyle w:val="CCISAffilation"/>
        <w:rPr>
          <w:rFonts w:ascii="Times New Roman" w:hAnsi="Times New Roman" w:cs="Times New Roman"/>
        </w:rPr>
      </w:pPr>
      <w:r w:rsidRPr="00881761">
        <w:rPr>
          <w:rFonts w:ascii="Times New Roman" w:hAnsi="Times New Roman" w:cs="Times New Roman"/>
        </w:rPr>
        <w:t>Advisor</w:t>
      </w:r>
    </w:p>
    <w:p w14:paraId="5964F38E" w14:textId="77777777" w:rsidR="00983BEC" w:rsidRPr="00881761" w:rsidRDefault="00983BEC" w:rsidP="00983BEC">
      <w:pPr>
        <w:jc w:val="center"/>
        <w:rPr>
          <w:rFonts w:ascii="Times New Roman" w:hAnsi="Times New Roman" w:cs="Times New Roman"/>
          <w:iCs/>
          <w:sz w:val="24"/>
          <w:szCs w:val="24"/>
        </w:rPr>
      </w:pPr>
      <w:r w:rsidRPr="00881761">
        <w:rPr>
          <w:rFonts w:ascii="Times New Roman" w:eastAsiaTheme="minorEastAsia" w:hAnsi="Times New Roman" w:cs="Times New Roman"/>
          <w:sz w:val="24"/>
          <w:szCs w:val="24"/>
        </w:rPr>
        <w:t xml:space="preserve">Dr. Manal M. </w:t>
      </w:r>
      <w:proofErr w:type="spellStart"/>
      <w:r w:rsidRPr="00881761">
        <w:rPr>
          <w:rFonts w:ascii="Times New Roman" w:eastAsiaTheme="minorEastAsia" w:hAnsi="Times New Roman" w:cs="Times New Roman"/>
          <w:sz w:val="24"/>
          <w:szCs w:val="24"/>
        </w:rPr>
        <w:t>Alhammad</w:t>
      </w:r>
      <w:proofErr w:type="spellEnd"/>
    </w:p>
    <w:p w14:paraId="0E37F692" w14:textId="77777777" w:rsidR="00983BEC" w:rsidRPr="00881761" w:rsidRDefault="00983BEC" w:rsidP="00983BEC">
      <w:pPr>
        <w:tabs>
          <w:tab w:val="left" w:pos="1080"/>
        </w:tabs>
        <w:jc w:val="center"/>
        <w:rPr>
          <w:rFonts w:ascii="Times New Roman" w:hAnsi="Times New Roman" w:cs="Times New Roman"/>
          <w:sz w:val="24"/>
          <w:szCs w:val="24"/>
        </w:rPr>
      </w:pPr>
    </w:p>
    <w:p w14:paraId="13FB0493" w14:textId="77777777" w:rsidR="00983BEC" w:rsidRPr="00881761" w:rsidRDefault="00983BEC" w:rsidP="00983BEC">
      <w:pPr>
        <w:jc w:val="center"/>
        <w:rPr>
          <w:rFonts w:ascii="Times New Roman" w:hAnsi="Times New Roman" w:cs="Times New Roman"/>
          <w:sz w:val="24"/>
          <w:szCs w:val="24"/>
        </w:rPr>
      </w:pPr>
    </w:p>
    <w:p w14:paraId="1FEB4476" w14:textId="77777777" w:rsidR="00983BEC" w:rsidRPr="00881761" w:rsidRDefault="00983BEC" w:rsidP="00983BEC">
      <w:pPr>
        <w:pStyle w:val="CCISAffilation"/>
        <w:rPr>
          <w:rFonts w:ascii="Times New Roman" w:hAnsi="Times New Roman" w:cs="Times New Roman"/>
        </w:rPr>
      </w:pPr>
      <w:r w:rsidRPr="00881761">
        <w:rPr>
          <w:rFonts w:ascii="Times New Roman" w:hAnsi="Times New Roman" w:cs="Times New Roman"/>
        </w:rPr>
        <w:t>Master Project proposal for the degree of</w:t>
      </w:r>
      <w:r w:rsidRPr="00881761">
        <w:rPr>
          <w:rFonts w:ascii="Times New Roman" w:hAnsi="Times New Roman" w:cs="Times New Roman"/>
        </w:rPr>
        <w:br/>
        <w:t>MSc in Software Engineering</w:t>
      </w:r>
    </w:p>
    <w:p w14:paraId="1FAE1A2B" w14:textId="77777777" w:rsidR="00983BEC" w:rsidRPr="00881761" w:rsidRDefault="00983BEC" w:rsidP="00983BEC">
      <w:pPr>
        <w:pStyle w:val="CCISAffilation"/>
        <w:rPr>
          <w:rFonts w:ascii="Times New Roman" w:hAnsi="Times New Roman" w:cs="Times New Roman"/>
        </w:rPr>
      </w:pPr>
      <w:r w:rsidRPr="00881761">
        <w:rPr>
          <w:rFonts w:ascii="Times New Roman" w:hAnsi="Times New Roman" w:cs="Times New Roman"/>
        </w:rPr>
        <w:t>College of Computer and Information Sciences</w:t>
      </w:r>
    </w:p>
    <w:p w14:paraId="752E990B" w14:textId="77777777" w:rsidR="00983BEC" w:rsidRPr="00881761" w:rsidRDefault="00983BEC" w:rsidP="00983BEC">
      <w:pPr>
        <w:pStyle w:val="CCISAffilation"/>
        <w:rPr>
          <w:rFonts w:ascii="Times New Roman" w:hAnsi="Times New Roman" w:cs="Times New Roman"/>
        </w:rPr>
      </w:pPr>
      <w:r w:rsidRPr="00881761">
        <w:rPr>
          <w:rFonts w:ascii="Times New Roman" w:hAnsi="Times New Roman" w:cs="Times New Roman"/>
        </w:rPr>
        <w:t>King Saud University</w:t>
      </w:r>
    </w:p>
    <w:p w14:paraId="17B22865" w14:textId="77777777" w:rsidR="00983BEC" w:rsidRPr="00881761" w:rsidRDefault="00983BEC" w:rsidP="00983BEC">
      <w:pPr>
        <w:pStyle w:val="CCISTitleAppendix"/>
        <w:rPr>
          <w:rFonts w:ascii="Times New Roman" w:hAnsi="Times New Roman" w:cs="Times New Roman"/>
        </w:rPr>
      </w:pPr>
    </w:p>
    <w:p w14:paraId="28C465A9" w14:textId="77777777" w:rsidR="00983BEC" w:rsidRPr="00881761" w:rsidRDefault="00983BEC" w:rsidP="00983BEC">
      <w:pPr>
        <w:pStyle w:val="CCISTitleAppendix"/>
        <w:rPr>
          <w:rFonts w:ascii="Times New Roman" w:hAnsi="Times New Roman" w:cs="Times New Roman"/>
        </w:rPr>
      </w:pPr>
    </w:p>
    <w:p w14:paraId="7E1E98B3" w14:textId="77777777" w:rsidR="00983BEC" w:rsidRPr="00881761" w:rsidRDefault="00983BEC" w:rsidP="00983BEC">
      <w:pPr>
        <w:pStyle w:val="CCISTitleAppendix"/>
        <w:rPr>
          <w:rFonts w:ascii="Times New Roman" w:hAnsi="Times New Roman" w:cs="Times New Roman"/>
        </w:rPr>
      </w:pPr>
    </w:p>
    <w:p w14:paraId="76D4FEB7" w14:textId="77777777" w:rsidR="00983BEC" w:rsidRPr="00881761" w:rsidRDefault="00983BEC" w:rsidP="00983BEC">
      <w:pPr>
        <w:pStyle w:val="CCISTitleAppendix"/>
        <w:rPr>
          <w:rFonts w:ascii="Times New Roman" w:hAnsi="Times New Roman" w:cs="Times New Roman"/>
        </w:rPr>
      </w:pPr>
    </w:p>
    <w:p w14:paraId="643C9DB3" w14:textId="6AFA0723" w:rsidR="00983BEC" w:rsidRPr="00881761" w:rsidRDefault="001C74E8" w:rsidP="00983BEC">
      <w:pPr>
        <w:pStyle w:val="CCISAffilation"/>
        <w:rPr>
          <w:rFonts w:ascii="Times New Roman" w:hAnsi="Times New Roman" w:cs="Times New Roman"/>
        </w:rPr>
      </w:pPr>
      <w:r>
        <w:rPr>
          <w:rFonts w:ascii="Times New Roman" w:hAnsi="Times New Roman" w:cs="Times New Roman"/>
        </w:rPr>
        <w:t>Third</w:t>
      </w:r>
      <w:r w:rsidR="00983BEC" w:rsidRPr="00881761">
        <w:rPr>
          <w:rFonts w:ascii="Times New Roman" w:hAnsi="Times New Roman" w:cs="Times New Roman"/>
        </w:rPr>
        <w:t xml:space="preserve"> Semester</w:t>
      </w:r>
    </w:p>
    <w:p w14:paraId="047AD989" w14:textId="77777777" w:rsidR="00983BEC" w:rsidRPr="00881761" w:rsidRDefault="00983BEC" w:rsidP="00983BEC">
      <w:pPr>
        <w:pStyle w:val="CCISAffilation"/>
        <w:rPr>
          <w:rFonts w:ascii="Times New Roman" w:hAnsi="Times New Roman" w:cs="Times New Roman"/>
          <w:highlight w:val="yellow"/>
        </w:rPr>
      </w:pPr>
      <w:r w:rsidRPr="00881761">
        <w:rPr>
          <w:rFonts w:ascii="Times New Roman" w:hAnsi="Times New Roman" w:cs="Times New Roman"/>
          <w:highlight w:val="yellow"/>
        </w:rPr>
        <w:t>[Date Hijri dd/mm/</w:t>
      </w:r>
      <w:proofErr w:type="spellStart"/>
      <w:r w:rsidRPr="00881761">
        <w:rPr>
          <w:rFonts w:ascii="Times New Roman" w:hAnsi="Times New Roman" w:cs="Times New Roman"/>
          <w:highlight w:val="yellow"/>
        </w:rPr>
        <w:t>yyyy</w:t>
      </w:r>
      <w:proofErr w:type="spellEnd"/>
      <w:r w:rsidRPr="00881761">
        <w:rPr>
          <w:rFonts w:ascii="Times New Roman" w:hAnsi="Times New Roman" w:cs="Times New Roman"/>
          <w:highlight w:val="yellow"/>
        </w:rPr>
        <w:t>]</w:t>
      </w:r>
    </w:p>
    <w:p w14:paraId="50DD064C" w14:textId="517B3449" w:rsidR="00CA6727" w:rsidRPr="001C373C" w:rsidRDefault="00983BEC" w:rsidP="001C373C">
      <w:pPr>
        <w:jc w:val="center"/>
        <w:rPr>
          <w:rFonts w:ascii="Times New Roman" w:hAnsi="Times New Roman" w:cs="Times New Roman"/>
          <w:sz w:val="24"/>
          <w:szCs w:val="24"/>
        </w:rPr>
      </w:pPr>
      <w:r w:rsidRPr="00881761">
        <w:rPr>
          <w:rFonts w:ascii="Times New Roman" w:hAnsi="Times New Roman" w:cs="Times New Roman"/>
          <w:highlight w:val="yellow"/>
        </w:rPr>
        <w:t xml:space="preserve">[Date </w:t>
      </w:r>
      <w:proofErr w:type="spellStart"/>
      <w:r w:rsidRPr="00881761">
        <w:rPr>
          <w:rFonts w:ascii="Times New Roman" w:hAnsi="Times New Roman" w:cs="Times New Roman"/>
          <w:highlight w:val="yellow"/>
        </w:rPr>
        <w:t>Gregoriandd</w:t>
      </w:r>
      <w:proofErr w:type="spellEnd"/>
      <w:r w:rsidRPr="00881761">
        <w:rPr>
          <w:rFonts w:ascii="Times New Roman" w:hAnsi="Times New Roman" w:cs="Times New Roman"/>
          <w:highlight w:val="yellow"/>
        </w:rPr>
        <w:t>/mm/</w:t>
      </w:r>
      <w:proofErr w:type="spellStart"/>
      <w:r w:rsidRPr="00881761">
        <w:rPr>
          <w:rFonts w:ascii="Times New Roman" w:hAnsi="Times New Roman" w:cs="Times New Roman"/>
          <w:highlight w:val="yellow"/>
        </w:rPr>
        <w:t>yyyy</w:t>
      </w:r>
      <w:proofErr w:type="spellEnd"/>
      <w:r w:rsidRPr="00881761">
        <w:rPr>
          <w:rFonts w:ascii="Times New Roman" w:hAnsi="Times New Roman" w:cs="Times New Roman"/>
          <w:highlight w:val="yellow"/>
        </w:rPr>
        <w:t>]</w:t>
      </w:r>
    </w:p>
    <w:p w14:paraId="04012223" w14:textId="7CF4A7F9" w:rsidR="00983BEC" w:rsidRPr="00806BC7" w:rsidRDefault="00983BEC" w:rsidP="00983BEC">
      <w:pPr>
        <w:pStyle w:val="CCISHeading"/>
        <w:spacing w:before="360"/>
        <w:jc w:val="center"/>
        <w:rPr>
          <w:rFonts w:ascii="Times New Roman" w:hAnsi="Times New Roman"/>
        </w:rPr>
      </w:pPr>
      <w:r w:rsidRPr="000A6729">
        <w:rPr>
          <w:rFonts w:ascii="Times New Roman" w:hAnsi="Times New Roman"/>
        </w:rPr>
        <w:lastRenderedPageBreak/>
        <w:t>ABSTRACT</w:t>
      </w:r>
      <w:r>
        <w:rPr>
          <w:rFonts w:ascii="Times New Roman" w:hAnsi="Times New Roman"/>
        </w:rPr>
        <w:t xml:space="preserve"> (300)</w:t>
      </w:r>
    </w:p>
    <w:p w14:paraId="6C3AD510" w14:textId="77777777" w:rsidR="003B7F0D" w:rsidRDefault="003B7F0D" w:rsidP="00C443F7">
      <w:pPr>
        <w:pStyle w:val="CCISHeading"/>
        <w:spacing w:line="276" w:lineRule="auto"/>
        <w:ind w:firstLine="284"/>
        <w:jc w:val="both"/>
        <w:rPr>
          <w:rFonts w:ascii="Times New Roman" w:eastAsiaTheme="minorEastAsia" w:hAnsi="Times New Roman"/>
          <w:b w:val="0"/>
          <w:i/>
          <w:iCs/>
          <w:caps w:val="0"/>
          <w:lang w:val="en-US"/>
        </w:rPr>
      </w:pPr>
      <w:r w:rsidRPr="003B7F0D">
        <w:rPr>
          <w:rFonts w:ascii="Times New Roman" w:eastAsiaTheme="minorEastAsia" w:hAnsi="Times New Roman"/>
          <w:b w:val="0"/>
          <w:i/>
          <w:iCs/>
          <w:caps w:val="0"/>
          <w:lang w:val="en-US"/>
        </w:rPr>
        <w:t xml:space="preserve">Context. </w:t>
      </w:r>
      <w:r w:rsidRPr="003B7F0D">
        <w:rPr>
          <w:rFonts w:ascii="Times New Roman" w:eastAsiaTheme="minorEastAsia" w:hAnsi="Times New Roman"/>
          <w:b w:val="0"/>
          <w:caps w:val="0"/>
          <w:lang w:val="en-US"/>
        </w:rPr>
        <w:t>Companies increasingly use Agile methods to develop digital products and services faster and more effectively. Today’s users demand products that are not only easy to use but also have a high User Experience (UX). Using Agile methods alone cannot necessarily guarantee a good user experience; UX activities need to be combined with agile methods to fulfil that purpose. However, there seems to be a lack of time for conducting UX activities when integrating Agile and UX. To create a product with a great user experience within a tight schedule, it is essential to assess the efforts involved in conducting UX experiments and choose the appropriate method to achieve valuable results.</w:t>
      </w:r>
    </w:p>
    <w:p w14:paraId="53B303E1" w14:textId="27832182" w:rsidR="003B7F0D" w:rsidRDefault="003B7F0D" w:rsidP="00C443F7">
      <w:pPr>
        <w:pStyle w:val="CCISHeading"/>
        <w:spacing w:line="276" w:lineRule="auto"/>
        <w:ind w:firstLine="284"/>
        <w:jc w:val="both"/>
        <w:rPr>
          <w:rFonts w:ascii="Times New Roman" w:eastAsiaTheme="minorEastAsia" w:hAnsi="Times New Roman"/>
          <w:b w:val="0"/>
          <w:caps w:val="0"/>
          <w:lang w:val="en-US"/>
        </w:rPr>
      </w:pPr>
      <w:r w:rsidRPr="003B7F0D">
        <w:rPr>
          <w:rFonts w:ascii="Times New Roman" w:eastAsiaTheme="minorEastAsia" w:hAnsi="Times New Roman"/>
          <w:b w:val="0"/>
          <w:i/>
          <w:iCs/>
          <w:caps w:val="0"/>
          <w:lang w:val="en-US"/>
        </w:rPr>
        <w:t>Objective.</w:t>
      </w:r>
      <w:r w:rsidRPr="003B7F0D">
        <w:rPr>
          <w:rFonts w:ascii="Times New Roman" w:eastAsiaTheme="minorEastAsia" w:hAnsi="Times New Roman"/>
          <w:b w:val="0"/>
          <w:caps w:val="0"/>
          <w:lang w:val="en-US"/>
        </w:rPr>
        <w:t xml:space="preserve"> The objective of this study is </w:t>
      </w:r>
      <w:r w:rsidRPr="00493153">
        <w:rPr>
          <w:rFonts w:ascii="Times New Roman" w:eastAsiaTheme="minorEastAsia" w:hAnsi="Times New Roman"/>
          <w:b w:val="0"/>
          <w:caps w:val="0"/>
          <w:lang w:val="en-US"/>
        </w:rPr>
        <w:t>to develop a tool called “</w:t>
      </w:r>
      <w:r w:rsidR="00B21901" w:rsidRPr="00493153">
        <w:rPr>
          <w:rFonts w:ascii="Times New Roman" w:eastAsiaTheme="minorEastAsia" w:hAnsi="Times New Roman"/>
          <w:b w:val="0"/>
          <w:caps w:val="0"/>
          <w:lang w:val="en-US"/>
        </w:rPr>
        <w:t>UX-Estimator</w:t>
      </w:r>
      <w:r w:rsidRPr="00493153">
        <w:rPr>
          <w:rFonts w:ascii="Times New Roman" w:eastAsiaTheme="minorEastAsia" w:hAnsi="Times New Roman"/>
          <w:b w:val="0"/>
          <w:caps w:val="0"/>
          <w:lang w:val="en-US"/>
        </w:rPr>
        <w:t>” to</w:t>
      </w:r>
      <w:r w:rsidRPr="003B7F0D">
        <w:rPr>
          <w:rFonts w:ascii="Times New Roman" w:eastAsiaTheme="minorEastAsia" w:hAnsi="Times New Roman"/>
          <w:b w:val="0"/>
          <w:caps w:val="0"/>
          <w:lang w:val="en-US"/>
        </w:rPr>
        <w:t xml:space="preserve"> assist agile teams in determining the worthiness of conducting UX experiments. With this tool, agile teams can 1) estimate the effort for conducting UX experiments, 2) select the most appropriate UX method for discovering and validating user stories.</w:t>
      </w:r>
    </w:p>
    <w:p w14:paraId="3588D12B" w14:textId="7F6744C7" w:rsidR="003B7F0D" w:rsidRPr="003B7F0D" w:rsidRDefault="003B7F0D" w:rsidP="00C443F7">
      <w:pPr>
        <w:pStyle w:val="CCISHeading"/>
        <w:spacing w:line="276" w:lineRule="auto"/>
        <w:ind w:firstLine="284"/>
        <w:jc w:val="both"/>
        <w:rPr>
          <w:rFonts w:ascii="Times New Roman" w:eastAsiaTheme="minorEastAsia" w:hAnsi="Times New Roman"/>
          <w:bCs w:val="0"/>
          <w:caps w:val="0"/>
          <w:lang w:val="en-US"/>
        </w:rPr>
      </w:pPr>
      <w:r w:rsidRPr="003B7F0D">
        <w:rPr>
          <w:rFonts w:ascii="Times New Roman" w:eastAsiaTheme="minorEastAsia" w:hAnsi="Times New Roman"/>
          <w:b w:val="0"/>
          <w:i/>
          <w:iCs/>
          <w:caps w:val="0"/>
          <w:lang w:val="en-US"/>
        </w:rPr>
        <w:t>Method.</w:t>
      </w:r>
      <w:r w:rsidRPr="003B7F0D">
        <w:rPr>
          <w:rFonts w:ascii="Times New Roman" w:eastAsiaTheme="minorEastAsia" w:hAnsi="Times New Roman"/>
          <w:b w:val="0"/>
          <w:caps w:val="0"/>
          <w:lang w:val="en-US"/>
        </w:rPr>
        <w:t xml:space="preserve"> </w:t>
      </w:r>
      <w:r w:rsidRPr="008A7304">
        <w:rPr>
          <w:rFonts w:ascii="Times New Roman" w:eastAsiaTheme="minorEastAsia" w:hAnsi="Times New Roman"/>
          <w:b w:val="0"/>
          <w:caps w:val="0"/>
          <w:lang w:val="en-US"/>
        </w:rPr>
        <w:t>We developed the “UX-Estimator” step by step</w:t>
      </w:r>
      <w:r w:rsidRPr="003B7F0D">
        <w:rPr>
          <w:rFonts w:ascii="Times New Roman" w:eastAsiaTheme="minorEastAsia" w:hAnsi="Times New Roman"/>
          <w:b w:val="0"/>
          <w:caps w:val="0"/>
          <w:lang w:val="en-US"/>
        </w:rPr>
        <w:t xml:space="preserve">, according to the Design Science Research Methodology. First, we conducted a Structured Literature Review (SLR) to determine the current state of the art regarding the integration of Agile and UX, specifically in estimating UX work. As a result of the SLR, there is potential to improve UX integration into agile by addressing one of the reported challenges in the literature, i.e., the difficulty of assisting the worthiness of conducting UX experiments. On this basis, we explored the factors influencing the effort required to conduct UX methods and understood how UX practitioners decide what UX methods to use for a given user story. </w:t>
      </w:r>
      <w:r w:rsidRPr="003B7F0D">
        <w:rPr>
          <w:rFonts w:ascii="Times New Roman" w:eastAsiaTheme="minorEastAsia" w:hAnsi="Times New Roman"/>
          <w:bCs w:val="0"/>
          <w:caps w:val="0"/>
          <w:lang w:val="en-US"/>
        </w:rPr>
        <w:t xml:space="preserve">Thus, we designed a framework that UX practitioners have validated (see section 1.1 for detail on </w:t>
      </w:r>
      <w:r w:rsidR="00B21901" w:rsidRPr="00B21901">
        <w:rPr>
          <w:rFonts w:ascii="Times New Roman" w:eastAsiaTheme="minorEastAsia" w:hAnsi="Times New Roman"/>
          <w:bCs w:val="0"/>
          <w:caps w:val="0"/>
          <w:lang w:val="en-US"/>
        </w:rPr>
        <w:t>UX-Estimator</w:t>
      </w:r>
      <w:r w:rsidRPr="003B7F0D">
        <w:rPr>
          <w:rFonts w:ascii="Times New Roman" w:eastAsiaTheme="minorEastAsia" w:hAnsi="Times New Roman"/>
          <w:bCs w:val="0"/>
          <w:caps w:val="0"/>
          <w:lang w:val="en-US"/>
        </w:rPr>
        <w:t xml:space="preserve">). The final step was to validate that </w:t>
      </w:r>
      <w:r w:rsidR="00B21901" w:rsidRPr="00B21901">
        <w:rPr>
          <w:rFonts w:ascii="Times New Roman" w:eastAsiaTheme="minorEastAsia" w:hAnsi="Times New Roman"/>
          <w:bCs w:val="0"/>
          <w:caps w:val="0"/>
          <w:lang w:val="en-US"/>
        </w:rPr>
        <w:t>UX-Estimator</w:t>
      </w:r>
      <w:r w:rsidRPr="003B7F0D">
        <w:rPr>
          <w:rFonts w:ascii="Times New Roman" w:eastAsiaTheme="minorEastAsia" w:hAnsi="Times New Roman"/>
          <w:bCs w:val="0"/>
          <w:caps w:val="0"/>
          <w:lang w:val="en-US"/>
        </w:rPr>
        <w:t>.</w:t>
      </w:r>
    </w:p>
    <w:p w14:paraId="11CAC4BA" w14:textId="1F6169AF" w:rsidR="00983BEC" w:rsidRPr="00AA5BA2" w:rsidRDefault="00983BEC" w:rsidP="00C443F7">
      <w:pPr>
        <w:pStyle w:val="CCISHeading"/>
        <w:spacing w:line="276" w:lineRule="auto"/>
        <w:ind w:firstLine="284"/>
        <w:jc w:val="both"/>
        <w:rPr>
          <w:rFonts w:ascii="Times New Roman" w:eastAsiaTheme="minorEastAsia" w:hAnsi="Times New Roman"/>
          <w:b w:val="0"/>
          <w:i/>
          <w:iCs/>
          <w:caps w:val="0"/>
          <w:highlight w:val="yellow"/>
          <w:lang w:val="en-US"/>
        </w:rPr>
      </w:pPr>
      <w:r w:rsidRPr="00AA5BA2">
        <w:rPr>
          <w:rFonts w:ascii="Times New Roman" w:eastAsiaTheme="minorEastAsia" w:hAnsi="Times New Roman"/>
          <w:b w:val="0"/>
          <w:i/>
          <w:iCs/>
          <w:caps w:val="0"/>
          <w:highlight w:val="yellow"/>
          <w:lang w:val="en-US"/>
        </w:rPr>
        <w:t>Results.</w:t>
      </w:r>
      <w:r w:rsidR="003A043F" w:rsidRPr="003A043F">
        <w:rPr>
          <w:rFonts w:ascii="Times New Roman" w:eastAsiaTheme="minorEastAsia" w:hAnsi="Times New Roman"/>
          <w:b w:val="0"/>
          <w:caps w:val="0"/>
          <w:lang w:val="en-US"/>
        </w:rPr>
        <w:t xml:space="preserve">………………………………………………………………………………………………………………………………………………………………………………………………………………………………………………………………………………………… ………………………………………………………………………………………………… ………………………………………………………………………………………………… </w:t>
      </w:r>
    </w:p>
    <w:p w14:paraId="3B2DE2A3" w14:textId="77201A37" w:rsidR="003A043F" w:rsidRPr="00AA5BA2" w:rsidRDefault="00983BEC" w:rsidP="00C443F7">
      <w:pPr>
        <w:pStyle w:val="CCISHeading"/>
        <w:spacing w:line="276" w:lineRule="auto"/>
        <w:ind w:firstLine="284"/>
        <w:jc w:val="both"/>
        <w:rPr>
          <w:rFonts w:ascii="Times New Roman" w:eastAsiaTheme="minorEastAsia" w:hAnsi="Times New Roman"/>
          <w:b w:val="0"/>
          <w:i/>
          <w:iCs/>
          <w:caps w:val="0"/>
          <w:highlight w:val="yellow"/>
          <w:lang w:val="en-US"/>
        </w:rPr>
      </w:pPr>
      <w:r w:rsidRPr="00AA5BA2">
        <w:rPr>
          <w:rFonts w:ascii="Times New Roman" w:eastAsiaTheme="minorEastAsia" w:hAnsi="Times New Roman"/>
          <w:b w:val="0"/>
          <w:i/>
          <w:iCs/>
          <w:caps w:val="0"/>
          <w:highlight w:val="yellow"/>
          <w:lang w:val="en-US"/>
        </w:rPr>
        <w:t>Conclusion.</w:t>
      </w:r>
      <w:r w:rsidR="003A043F" w:rsidRPr="003A043F">
        <w:rPr>
          <w:rFonts w:ascii="Times New Roman" w:eastAsiaTheme="minorEastAsia" w:hAnsi="Times New Roman"/>
          <w:b w:val="0"/>
          <w:caps w:val="0"/>
          <w:lang w:val="en-US"/>
        </w:rPr>
        <w:t xml:space="preserve">…………………………………………………………………………………………………………………………………………………………………………………………………………………………………………………………………………………… ………………………………………………………………………………………………… ………………………………………………………………………………………………… </w:t>
      </w:r>
    </w:p>
    <w:p w14:paraId="6840699A" w14:textId="6A5C543D" w:rsidR="00983BEC" w:rsidRPr="006D0D27" w:rsidRDefault="00983BEC" w:rsidP="003A043F">
      <w:pPr>
        <w:pStyle w:val="CCISHeading"/>
        <w:spacing w:line="276" w:lineRule="auto"/>
        <w:ind w:firstLine="567"/>
        <w:jc w:val="both"/>
        <w:rPr>
          <w:rFonts w:ascii="Times New Roman" w:hAnsi="Times New Roman"/>
          <w:lang w:val="en-US"/>
        </w:rPr>
      </w:pPr>
      <w:r w:rsidRPr="00806BC7">
        <w:rPr>
          <w:rFonts w:ascii="Times New Roman" w:hAnsi="Times New Roman"/>
        </w:rPr>
        <w:t>Keywords</w:t>
      </w:r>
    </w:p>
    <w:p w14:paraId="01C06586" w14:textId="16DC2249" w:rsidR="00983BEC" w:rsidRPr="00806BC7" w:rsidRDefault="00983BEC" w:rsidP="00C6700E">
      <w:pPr>
        <w:pStyle w:val="CCISNormal"/>
        <w:rPr>
          <w:rFonts w:ascii="Times New Roman" w:hAnsi="Times New Roman" w:cs="Times New Roman"/>
        </w:rPr>
      </w:pPr>
      <w:r w:rsidRPr="00881761">
        <w:rPr>
          <w:rFonts w:ascii="Times New Roman" w:hAnsi="Times New Roman" w:cs="Times New Roman"/>
        </w:rPr>
        <w:t>User Experience, Agile, Agile Software Development, Agile UX Integration, Practitioners</w:t>
      </w:r>
      <w:r w:rsidR="00C6700E">
        <w:rPr>
          <w:rFonts w:ascii="Times New Roman" w:hAnsi="Times New Roman" w:cs="Times New Roman"/>
        </w:rPr>
        <w:t>.</w:t>
      </w:r>
    </w:p>
    <w:sdt>
      <w:sdtPr>
        <w:rPr>
          <w:rFonts w:ascii="Times New Roman" w:eastAsiaTheme="minorEastAsia" w:hAnsi="Times New Roman" w:cs="Arial"/>
          <w:b w:val="0"/>
          <w:bCs w:val="0"/>
          <w:color w:val="auto"/>
          <w:sz w:val="24"/>
          <w:szCs w:val="24"/>
          <w:lang w:eastAsia="en-US"/>
        </w:rPr>
        <w:id w:val="-508763222"/>
        <w:docPartObj>
          <w:docPartGallery w:val="Table of Contents"/>
          <w:docPartUnique/>
        </w:docPartObj>
      </w:sdtPr>
      <w:sdtEndPr>
        <w:rPr>
          <w:rFonts w:eastAsia="Calibri"/>
          <w:noProof/>
          <w:sz w:val="22"/>
          <w:szCs w:val="22"/>
        </w:rPr>
      </w:sdtEndPr>
      <w:sdtContent>
        <w:sdt>
          <w:sdtPr>
            <w:rPr>
              <w:rFonts w:ascii="Calibri" w:eastAsia="Calibri" w:hAnsi="Calibri" w:cs="Arial"/>
              <w:b w:val="0"/>
              <w:bCs w:val="0"/>
              <w:color w:val="auto"/>
              <w:sz w:val="22"/>
              <w:szCs w:val="22"/>
              <w:lang w:eastAsia="en-US"/>
            </w:rPr>
            <w:id w:val="-1046518383"/>
            <w:docPartObj>
              <w:docPartGallery w:val="Table of Contents"/>
              <w:docPartUnique/>
            </w:docPartObj>
          </w:sdtPr>
          <w:sdtEndPr>
            <w:rPr>
              <w:noProof/>
            </w:rPr>
          </w:sdtEndPr>
          <w:sdtContent>
            <w:p w14:paraId="2E2302B2" w14:textId="6D1060DC" w:rsidR="00983BEC" w:rsidRPr="0091044C" w:rsidRDefault="00983BEC" w:rsidP="00983BEC">
              <w:pPr>
                <w:pStyle w:val="TOCHeading"/>
                <w:rPr>
                  <w:color w:val="auto"/>
                </w:rPr>
              </w:pPr>
              <w:r w:rsidRPr="0091044C">
                <w:rPr>
                  <w:color w:val="auto"/>
                </w:rPr>
                <w:t>Table of Contents</w:t>
              </w:r>
            </w:p>
            <w:p w14:paraId="586E514C" w14:textId="7D9442C4" w:rsidR="00C6700E" w:rsidRDefault="00983BEC">
              <w:pPr>
                <w:pStyle w:val="TOC1"/>
                <w:rPr>
                  <w:rFonts w:eastAsiaTheme="minorEastAsia" w:cstheme="minorBidi"/>
                  <w:b w:val="0"/>
                  <w:bCs w:val="0"/>
                  <w:i w:val="0"/>
                  <w:iCs w:val="0"/>
                  <w:noProof/>
                  <w:szCs w:val="24"/>
                  <w:lang w:val="en-SA"/>
                </w:rPr>
              </w:pPr>
              <w:r>
                <w:fldChar w:fldCharType="begin"/>
              </w:r>
              <w:r>
                <w:instrText xml:space="preserve"> TOC \o "1-3" \h \z \u </w:instrText>
              </w:r>
              <w:r>
                <w:fldChar w:fldCharType="separate"/>
              </w:r>
              <w:hyperlink w:anchor="_Toc129350559" w:history="1">
                <w:r w:rsidR="00C6700E" w:rsidRPr="00AF7484">
                  <w:rPr>
                    <w:rStyle w:val="Hyperlink"/>
                    <w:rFonts w:ascii="Times New Roman" w:eastAsiaTheme="majorEastAsia" w:hAnsi="Times New Roman" w:cs="Times New Roman"/>
                    <w:noProof/>
                  </w:rPr>
                  <w:t>Chapter 1</w:t>
                </w:r>
                <w:r w:rsidR="00C6700E">
                  <w:rPr>
                    <w:noProof/>
                    <w:webHidden/>
                  </w:rPr>
                  <w:tab/>
                </w:r>
                <w:r w:rsidR="00C6700E">
                  <w:rPr>
                    <w:noProof/>
                    <w:webHidden/>
                  </w:rPr>
                  <w:fldChar w:fldCharType="begin"/>
                </w:r>
                <w:r w:rsidR="00C6700E">
                  <w:rPr>
                    <w:noProof/>
                    <w:webHidden/>
                  </w:rPr>
                  <w:instrText xml:space="preserve"> PAGEREF _Toc129350559 \h </w:instrText>
                </w:r>
                <w:r w:rsidR="00C6700E">
                  <w:rPr>
                    <w:noProof/>
                    <w:webHidden/>
                  </w:rPr>
                </w:r>
                <w:r w:rsidR="00C6700E">
                  <w:rPr>
                    <w:noProof/>
                    <w:webHidden/>
                  </w:rPr>
                  <w:fldChar w:fldCharType="separate"/>
                </w:r>
                <w:r w:rsidR="00C6700E">
                  <w:rPr>
                    <w:noProof/>
                    <w:webHidden/>
                  </w:rPr>
                  <w:t>8</w:t>
                </w:r>
                <w:r w:rsidR="00C6700E">
                  <w:rPr>
                    <w:noProof/>
                    <w:webHidden/>
                  </w:rPr>
                  <w:fldChar w:fldCharType="end"/>
                </w:r>
              </w:hyperlink>
            </w:p>
            <w:p w14:paraId="1B31AE59" w14:textId="19578043" w:rsidR="00C6700E" w:rsidRDefault="00C6700E">
              <w:pPr>
                <w:pStyle w:val="TOC1"/>
                <w:rPr>
                  <w:rFonts w:eastAsiaTheme="minorEastAsia" w:cstheme="minorBidi"/>
                  <w:b w:val="0"/>
                  <w:bCs w:val="0"/>
                  <w:i w:val="0"/>
                  <w:iCs w:val="0"/>
                  <w:noProof/>
                  <w:szCs w:val="24"/>
                  <w:lang w:val="en-SA"/>
                </w:rPr>
              </w:pPr>
              <w:hyperlink w:anchor="_Toc129350560" w:history="1">
                <w:r w:rsidRPr="00AF7484">
                  <w:rPr>
                    <w:rStyle w:val="Hyperlink"/>
                    <w:rFonts w:ascii="Times New Roman" w:eastAsiaTheme="majorEastAsia" w:hAnsi="Times New Roman" w:cs="Times New Roman"/>
                    <w:noProof/>
                  </w:rPr>
                  <w:t>Introduction</w:t>
                </w:r>
                <w:r>
                  <w:rPr>
                    <w:noProof/>
                    <w:webHidden/>
                  </w:rPr>
                  <w:tab/>
                </w:r>
                <w:r>
                  <w:rPr>
                    <w:noProof/>
                    <w:webHidden/>
                  </w:rPr>
                  <w:fldChar w:fldCharType="begin"/>
                </w:r>
                <w:r>
                  <w:rPr>
                    <w:noProof/>
                    <w:webHidden/>
                  </w:rPr>
                  <w:instrText xml:space="preserve"> PAGEREF _Toc129350560 \h </w:instrText>
                </w:r>
                <w:r>
                  <w:rPr>
                    <w:noProof/>
                    <w:webHidden/>
                  </w:rPr>
                </w:r>
                <w:r>
                  <w:rPr>
                    <w:noProof/>
                    <w:webHidden/>
                  </w:rPr>
                  <w:fldChar w:fldCharType="separate"/>
                </w:r>
                <w:r>
                  <w:rPr>
                    <w:noProof/>
                    <w:webHidden/>
                  </w:rPr>
                  <w:t>8</w:t>
                </w:r>
                <w:r>
                  <w:rPr>
                    <w:noProof/>
                    <w:webHidden/>
                  </w:rPr>
                  <w:fldChar w:fldCharType="end"/>
                </w:r>
              </w:hyperlink>
            </w:p>
            <w:p w14:paraId="5BFA48B9" w14:textId="1A3BE2E5"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61" w:history="1">
                <w:r w:rsidRPr="00AF7484">
                  <w:rPr>
                    <w:rStyle w:val="Hyperlink"/>
                    <w:rFonts w:ascii="Times New Roman" w:hAnsi="Times New Roman" w:cs="Times New Roman"/>
                    <w:noProof/>
                  </w:rPr>
                  <w:t>1.1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Problem Definition</w:t>
                </w:r>
                <w:r>
                  <w:rPr>
                    <w:noProof/>
                    <w:webHidden/>
                  </w:rPr>
                  <w:tab/>
                </w:r>
                <w:r>
                  <w:rPr>
                    <w:noProof/>
                    <w:webHidden/>
                  </w:rPr>
                  <w:fldChar w:fldCharType="begin"/>
                </w:r>
                <w:r>
                  <w:rPr>
                    <w:noProof/>
                    <w:webHidden/>
                  </w:rPr>
                  <w:instrText xml:space="preserve"> PAGEREF _Toc129350561 \h </w:instrText>
                </w:r>
                <w:r>
                  <w:rPr>
                    <w:noProof/>
                    <w:webHidden/>
                  </w:rPr>
                </w:r>
                <w:r>
                  <w:rPr>
                    <w:noProof/>
                    <w:webHidden/>
                  </w:rPr>
                  <w:fldChar w:fldCharType="separate"/>
                </w:r>
                <w:r>
                  <w:rPr>
                    <w:noProof/>
                    <w:webHidden/>
                  </w:rPr>
                  <w:t>9</w:t>
                </w:r>
                <w:r>
                  <w:rPr>
                    <w:noProof/>
                    <w:webHidden/>
                  </w:rPr>
                  <w:fldChar w:fldCharType="end"/>
                </w:r>
              </w:hyperlink>
            </w:p>
            <w:p w14:paraId="2BC4CA7C" w14:textId="1F3AEA9F"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62" w:history="1">
                <w:r w:rsidRPr="00AF7484">
                  <w:rPr>
                    <w:rStyle w:val="Hyperlink"/>
                    <w:rFonts w:ascii="Times New Roman" w:hAnsi="Times New Roman" w:cs="Times New Roman"/>
                    <w:noProof/>
                  </w:rPr>
                  <w:t>1.2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Objectives and Research Questions</w:t>
                </w:r>
                <w:r>
                  <w:rPr>
                    <w:noProof/>
                    <w:webHidden/>
                  </w:rPr>
                  <w:tab/>
                </w:r>
                <w:r>
                  <w:rPr>
                    <w:noProof/>
                    <w:webHidden/>
                  </w:rPr>
                  <w:fldChar w:fldCharType="begin"/>
                </w:r>
                <w:r>
                  <w:rPr>
                    <w:noProof/>
                    <w:webHidden/>
                  </w:rPr>
                  <w:instrText xml:space="preserve"> PAGEREF _Toc129350562 \h </w:instrText>
                </w:r>
                <w:r>
                  <w:rPr>
                    <w:noProof/>
                    <w:webHidden/>
                  </w:rPr>
                </w:r>
                <w:r>
                  <w:rPr>
                    <w:noProof/>
                    <w:webHidden/>
                  </w:rPr>
                  <w:fldChar w:fldCharType="separate"/>
                </w:r>
                <w:r>
                  <w:rPr>
                    <w:noProof/>
                    <w:webHidden/>
                  </w:rPr>
                  <w:t>12</w:t>
                </w:r>
                <w:r>
                  <w:rPr>
                    <w:noProof/>
                    <w:webHidden/>
                  </w:rPr>
                  <w:fldChar w:fldCharType="end"/>
                </w:r>
              </w:hyperlink>
            </w:p>
            <w:p w14:paraId="3798B264" w14:textId="2FA33627"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63" w:history="1">
                <w:r w:rsidRPr="00AF7484">
                  <w:rPr>
                    <w:rStyle w:val="Hyperlink"/>
                    <w:rFonts w:ascii="Times New Roman" w:hAnsi="Times New Roman" w:cs="Times New Roman"/>
                    <w:noProof/>
                  </w:rPr>
                  <w:t>1.3</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Relevance to the Department</w:t>
                </w:r>
                <w:r>
                  <w:rPr>
                    <w:noProof/>
                    <w:webHidden/>
                  </w:rPr>
                  <w:tab/>
                </w:r>
                <w:r>
                  <w:rPr>
                    <w:noProof/>
                    <w:webHidden/>
                  </w:rPr>
                  <w:fldChar w:fldCharType="begin"/>
                </w:r>
                <w:r>
                  <w:rPr>
                    <w:noProof/>
                    <w:webHidden/>
                  </w:rPr>
                  <w:instrText xml:space="preserve"> PAGEREF _Toc129350563 \h </w:instrText>
                </w:r>
                <w:r>
                  <w:rPr>
                    <w:noProof/>
                    <w:webHidden/>
                  </w:rPr>
                </w:r>
                <w:r>
                  <w:rPr>
                    <w:noProof/>
                    <w:webHidden/>
                  </w:rPr>
                  <w:fldChar w:fldCharType="separate"/>
                </w:r>
                <w:r>
                  <w:rPr>
                    <w:noProof/>
                    <w:webHidden/>
                  </w:rPr>
                  <w:t>12</w:t>
                </w:r>
                <w:r>
                  <w:rPr>
                    <w:noProof/>
                    <w:webHidden/>
                  </w:rPr>
                  <w:fldChar w:fldCharType="end"/>
                </w:r>
              </w:hyperlink>
            </w:p>
            <w:p w14:paraId="78007AC5" w14:textId="21D2F226" w:rsidR="00C6700E" w:rsidRDefault="00C6700E">
              <w:pPr>
                <w:pStyle w:val="TOC1"/>
                <w:rPr>
                  <w:rFonts w:eastAsiaTheme="minorEastAsia" w:cstheme="minorBidi"/>
                  <w:b w:val="0"/>
                  <w:bCs w:val="0"/>
                  <w:i w:val="0"/>
                  <w:iCs w:val="0"/>
                  <w:noProof/>
                  <w:szCs w:val="24"/>
                  <w:lang w:val="en-SA"/>
                </w:rPr>
              </w:pPr>
              <w:hyperlink w:anchor="_Toc129350564" w:history="1">
                <w:r w:rsidRPr="00AF7484">
                  <w:rPr>
                    <w:rStyle w:val="Hyperlink"/>
                    <w:rFonts w:ascii="Times New Roman" w:eastAsiaTheme="majorEastAsia" w:hAnsi="Times New Roman" w:cs="Times New Roman"/>
                    <w:noProof/>
                  </w:rPr>
                  <w:t>Chapter 2</w:t>
                </w:r>
                <w:r>
                  <w:rPr>
                    <w:noProof/>
                    <w:webHidden/>
                  </w:rPr>
                  <w:tab/>
                </w:r>
                <w:r>
                  <w:rPr>
                    <w:noProof/>
                    <w:webHidden/>
                  </w:rPr>
                  <w:fldChar w:fldCharType="begin"/>
                </w:r>
                <w:r>
                  <w:rPr>
                    <w:noProof/>
                    <w:webHidden/>
                  </w:rPr>
                  <w:instrText xml:space="preserve"> PAGEREF _Toc129350564 \h </w:instrText>
                </w:r>
                <w:r>
                  <w:rPr>
                    <w:noProof/>
                    <w:webHidden/>
                  </w:rPr>
                </w:r>
                <w:r>
                  <w:rPr>
                    <w:noProof/>
                    <w:webHidden/>
                  </w:rPr>
                  <w:fldChar w:fldCharType="separate"/>
                </w:r>
                <w:r>
                  <w:rPr>
                    <w:noProof/>
                    <w:webHidden/>
                  </w:rPr>
                  <w:t>13</w:t>
                </w:r>
                <w:r>
                  <w:rPr>
                    <w:noProof/>
                    <w:webHidden/>
                  </w:rPr>
                  <w:fldChar w:fldCharType="end"/>
                </w:r>
              </w:hyperlink>
            </w:p>
            <w:p w14:paraId="4572CC9B" w14:textId="41973FF7" w:rsidR="00C6700E" w:rsidRDefault="00C6700E">
              <w:pPr>
                <w:pStyle w:val="TOC1"/>
                <w:rPr>
                  <w:rFonts w:eastAsiaTheme="minorEastAsia" w:cstheme="minorBidi"/>
                  <w:b w:val="0"/>
                  <w:bCs w:val="0"/>
                  <w:i w:val="0"/>
                  <w:iCs w:val="0"/>
                  <w:noProof/>
                  <w:szCs w:val="24"/>
                  <w:lang w:val="en-SA"/>
                </w:rPr>
              </w:pPr>
              <w:hyperlink w:anchor="_Toc129350565" w:history="1">
                <w:r w:rsidRPr="00AF7484">
                  <w:rPr>
                    <w:rStyle w:val="Hyperlink"/>
                    <w:rFonts w:ascii="Times New Roman" w:eastAsiaTheme="majorEastAsia" w:hAnsi="Times New Roman" w:cs="Times New Roman"/>
                    <w:noProof/>
                  </w:rPr>
                  <w:t>Background, Related Work and Plan</w:t>
                </w:r>
                <w:r>
                  <w:rPr>
                    <w:noProof/>
                    <w:webHidden/>
                  </w:rPr>
                  <w:tab/>
                </w:r>
                <w:r>
                  <w:rPr>
                    <w:noProof/>
                    <w:webHidden/>
                  </w:rPr>
                  <w:fldChar w:fldCharType="begin"/>
                </w:r>
                <w:r>
                  <w:rPr>
                    <w:noProof/>
                    <w:webHidden/>
                  </w:rPr>
                  <w:instrText xml:space="preserve"> PAGEREF _Toc129350565 \h </w:instrText>
                </w:r>
                <w:r>
                  <w:rPr>
                    <w:noProof/>
                    <w:webHidden/>
                  </w:rPr>
                </w:r>
                <w:r>
                  <w:rPr>
                    <w:noProof/>
                    <w:webHidden/>
                  </w:rPr>
                  <w:fldChar w:fldCharType="separate"/>
                </w:r>
                <w:r>
                  <w:rPr>
                    <w:noProof/>
                    <w:webHidden/>
                  </w:rPr>
                  <w:t>13</w:t>
                </w:r>
                <w:r>
                  <w:rPr>
                    <w:noProof/>
                    <w:webHidden/>
                  </w:rPr>
                  <w:fldChar w:fldCharType="end"/>
                </w:r>
              </w:hyperlink>
            </w:p>
            <w:p w14:paraId="602025A8" w14:textId="10C28E31"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66" w:history="1">
                <w:r w:rsidRPr="00AF7484">
                  <w:rPr>
                    <w:rStyle w:val="Hyperlink"/>
                    <w:rFonts w:ascii="Times New Roman" w:hAnsi="Times New Roman" w:cs="Times New Roman"/>
                    <w:noProof/>
                  </w:rPr>
                  <w:t>2.1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_Toc129350566 \h </w:instrText>
                </w:r>
                <w:r>
                  <w:rPr>
                    <w:noProof/>
                    <w:webHidden/>
                  </w:rPr>
                </w:r>
                <w:r>
                  <w:rPr>
                    <w:noProof/>
                    <w:webHidden/>
                  </w:rPr>
                  <w:fldChar w:fldCharType="separate"/>
                </w:r>
                <w:r>
                  <w:rPr>
                    <w:noProof/>
                    <w:webHidden/>
                  </w:rPr>
                  <w:t>13</w:t>
                </w:r>
                <w:r>
                  <w:rPr>
                    <w:noProof/>
                    <w:webHidden/>
                  </w:rPr>
                  <w:fldChar w:fldCharType="end"/>
                </w:r>
              </w:hyperlink>
            </w:p>
            <w:p w14:paraId="4C518595" w14:textId="0C182306"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67" w:history="1">
                <w:r w:rsidRPr="00AF7484">
                  <w:rPr>
                    <w:rStyle w:val="Hyperlink"/>
                    <w:rFonts w:ascii="Times New Roman" w:hAnsi="Times New Roman" w:cs="Times New Roman"/>
                    <w:noProof/>
                  </w:rPr>
                  <w:t>2.1.1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Agile Software Development</w:t>
                </w:r>
                <w:r>
                  <w:rPr>
                    <w:noProof/>
                    <w:webHidden/>
                  </w:rPr>
                  <w:tab/>
                </w:r>
                <w:r>
                  <w:rPr>
                    <w:noProof/>
                    <w:webHidden/>
                  </w:rPr>
                  <w:fldChar w:fldCharType="begin"/>
                </w:r>
                <w:r>
                  <w:rPr>
                    <w:noProof/>
                    <w:webHidden/>
                  </w:rPr>
                  <w:instrText xml:space="preserve"> PAGEREF _Toc129350567 \h </w:instrText>
                </w:r>
                <w:r>
                  <w:rPr>
                    <w:noProof/>
                    <w:webHidden/>
                  </w:rPr>
                </w:r>
                <w:r>
                  <w:rPr>
                    <w:noProof/>
                    <w:webHidden/>
                  </w:rPr>
                  <w:fldChar w:fldCharType="separate"/>
                </w:r>
                <w:r>
                  <w:rPr>
                    <w:noProof/>
                    <w:webHidden/>
                  </w:rPr>
                  <w:t>13</w:t>
                </w:r>
                <w:r>
                  <w:rPr>
                    <w:noProof/>
                    <w:webHidden/>
                  </w:rPr>
                  <w:fldChar w:fldCharType="end"/>
                </w:r>
              </w:hyperlink>
            </w:p>
            <w:p w14:paraId="6E7E8004" w14:textId="1045EFB3"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68" w:history="1">
                <w:r w:rsidRPr="00AF7484">
                  <w:rPr>
                    <w:rStyle w:val="Hyperlink"/>
                    <w:rFonts w:ascii="Times New Roman" w:hAnsi="Times New Roman" w:cs="Times New Roman"/>
                    <w:noProof/>
                  </w:rPr>
                  <w:t>2.1.2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User Experience</w:t>
                </w:r>
                <w:r>
                  <w:rPr>
                    <w:noProof/>
                    <w:webHidden/>
                  </w:rPr>
                  <w:tab/>
                </w:r>
                <w:r>
                  <w:rPr>
                    <w:noProof/>
                    <w:webHidden/>
                  </w:rPr>
                  <w:fldChar w:fldCharType="begin"/>
                </w:r>
                <w:r>
                  <w:rPr>
                    <w:noProof/>
                    <w:webHidden/>
                  </w:rPr>
                  <w:instrText xml:space="preserve"> PAGEREF _Toc129350568 \h </w:instrText>
                </w:r>
                <w:r>
                  <w:rPr>
                    <w:noProof/>
                    <w:webHidden/>
                  </w:rPr>
                </w:r>
                <w:r>
                  <w:rPr>
                    <w:noProof/>
                    <w:webHidden/>
                  </w:rPr>
                  <w:fldChar w:fldCharType="separate"/>
                </w:r>
                <w:r>
                  <w:rPr>
                    <w:noProof/>
                    <w:webHidden/>
                  </w:rPr>
                  <w:t>13</w:t>
                </w:r>
                <w:r>
                  <w:rPr>
                    <w:noProof/>
                    <w:webHidden/>
                  </w:rPr>
                  <w:fldChar w:fldCharType="end"/>
                </w:r>
              </w:hyperlink>
            </w:p>
            <w:p w14:paraId="0601FFF5" w14:textId="320785A6"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69" w:history="1">
                <w:r w:rsidRPr="00AF7484">
                  <w:rPr>
                    <w:rStyle w:val="Hyperlink"/>
                    <w:rFonts w:ascii="Times New Roman" w:hAnsi="Times New Roman" w:cs="Times New Roman"/>
                    <w:noProof/>
                  </w:rPr>
                  <w:t>2.2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Related Work</w:t>
                </w:r>
                <w:r>
                  <w:rPr>
                    <w:noProof/>
                    <w:webHidden/>
                  </w:rPr>
                  <w:tab/>
                </w:r>
                <w:r>
                  <w:rPr>
                    <w:noProof/>
                    <w:webHidden/>
                  </w:rPr>
                  <w:fldChar w:fldCharType="begin"/>
                </w:r>
                <w:r>
                  <w:rPr>
                    <w:noProof/>
                    <w:webHidden/>
                  </w:rPr>
                  <w:instrText xml:space="preserve"> PAGEREF _Toc129350569 \h </w:instrText>
                </w:r>
                <w:r>
                  <w:rPr>
                    <w:noProof/>
                    <w:webHidden/>
                  </w:rPr>
                </w:r>
                <w:r>
                  <w:rPr>
                    <w:noProof/>
                    <w:webHidden/>
                  </w:rPr>
                  <w:fldChar w:fldCharType="separate"/>
                </w:r>
                <w:r>
                  <w:rPr>
                    <w:noProof/>
                    <w:webHidden/>
                  </w:rPr>
                  <w:t>14</w:t>
                </w:r>
                <w:r>
                  <w:rPr>
                    <w:noProof/>
                    <w:webHidden/>
                  </w:rPr>
                  <w:fldChar w:fldCharType="end"/>
                </w:r>
              </w:hyperlink>
            </w:p>
            <w:p w14:paraId="15C52011" w14:textId="7CBE044D"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70" w:history="1">
                <w:r w:rsidRPr="00AF7484">
                  <w:rPr>
                    <w:rStyle w:val="Hyperlink"/>
                    <w:rFonts w:ascii="Times New Roman" w:hAnsi="Times New Roman" w:cs="Times New Roman"/>
                    <w:noProof/>
                  </w:rPr>
                  <w:t>2.2.1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Integration of Agile and UX</w:t>
                </w:r>
                <w:r>
                  <w:rPr>
                    <w:noProof/>
                    <w:webHidden/>
                  </w:rPr>
                  <w:tab/>
                </w:r>
                <w:r>
                  <w:rPr>
                    <w:noProof/>
                    <w:webHidden/>
                  </w:rPr>
                  <w:fldChar w:fldCharType="begin"/>
                </w:r>
                <w:r>
                  <w:rPr>
                    <w:noProof/>
                    <w:webHidden/>
                  </w:rPr>
                  <w:instrText xml:space="preserve"> PAGEREF _Toc129350570 \h </w:instrText>
                </w:r>
                <w:r>
                  <w:rPr>
                    <w:noProof/>
                    <w:webHidden/>
                  </w:rPr>
                </w:r>
                <w:r>
                  <w:rPr>
                    <w:noProof/>
                    <w:webHidden/>
                  </w:rPr>
                  <w:fldChar w:fldCharType="separate"/>
                </w:r>
                <w:r>
                  <w:rPr>
                    <w:noProof/>
                    <w:webHidden/>
                  </w:rPr>
                  <w:t>14</w:t>
                </w:r>
                <w:r>
                  <w:rPr>
                    <w:noProof/>
                    <w:webHidden/>
                  </w:rPr>
                  <w:fldChar w:fldCharType="end"/>
                </w:r>
              </w:hyperlink>
            </w:p>
            <w:p w14:paraId="466BD948" w14:textId="19157207"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71" w:history="1">
                <w:r w:rsidRPr="00AF7484">
                  <w:rPr>
                    <w:rStyle w:val="Hyperlink"/>
                    <w:rFonts w:ascii="Times New Roman" w:hAnsi="Times New Roman" w:cs="Times New Roman"/>
                    <w:noProof/>
                  </w:rPr>
                  <w:t>2.2.2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UX Methods in Agile</w:t>
                </w:r>
                <w:r>
                  <w:rPr>
                    <w:noProof/>
                    <w:webHidden/>
                  </w:rPr>
                  <w:tab/>
                </w:r>
                <w:r>
                  <w:rPr>
                    <w:noProof/>
                    <w:webHidden/>
                  </w:rPr>
                  <w:fldChar w:fldCharType="begin"/>
                </w:r>
                <w:r>
                  <w:rPr>
                    <w:noProof/>
                    <w:webHidden/>
                  </w:rPr>
                  <w:instrText xml:space="preserve"> PAGEREF _Toc129350571 \h </w:instrText>
                </w:r>
                <w:r>
                  <w:rPr>
                    <w:noProof/>
                    <w:webHidden/>
                  </w:rPr>
                </w:r>
                <w:r>
                  <w:rPr>
                    <w:noProof/>
                    <w:webHidden/>
                  </w:rPr>
                  <w:fldChar w:fldCharType="separate"/>
                </w:r>
                <w:r>
                  <w:rPr>
                    <w:noProof/>
                    <w:webHidden/>
                  </w:rPr>
                  <w:t>16</w:t>
                </w:r>
                <w:r>
                  <w:rPr>
                    <w:noProof/>
                    <w:webHidden/>
                  </w:rPr>
                  <w:fldChar w:fldCharType="end"/>
                </w:r>
              </w:hyperlink>
            </w:p>
            <w:p w14:paraId="327B8655" w14:textId="4343FCE7"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72" w:history="1">
                <w:r w:rsidRPr="00AF7484">
                  <w:rPr>
                    <w:rStyle w:val="Hyperlink"/>
                    <w:rFonts w:ascii="Times New Roman" w:hAnsi="Times New Roman" w:cs="Times New Roman"/>
                    <w:noProof/>
                  </w:rPr>
                  <w:t>2.2.3</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Estimating UX work</w:t>
                </w:r>
                <w:r>
                  <w:rPr>
                    <w:noProof/>
                    <w:webHidden/>
                  </w:rPr>
                  <w:tab/>
                </w:r>
                <w:r>
                  <w:rPr>
                    <w:noProof/>
                    <w:webHidden/>
                  </w:rPr>
                  <w:fldChar w:fldCharType="begin"/>
                </w:r>
                <w:r>
                  <w:rPr>
                    <w:noProof/>
                    <w:webHidden/>
                  </w:rPr>
                  <w:instrText xml:space="preserve"> PAGEREF _Toc129350572 \h </w:instrText>
                </w:r>
                <w:r>
                  <w:rPr>
                    <w:noProof/>
                    <w:webHidden/>
                  </w:rPr>
                </w:r>
                <w:r>
                  <w:rPr>
                    <w:noProof/>
                    <w:webHidden/>
                  </w:rPr>
                  <w:fldChar w:fldCharType="separate"/>
                </w:r>
                <w:r>
                  <w:rPr>
                    <w:noProof/>
                    <w:webHidden/>
                  </w:rPr>
                  <w:t>16</w:t>
                </w:r>
                <w:r>
                  <w:rPr>
                    <w:noProof/>
                    <w:webHidden/>
                  </w:rPr>
                  <w:fldChar w:fldCharType="end"/>
                </w:r>
              </w:hyperlink>
            </w:p>
            <w:p w14:paraId="47DD494A" w14:textId="767CD29D"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73" w:history="1">
                <w:r w:rsidRPr="00AF7484">
                  <w:rPr>
                    <w:rStyle w:val="Hyperlink"/>
                    <w:rFonts w:ascii="Times New Roman" w:hAnsi="Times New Roman" w:cs="Times New Roman"/>
                    <w:noProof/>
                  </w:rPr>
                  <w:t>2.3</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Plan</w:t>
                </w:r>
                <w:r>
                  <w:rPr>
                    <w:noProof/>
                    <w:webHidden/>
                  </w:rPr>
                  <w:tab/>
                </w:r>
                <w:r>
                  <w:rPr>
                    <w:noProof/>
                    <w:webHidden/>
                  </w:rPr>
                  <w:fldChar w:fldCharType="begin"/>
                </w:r>
                <w:r>
                  <w:rPr>
                    <w:noProof/>
                    <w:webHidden/>
                  </w:rPr>
                  <w:instrText xml:space="preserve"> PAGEREF _Toc129350573 \h </w:instrText>
                </w:r>
                <w:r>
                  <w:rPr>
                    <w:noProof/>
                    <w:webHidden/>
                  </w:rPr>
                </w:r>
                <w:r>
                  <w:rPr>
                    <w:noProof/>
                    <w:webHidden/>
                  </w:rPr>
                  <w:fldChar w:fldCharType="separate"/>
                </w:r>
                <w:r>
                  <w:rPr>
                    <w:noProof/>
                    <w:webHidden/>
                  </w:rPr>
                  <w:t>21</w:t>
                </w:r>
                <w:r>
                  <w:rPr>
                    <w:noProof/>
                    <w:webHidden/>
                  </w:rPr>
                  <w:fldChar w:fldCharType="end"/>
                </w:r>
              </w:hyperlink>
            </w:p>
            <w:p w14:paraId="0F5170A1" w14:textId="32E21BB5"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74" w:history="1">
                <w:r w:rsidRPr="00AF7484">
                  <w:rPr>
                    <w:rStyle w:val="Hyperlink"/>
                    <w:rFonts w:ascii="Times New Roman" w:hAnsi="Times New Roman" w:cs="Times New Roman"/>
                    <w:noProof/>
                  </w:rPr>
                  <w:t>2.3.1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_Toc129350574 \h </w:instrText>
                </w:r>
                <w:r>
                  <w:rPr>
                    <w:noProof/>
                    <w:webHidden/>
                  </w:rPr>
                </w:r>
                <w:r>
                  <w:rPr>
                    <w:noProof/>
                    <w:webHidden/>
                  </w:rPr>
                  <w:fldChar w:fldCharType="separate"/>
                </w:r>
                <w:r>
                  <w:rPr>
                    <w:noProof/>
                    <w:webHidden/>
                  </w:rPr>
                  <w:t>21</w:t>
                </w:r>
                <w:r>
                  <w:rPr>
                    <w:noProof/>
                    <w:webHidden/>
                  </w:rPr>
                  <w:fldChar w:fldCharType="end"/>
                </w:r>
              </w:hyperlink>
            </w:p>
            <w:p w14:paraId="425A94AC" w14:textId="1F57707E"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75" w:history="1">
                <w:r w:rsidRPr="00AF7484">
                  <w:rPr>
                    <w:rStyle w:val="Hyperlink"/>
                    <w:rFonts w:ascii="Times New Roman" w:hAnsi="Times New Roman" w:cs="Times New Roman"/>
                    <w:noProof/>
                  </w:rPr>
                  <w:t>2.3.2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Timeline</w:t>
                </w:r>
                <w:r>
                  <w:rPr>
                    <w:noProof/>
                    <w:webHidden/>
                  </w:rPr>
                  <w:tab/>
                </w:r>
                <w:r>
                  <w:rPr>
                    <w:noProof/>
                    <w:webHidden/>
                  </w:rPr>
                  <w:fldChar w:fldCharType="begin"/>
                </w:r>
                <w:r>
                  <w:rPr>
                    <w:noProof/>
                    <w:webHidden/>
                  </w:rPr>
                  <w:instrText xml:space="preserve"> PAGEREF _Toc129350575 \h </w:instrText>
                </w:r>
                <w:r>
                  <w:rPr>
                    <w:noProof/>
                    <w:webHidden/>
                  </w:rPr>
                </w:r>
                <w:r>
                  <w:rPr>
                    <w:noProof/>
                    <w:webHidden/>
                  </w:rPr>
                  <w:fldChar w:fldCharType="separate"/>
                </w:r>
                <w:r>
                  <w:rPr>
                    <w:noProof/>
                    <w:webHidden/>
                  </w:rPr>
                  <w:t>23</w:t>
                </w:r>
                <w:r>
                  <w:rPr>
                    <w:noProof/>
                    <w:webHidden/>
                  </w:rPr>
                  <w:fldChar w:fldCharType="end"/>
                </w:r>
              </w:hyperlink>
            </w:p>
            <w:p w14:paraId="28066F90" w14:textId="7496AE88" w:rsidR="00C6700E" w:rsidRDefault="00C6700E">
              <w:pPr>
                <w:pStyle w:val="TOC1"/>
                <w:rPr>
                  <w:rFonts w:eastAsiaTheme="minorEastAsia" w:cstheme="minorBidi"/>
                  <w:b w:val="0"/>
                  <w:bCs w:val="0"/>
                  <w:i w:val="0"/>
                  <w:iCs w:val="0"/>
                  <w:noProof/>
                  <w:szCs w:val="24"/>
                  <w:lang w:val="en-SA"/>
                </w:rPr>
              </w:pPr>
              <w:hyperlink w:anchor="_Toc129350576" w:history="1">
                <w:r w:rsidRPr="00AF7484">
                  <w:rPr>
                    <w:rStyle w:val="Hyperlink"/>
                    <w:rFonts w:ascii="Times New Roman" w:eastAsiaTheme="majorEastAsia" w:hAnsi="Times New Roman" w:cs="Times New Roman"/>
                    <w:noProof/>
                  </w:rPr>
                  <w:t>Chapter 3</w:t>
                </w:r>
                <w:r>
                  <w:rPr>
                    <w:noProof/>
                    <w:webHidden/>
                  </w:rPr>
                  <w:tab/>
                </w:r>
                <w:r>
                  <w:rPr>
                    <w:noProof/>
                    <w:webHidden/>
                  </w:rPr>
                  <w:fldChar w:fldCharType="begin"/>
                </w:r>
                <w:r>
                  <w:rPr>
                    <w:noProof/>
                    <w:webHidden/>
                  </w:rPr>
                  <w:instrText xml:space="preserve"> PAGEREF _Toc129350576 \h </w:instrText>
                </w:r>
                <w:r>
                  <w:rPr>
                    <w:noProof/>
                    <w:webHidden/>
                  </w:rPr>
                </w:r>
                <w:r>
                  <w:rPr>
                    <w:noProof/>
                    <w:webHidden/>
                  </w:rPr>
                  <w:fldChar w:fldCharType="separate"/>
                </w:r>
                <w:r>
                  <w:rPr>
                    <w:noProof/>
                    <w:webHidden/>
                  </w:rPr>
                  <w:t>24</w:t>
                </w:r>
                <w:r>
                  <w:rPr>
                    <w:noProof/>
                    <w:webHidden/>
                  </w:rPr>
                  <w:fldChar w:fldCharType="end"/>
                </w:r>
              </w:hyperlink>
            </w:p>
            <w:p w14:paraId="19F2C26E" w14:textId="1A8387F5" w:rsidR="00C6700E" w:rsidRDefault="00C6700E">
              <w:pPr>
                <w:pStyle w:val="TOC1"/>
                <w:rPr>
                  <w:rFonts w:eastAsiaTheme="minorEastAsia" w:cstheme="minorBidi"/>
                  <w:b w:val="0"/>
                  <w:bCs w:val="0"/>
                  <w:i w:val="0"/>
                  <w:iCs w:val="0"/>
                  <w:noProof/>
                  <w:szCs w:val="24"/>
                  <w:lang w:val="en-SA"/>
                </w:rPr>
              </w:pPr>
              <w:hyperlink w:anchor="_Toc129350577" w:history="1">
                <w:r w:rsidRPr="00AF7484">
                  <w:rPr>
                    <w:rStyle w:val="Hyperlink"/>
                    <w:rFonts w:ascii="Times New Roman" w:eastAsiaTheme="majorEastAsia" w:hAnsi="Times New Roman" w:cs="Times New Roman"/>
                    <w:noProof/>
                  </w:rPr>
                  <w:t>Problem Investigation</w:t>
                </w:r>
                <w:r>
                  <w:rPr>
                    <w:noProof/>
                    <w:webHidden/>
                  </w:rPr>
                  <w:tab/>
                </w:r>
                <w:r>
                  <w:rPr>
                    <w:noProof/>
                    <w:webHidden/>
                  </w:rPr>
                  <w:fldChar w:fldCharType="begin"/>
                </w:r>
                <w:r>
                  <w:rPr>
                    <w:noProof/>
                    <w:webHidden/>
                  </w:rPr>
                  <w:instrText xml:space="preserve"> PAGEREF _Toc129350577 \h </w:instrText>
                </w:r>
                <w:r>
                  <w:rPr>
                    <w:noProof/>
                    <w:webHidden/>
                  </w:rPr>
                </w:r>
                <w:r>
                  <w:rPr>
                    <w:noProof/>
                    <w:webHidden/>
                  </w:rPr>
                  <w:fldChar w:fldCharType="separate"/>
                </w:r>
                <w:r>
                  <w:rPr>
                    <w:noProof/>
                    <w:webHidden/>
                  </w:rPr>
                  <w:t>24</w:t>
                </w:r>
                <w:r>
                  <w:rPr>
                    <w:noProof/>
                    <w:webHidden/>
                  </w:rPr>
                  <w:fldChar w:fldCharType="end"/>
                </w:r>
              </w:hyperlink>
            </w:p>
            <w:p w14:paraId="1119A4A5" w14:textId="3466A9BB"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78" w:history="1">
                <w:r w:rsidRPr="00AF7484">
                  <w:rPr>
                    <w:rStyle w:val="Hyperlink"/>
                    <w:rFonts w:ascii="Times New Roman" w:hAnsi="Times New Roman" w:cs="Times New Roman"/>
                    <w:noProof/>
                  </w:rPr>
                  <w:t>3.1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_Toc129350578 \h </w:instrText>
                </w:r>
                <w:r>
                  <w:rPr>
                    <w:noProof/>
                    <w:webHidden/>
                  </w:rPr>
                </w:r>
                <w:r>
                  <w:rPr>
                    <w:noProof/>
                    <w:webHidden/>
                  </w:rPr>
                  <w:fldChar w:fldCharType="separate"/>
                </w:r>
                <w:r>
                  <w:rPr>
                    <w:noProof/>
                    <w:webHidden/>
                  </w:rPr>
                  <w:t>24</w:t>
                </w:r>
                <w:r>
                  <w:rPr>
                    <w:noProof/>
                    <w:webHidden/>
                  </w:rPr>
                  <w:fldChar w:fldCharType="end"/>
                </w:r>
              </w:hyperlink>
            </w:p>
            <w:p w14:paraId="1FCE07A3" w14:textId="124B5897"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79" w:history="1">
                <w:r w:rsidRPr="00AF7484">
                  <w:rPr>
                    <w:rStyle w:val="Hyperlink"/>
                    <w:rFonts w:ascii="Times New Roman" w:hAnsi="Times New Roman" w:cs="Times New Roman"/>
                    <w:noProof/>
                  </w:rPr>
                  <w:t>3.1.1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_Toc129350579 \h </w:instrText>
                </w:r>
                <w:r>
                  <w:rPr>
                    <w:noProof/>
                    <w:webHidden/>
                  </w:rPr>
                </w:r>
                <w:r>
                  <w:rPr>
                    <w:noProof/>
                    <w:webHidden/>
                  </w:rPr>
                  <w:fldChar w:fldCharType="separate"/>
                </w:r>
                <w:r>
                  <w:rPr>
                    <w:noProof/>
                    <w:webHidden/>
                  </w:rPr>
                  <w:t>24</w:t>
                </w:r>
                <w:r>
                  <w:rPr>
                    <w:noProof/>
                    <w:webHidden/>
                  </w:rPr>
                  <w:fldChar w:fldCharType="end"/>
                </w:r>
              </w:hyperlink>
            </w:p>
            <w:p w14:paraId="3E07CCCF" w14:textId="3FD736E3"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80" w:history="1">
                <w:r w:rsidRPr="00AF7484">
                  <w:rPr>
                    <w:rStyle w:val="Hyperlink"/>
                    <w:rFonts w:ascii="Times New Roman" w:hAnsi="Times New Roman" w:cs="Times New Roman"/>
                    <w:noProof/>
                  </w:rPr>
                  <w:t>3.2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_Toc129350580 \h </w:instrText>
                </w:r>
                <w:r>
                  <w:rPr>
                    <w:noProof/>
                    <w:webHidden/>
                  </w:rPr>
                </w:r>
                <w:r>
                  <w:rPr>
                    <w:noProof/>
                    <w:webHidden/>
                  </w:rPr>
                  <w:fldChar w:fldCharType="separate"/>
                </w:r>
                <w:r>
                  <w:rPr>
                    <w:noProof/>
                    <w:webHidden/>
                  </w:rPr>
                  <w:t>24</w:t>
                </w:r>
                <w:r>
                  <w:rPr>
                    <w:noProof/>
                    <w:webHidden/>
                  </w:rPr>
                  <w:fldChar w:fldCharType="end"/>
                </w:r>
              </w:hyperlink>
            </w:p>
            <w:p w14:paraId="4C48FDCF" w14:textId="5BF7C1EA"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81" w:history="1">
                <w:r w:rsidRPr="00AF7484">
                  <w:rPr>
                    <w:rStyle w:val="Hyperlink"/>
                    <w:rFonts w:ascii="Times New Roman" w:hAnsi="Times New Roman" w:cs="Times New Roman"/>
                    <w:noProof/>
                  </w:rPr>
                  <w:t>3.3</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_Toc129350581 \h </w:instrText>
                </w:r>
                <w:r>
                  <w:rPr>
                    <w:noProof/>
                    <w:webHidden/>
                  </w:rPr>
                </w:r>
                <w:r>
                  <w:rPr>
                    <w:noProof/>
                    <w:webHidden/>
                  </w:rPr>
                  <w:fldChar w:fldCharType="separate"/>
                </w:r>
                <w:r>
                  <w:rPr>
                    <w:noProof/>
                    <w:webHidden/>
                  </w:rPr>
                  <w:t>24</w:t>
                </w:r>
                <w:r>
                  <w:rPr>
                    <w:noProof/>
                    <w:webHidden/>
                  </w:rPr>
                  <w:fldChar w:fldCharType="end"/>
                </w:r>
              </w:hyperlink>
            </w:p>
            <w:p w14:paraId="273DDB85" w14:textId="35DEEB33"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82" w:history="1">
                <w:r w:rsidRPr="00AF7484">
                  <w:rPr>
                    <w:rStyle w:val="Hyperlink"/>
                    <w:rFonts w:ascii="Times New Roman" w:hAnsi="Times New Roman" w:cs="Times New Roman"/>
                    <w:noProof/>
                  </w:rPr>
                  <w:t>3.4</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_Toc129350582 \h </w:instrText>
                </w:r>
                <w:r>
                  <w:rPr>
                    <w:noProof/>
                    <w:webHidden/>
                  </w:rPr>
                </w:r>
                <w:r>
                  <w:rPr>
                    <w:noProof/>
                    <w:webHidden/>
                  </w:rPr>
                  <w:fldChar w:fldCharType="separate"/>
                </w:r>
                <w:r>
                  <w:rPr>
                    <w:noProof/>
                    <w:webHidden/>
                  </w:rPr>
                  <w:t>24</w:t>
                </w:r>
                <w:r>
                  <w:rPr>
                    <w:noProof/>
                    <w:webHidden/>
                  </w:rPr>
                  <w:fldChar w:fldCharType="end"/>
                </w:r>
              </w:hyperlink>
            </w:p>
            <w:p w14:paraId="0B1B57AF" w14:textId="36911451" w:rsidR="00C6700E" w:rsidRDefault="00C6700E">
              <w:pPr>
                <w:pStyle w:val="TOC1"/>
                <w:rPr>
                  <w:rFonts w:eastAsiaTheme="minorEastAsia" w:cstheme="minorBidi"/>
                  <w:b w:val="0"/>
                  <w:bCs w:val="0"/>
                  <w:i w:val="0"/>
                  <w:iCs w:val="0"/>
                  <w:noProof/>
                  <w:szCs w:val="24"/>
                  <w:lang w:val="en-SA"/>
                </w:rPr>
              </w:pPr>
              <w:hyperlink w:anchor="_Toc129350583" w:history="1">
                <w:r w:rsidRPr="00AF7484">
                  <w:rPr>
                    <w:rStyle w:val="Hyperlink"/>
                    <w:rFonts w:ascii="Times New Roman" w:eastAsiaTheme="majorEastAsia" w:hAnsi="Times New Roman" w:cs="Times New Roman"/>
                    <w:noProof/>
                  </w:rPr>
                  <w:t>Chapter 4</w:t>
                </w:r>
                <w:r>
                  <w:rPr>
                    <w:noProof/>
                    <w:webHidden/>
                  </w:rPr>
                  <w:tab/>
                </w:r>
                <w:r>
                  <w:rPr>
                    <w:noProof/>
                    <w:webHidden/>
                  </w:rPr>
                  <w:fldChar w:fldCharType="begin"/>
                </w:r>
                <w:r>
                  <w:rPr>
                    <w:noProof/>
                    <w:webHidden/>
                  </w:rPr>
                  <w:instrText xml:space="preserve"> PAGEREF _Toc129350583 \h </w:instrText>
                </w:r>
                <w:r>
                  <w:rPr>
                    <w:noProof/>
                    <w:webHidden/>
                  </w:rPr>
                </w:r>
                <w:r>
                  <w:rPr>
                    <w:noProof/>
                    <w:webHidden/>
                  </w:rPr>
                  <w:fldChar w:fldCharType="separate"/>
                </w:r>
                <w:r>
                  <w:rPr>
                    <w:noProof/>
                    <w:webHidden/>
                  </w:rPr>
                  <w:t>25</w:t>
                </w:r>
                <w:r>
                  <w:rPr>
                    <w:noProof/>
                    <w:webHidden/>
                  </w:rPr>
                  <w:fldChar w:fldCharType="end"/>
                </w:r>
              </w:hyperlink>
            </w:p>
            <w:p w14:paraId="32FF8A4D" w14:textId="5F2C476B" w:rsidR="00C6700E" w:rsidRDefault="00C6700E">
              <w:pPr>
                <w:pStyle w:val="TOC1"/>
                <w:rPr>
                  <w:rFonts w:eastAsiaTheme="minorEastAsia" w:cstheme="minorBidi"/>
                  <w:b w:val="0"/>
                  <w:bCs w:val="0"/>
                  <w:i w:val="0"/>
                  <w:iCs w:val="0"/>
                  <w:noProof/>
                  <w:szCs w:val="24"/>
                  <w:lang w:val="en-SA"/>
                </w:rPr>
              </w:pPr>
              <w:hyperlink w:anchor="_Toc129350584" w:history="1">
                <w:r w:rsidRPr="00AF7484">
                  <w:rPr>
                    <w:rStyle w:val="Hyperlink"/>
                    <w:rFonts w:ascii="Times New Roman" w:eastAsiaTheme="majorEastAsia" w:hAnsi="Times New Roman" w:cs="Times New Roman"/>
                    <w:noProof/>
                  </w:rPr>
                  <w:t>Treatment Design</w:t>
                </w:r>
                <w:r>
                  <w:rPr>
                    <w:noProof/>
                    <w:webHidden/>
                  </w:rPr>
                  <w:tab/>
                </w:r>
                <w:r>
                  <w:rPr>
                    <w:noProof/>
                    <w:webHidden/>
                  </w:rPr>
                  <w:fldChar w:fldCharType="begin"/>
                </w:r>
                <w:r>
                  <w:rPr>
                    <w:noProof/>
                    <w:webHidden/>
                  </w:rPr>
                  <w:instrText xml:space="preserve"> PAGEREF _Toc129350584 \h </w:instrText>
                </w:r>
                <w:r>
                  <w:rPr>
                    <w:noProof/>
                    <w:webHidden/>
                  </w:rPr>
                </w:r>
                <w:r>
                  <w:rPr>
                    <w:noProof/>
                    <w:webHidden/>
                  </w:rPr>
                  <w:fldChar w:fldCharType="separate"/>
                </w:r>
                <w:r>
                  <w:rPr>
                    <w:noProof/>
                    <w:webHidden/>
                  </w:rPr>
                  <w:t>25</w:t>
                </w:r>
                <w:r>
                  <w:rPr>
                    <w:noProof/>
                    <w:webHidden/>
                  </w:rPr>
                  <w:fldChar w:fldCharType="end"/>
                </w:r>
              </w:hyperlink>
            </w:p>
            <w:p w14:paraId="10696885" w14:textId="0EF16284"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85" w:history="1">
                <w:r w:rsidRPr="00AF7484">
                  <w:rPr>
                    <w:rStyle w:val="Hyperlink"/>
                    <w:rFonts w:ascii="Times New Roman" w:hAnsi="Times New Roman" w:cs="Times New Roman"/>
                    <w:noProof/>
                  </w:rPr>
                  <w:t>4.1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Building UX-Estimator framework</w:t>
                </w:r>
                <w:r>
                  <w:rPr>
                    <w:noProof/>
                    <w:webHidden/>
                  </w:rPr>
                  <w:tab/>
                </w:r>
                <w:r>
                  <w:rPr>
                    <w:noProof/>
                    <w:webHidden/>
                  </w:rPr>
                  <w:fldChar w:fldCharType="begin"/>
                </w:r>
                <w:r>
                  <w:rPr>
                    <w:noProof/>
                    <w:webHidden/>
                  </w:rPr>
                  <w:instrText xml:space="preserve"> PAGEREF _Toc129350585 \h </w:instrText>
                </w:r>
                <w:r>
                  <w:rPr>
                    <w:noProof/>
                    <w:webHidden/>
                  </w:rPr>
                </w:r>
                <w:r>
                  <w:rPr>
                    <w:noProof/>
                    <w:webHidden/>
                  </w:rPr>
                  <w:fldChar w:fldCharType="separate"/>
                </w:r>
                <w:r>
                  <w:rPr>
                    <w:noProof/>
                    <w:webHidden/>
                  </w:rPr>
                  <w:t>25</w:t>
                </w:r>
                <w:r>
                  <w:rPr>
                    <w:noProof/>
                    <w:webHidden/>
                  </w:rPr>
                  <w:fldChar w:fldCharType="end"/>
                </w:r>
              </w:hyperlink>
            </w:p>
            <w:p w14:paraId="36DB60CD" w14:textId="5E0413DF"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86" w:history="1">
                <w:r w:rsidRPr="00AF7484">
                  <w:rPr>
                    <w:rStyle w:val="Hyperlink"/>
                    <w:rFonts w:ascii="Times New Roman" w:hAnsi="Times New Roman" w:cs="Times New Roman"/>
                    <w:noProof/>
                  </w:rPr>
                  <w:t>4.1.1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RQ1 – Estimating the worthiness of conducting UX experiments</w:t>
                </w:r>
                <w:r>
                  <w:rPr>
                    <w:noProof/>
                    <w:webHidden/>
                  </w:rPr>
                  <w:tab/>
                </w:r>
                <w:r>
                  <w:rPr>
                    <w:noProof/>
                    <w:webHidden/>
                  </w:rPr>
                  <w:fldChar w:fldCharType="begin"/>
                </w:r>
                <w:r>
                  <w:rPr>
                    <w:noProof/>
                    <w:webHidden/>
                  </w:rPr>
                  <w:instrText xml:space="preserve"> PAGEREF _Toc129350586 \h </w:instrText>
                </w:r>
                <w:r>
                  <w:rPr>
                    <w:noProof/>
                    <w:webHidden/>
                  </w:rPr>
                </w:r>
                <w:r>
                  <w:rPr>
                    <w:noProof/>
                    <w:webHidden/>
                  </w:rPr>
                  <w:fldChar w:fldCharType="separate"/>
                </w:r>
                <w:r>
                  <w:rPr>
                    <w:noProof/>
                    <w:webHidden/>
                  </w:rPr>
                  <w:t>25</w:t>
                </w:r>
                <w:r>
                  <w:rPr>
                    <w:noProof/>
                    <w:webHidden/>
                  </w:rPr>
                  <w:fldChar w:fldCharType="end"/>
                </w:r>
              </w:hyperlink>
            </w:p>
            <w:p w14:paraId="191D71F1" w14:textId="2A257C20"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87" w:history="1">
                <w:r w:rsidRPr="00AF7484">
                  <w:rPr>
                    <w:rStyle w:val="Hyperlink"/>
                    <w:rFonts w:ascii="Times New Roman" w:hAnsi="Times New Roman" w:cs="Times New Roman"/>
                    <w:noProof/>
                  </w:rPr>
                  <w:t>4.1.2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RQ2 – Deciding which UX method to apply</w:t>
                </w:r>
                <w:r>
                  <w:rPr>
                    <w:noProof/>
                    <w:webHidden/>
                  </w:rPr>
                  <w:tab/>
                </w:r>
                <w:r>
                  <w:rPr>
                    <w:noProof/>
                    <w:webHidden/>
                  </w:rPr>
                  <w:fldChar w:fldCharType="begin"/>
                </w:r>
                <w:r>
                  <w:rPr>
                    <w:noProof/>
                    <w:webHidden/>
                  </w:rPr>
                  <w:instrText xml:space="preserve"> PAGEREF _Toc129350587 \h </w:instrText>
                </w:r>
                <w:r>
                  <w:rPr>
                    <w:noProof/>
                    <w:webHidden/>
                  </w:rPr>
                </w:r>
                <w:r>
                  <w:rPr>
                    <w:noProof/>
                    <w:webHidden/>
                  </w:rPr>
                  <w:fldChar w:fldCharType="separate"/>
                </w:r>
                <w:r>
                  <w:rPr>
                    <w:noProof/>
                    <w:webHidden/>
                  </w:rPr>
                  <w:t>32</w:t>
                </w:r>
                <w:r>
                  <w:rPr>
                    <w:noProof/>
                    <w:webHidden/>
                  </w:rPr>
                  <w:fldChar w:fldCharType="end"/>
                </w:r>
              </w:hyperlink>
            </w:p>
            <w:p w14:paraId="19A8D962" w14:textId="71DEDCA3"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88" w:history="1">
                <w:r w:rsidRPr="00AF7484">
                  <w:rPr>
                    <w:rStyle w:val="Hyperlink"/>
                    <w:rFonts w:ascii="Times New Roman" w:hAnsi="Times New Roman" w:cs="Times New Roman"/>
                    <w:noProof/>
                  </w:rPr>
                  <w:t>4.2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Building UX-Estimator tool</w:t>
                </w:r>
                <w:r>
                  <w:rPr>
                    <w:noProof/>
                    <w:webHidden/>
                  </w:rPr>
                  <w:tab/>
                </w:r>
                <w:r>
                  <w:rPr>
                    <w:noProof/>
                    <w:webHidden/>
                  </w:rPr>
                  <w:fldChar w:fldCharType="begin"/>
                </w:r>
                <w:r>
                  <w:rPr>
                    <w:noProof/>
                    <w:webHidden/>
                  </w:rPr>
                  <w:instrText xml:space="preserve"> PAGEREF _Toc129350588 \h </w:instrText>
                </w:r>
                <w:r>
                  <w:rPr>
                    <w:noProof/>
                    <w:webHidden/>
                  </w:rPr>
                </w:r>
                <w:r>
                  <w:rPr>
                    <w:noProof/>
                    <w:webHidden/>
                  </w:rPr>
                  <w:fldChar w:fldCharType="separate"/>
                </w:r>
                <w:r>
                  <w:rPr>
                    <w:noProof/>
                    <w:webHidden/>
                  </w:rPr>
                  <w:t>35</w:t>
                </w:r>
                <w:r>
                  <w:rPr>
                    <w:noProof/>
                    <w:webHidden/>
                  </w:rPr>
                  <w:fldChar w:fldCharType="end"/>
                </w:r>
              </w:hyperlink>
            </w:p>
            <w:p w14:paraId="7DA84C3B" w14:textId="4118534B"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89" w:history="1">
                <w:r w:rsidRPr="00AF7484">
                  <w:rPr>
                    <w:rStyle w:val="Hyperlink"/>
                    <w:rFonts w:ascii="Times New Roman" w:hAnsi="Times New Roman" w:cs="Times New Roman"/>
                    <w:noProof/>
                  </w:rPr>
                  <w:t>4.2.1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Product Backlog</w:t>
                </w:r>
                <w:r>
                  <w:rPr>
                    <w:noProof/>
                    <w:webHidden/>
                  </w:rPr>
                  <w:tab/>
                </w:r>
                <w:r>
                  <w:rPr>
                    <w:noProof/>
                    <w:webHidden/>
                  </w:rPr>
                  <w:fldChar w:fldCharType="begin"/>
                </w:r>
                <w:r>
                  <w:rPr>
                    <w:noProof/>
                    <w:webHidden/>
                  </w:rPr>
                  <w:instrText xml:space="preserve"> PAGEREF _Toc129350589 \h </w:instrText>
                </w:r>
                <w:r>
                  <w:rPr>
                    <w:noProof/>
                    <w:webHidden/>
                  </w:rPr>
                </w:r>
                <w:r>
                  <w:rPr>
                    <w:noProof/>
                    <w:webHidden/>
                  </w:rPr>
                  <w:fldChar w:fldCharType="separate"/>
                </w:r>
                <w:r>
                  <w:rPr>
                    <w:noProof/>
                    <w:webHidden/>
                  </w:rPr>
                  <w:t>36</w:t>
                </w:r>
                <w:r>
                  <w:rPr>
                    <w:noProof/>
                    <w:webHidden/>
                  </w:rPr>
                  <w:fldChar w:fldCharType="end"/>
                </w:r>
              </w:hyperlink>
            </w:p>
            <w:p w14:paraId="3C816626" w14:textId="1C5C9A7D"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599" w:history="1">
                <w:r w:rsidRPr="00AF7484">
                  <w:rPr>
                    <w:rStyle w:val="Hyperlink"/>
                    <w:rFonts w:ascii="Times New Roman" w:hAnsi="Times New Roman" w:cs="Times New Roman"/>
                    <w:noProof/>
                  </w:rPr>
                  <w:t>4.2.2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_Toc129350599 \h </w:instrText>
                </w:r>
                <w:r>
                  <w:rPr>
                    <w:noProof/>
                    <w:webHidden/>
                  </w:rPr>
                </w:r>
                <w:r>
                  <w:rPr>
                    <w:noProof/>
                    <w:webHidden/>
                  </w:rPr>
                  <w:fldChar w:fldCharType="separate"/>
                </w:r>
                <w:r>
                  <w:rPr>
                    <w:noProof/>
                    <w:webHidden/>
                  </w:rPr>
                  <w:t>37</w:t>
                </w:r>
                <w:r>
                  <w:rPr>
                    <w:noProof/>
                    <w:webHidden/>
                  </w:rPr>
                  <w:fldChar w:fldCharType="end"/>
                </w:r>
              </w:hyperlink>
            </w:p>
            <w:p w14:paraId="4B389D3D" w14:textId="11877313" w:rsidR="00C6700E" w:rsidRDefault="00C6700E">
              <w:pPr>
                <w:pStyle w:val="TOC2"/>
                <w:tabs>
                  <w:tab w:val="left" w:pos="1200"/>
                  <w:tab w:val="right" w:leader="dot" w:pos="9089"/>
                </w:tabs>
                <w:rPr>
                  <w:rFonts w:eastAsiaTheme="minorEastAsia" w:cstheme="minorBidi"/>
                  <w:b w:val="0"/>
                  <w:bCs w:val="0"/>
                  <w:noProof/>
                  <w:sz w:val="24"/>
                  <w:szCs w:val="24"/>
                  <w:lang w:val="en-SA"/>
                </w:rPr>
              </w:pPr>
              <w:hyperlink w:anchor="_Toc129350600" w:history="1">
                <w:r w:rsidRPr="00AF7484">
                  <w:rPr>
                    <w:rStyle w:val="Hyperlink"/>
                    <w:rFonts w:ascii="Times New Roman" w:hAnsi="Times New Roman" w:cs="Times New Roman"/>
                    <w:noProof/>
                  </w:rPr>
                  <w:t>4.2.2.1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Hardware Description</w:t>
                </w:r>
                <w:r>
                  <w:rPr>
                    <w:noProof/>
                    <w:webHidden/>
                  </w:rPr>
                  <w:tab/>
                </w:r>
                <w:r>
                  <w:rPr>
                    <w:noProof/>
                    <w:webHidden/>
                  </w:rPr>
                  <w:fldChar w:fldCharType="begin"/>
                </w:r>
                <w:r>
                  <w:rPr>
                    <w:noProof/>
                    <w:webHidden/>
                  </w:rPr>
                  <w:instrText xml:space="preserve"> PAGEREF _Toc129350600 \h </w:instrText>
                </w:r>
                <w:r>
                  <w:rPr>
                    <w:noProof/>
                    <w:webHidden/>
                  </w:rPr>
                </w:r>
                <w:r>
                  <w:rPr>
                    <w:noProof/>
                    <w:webHidden/>
                  </w:rPr>
                  <w:fldChar w:fldCharType="separate"/>
                </w:r>
                <w:r>
                  <w:rPr>
                    <w:noProof/>
                    <w:webHidden/>
                  </w:rPr>
                  <w:t>37</w:t>
                </w:r>
                <w:r>
                  <w:rPr>
                    <w:noProof/>
                    <w:webHidden/>
                  </w:rPr>
                  <w:fldChar w:fldCharType="end"/>
                </w:r>
              </w:hyperlink>
            </w:p>
            <w:p w14:paraId="55F51A68" w14:textId="46DDB025" w:rsidR="00C6700E" w:rsidRDefault="00C6700E">
              <w:pPr>
                <w:pStyle w:val="TOC2"/>
                <w:tabs>
                  <w:tab w:val="left" w:pos="1200"/>
                  <w:tab w:val="right" w:leader="dot" w:pos="9089"/>
                </w:tabs>
                <w:rPr>
                  <w:rFonts w:eastAsiaTheme="minorEastAsia" w:cstheme="minorBidi"/>
                  <w:b w:val="0"/>
                  <w:bCs w:val="0"/>
                  <w:noProof/>
                  <w:sz w:val="24"/>
                  <w:szCs w:val="24"/>
                  <w:lang w:val="en-SA"/>
                </w:rPr>
              </w:pPr>
              <w:hyperlink w:anchor="_Toc129350601" w:history="1">
                <w:r w:rsidRPr="00AF7484">
                  <w:rPr>
                    <w:rStyle w:val="Hyperlink"/>
                    <w:rFonts w:ascii="Times New Roman" w:hAnsi="Times New Roman" w:cs="Times New Roman"/>
                    <w:noProof/>
                  </w:rPr>
                  <w:t>4.2.2.2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Development Environment</w:t>
                </w:r>
                <w:r>
                  <w:rPr>
                    <w:noProof/>
                    <w:webHidden/>
                  </w:rPr>
                  <w:tab/>
                </w:r>
                <w:r>
                  <w:rPr>
                    <w:noProof/>
                    <w:webHidden/>
                  </w:rPr>
                  <w:fldChar w:fldCharType="begin"/>
                </w:r>
                <w:r>
                  <w:rPr>
                    <w:noProof/>
                    <w:webHidden/>
                  </w:rPr>
                  <w:instrText xml:space="preserve"> PAGEREF _Toc129350601 \h </w:instrText>
                </w:r>
                <w:r>
                  <w:rPr>
                    <w:noProof/>
                    <w:webHidden/>
                  </w:rPr>
                </w:r>
                <w:r>
                  <w:rPr>
                    <w:noProof/>
                    <w:webHidden/>
                  </w:rPr>
                  <w:fldChar w:fldCharType="separate"/>
                </w:r>
                <w:r>
                  <w:rPr>
                    <w:noProof/>
                    <w:webHidden/>
                  </w:rPr>
                  <w:t>37</w:t>
                </w:r>
                <w:r>
                  <w:rPr>
                    <w:noProof/>
                    <w:webHidden/>
                  </w:rPr>
                  <w:fldChar w:fldCharType="end"/>
                </w:r>
              </w:hyperlink>
            </w:p>
            <w:p w14:paraId="3702DB2D" w14:textId="349AD8EA" w:rsidR="00C6700E" w:rsidRDefault="00C6700E">
              <w:pPr>
                <w:pStyle w:val="TOC2"/>
                <w:tabs>
                  <w:tab w:val="left" w:pos="1200"/>
                  <w:tab w:val="right" w:leader="dot" w:pos="9089"/>
                </w:tabs>
                <w:rPr>
                  <w:rFonts w:eastAsiaTheme="minorEastAsia" w:cstheme="minorBidi"/>
                  <w:b w:val="0"/>
                  <w:bCs w:val="0"/>
                  <w:noProof/>
                  <w:sz w:val="24"/>
                  <w:szCs w:val="24"/>
                  <w:lang w:val="en-SA"/>
                </w:rPr>
              </w:pPr>
              <w:hyperlink w:anchor="_Toc129350602" w:history="1">
                <w:r w:rsidRPr="00AF7484">
                  <w:rPr>
                    <w:rStyle w:val="Hyperlink"/>
                    <w:rFonts w:ascii="Times New Roman" w:hAnsi="Times New Roman" w:cs="Times New Roman"/>
                    <w:noProof/>
                  </w:rPr>
                  <w:t>4.2.2.3</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Development Process</w:t>
                </w:r>
                <w:r>
                  <w:rPr>
                    <w:noProof/>
                    <w:webHidden/>
                  </w:rPr>
                  <w:tab/>
                </w:r>
                <w:r>
                  <w:rPr>
                    <w:noProof/>
                    <w:webHidden/>
                  </w:rPr>
                  <w:fldChar w:fldCharType="begin"/>
                </w:r>
                <w:r>
                  <w:rPr>
                    <w:noProof/>
                    <w:webHidden/>
                  </w:rPr>
                  <w:instrText xml:space="preserve"> PAGEREF _Toc129350602 \h </w:instrText>
                </w:r>
                <w:r>
                  <w:rPr>
                    <w:noProof/>
                    <w:webHidden/>
                  </w:rPr>
                </w:r>
                <w:r>
                  <w:rPr>
                    <w:noProof/>
                    <w:webHidden/>
                  </w:rPr>
                  <w:fldChar w:fldCharType="separate"/>
                </w:r>
                <w:r>
                  <w:rPr>
                    <w:noProof/>
                    <w:webHidden/>
                  </w:rPr>
                  <w:t>39</w:t>
                </w:r>
                <w:r>
                  <w:rPr>
                    <w:noProof/>
                    <w:webHidden/>
                  </w:rPr>
                  <w:fldChar w:fldCharType="end"/>
                </w:r>
              </w:hyperlink>
            </w:p>
            <w:p w14:paraId="039F2D8F" w14:textId="494499B1" w:rsidR="00C6700E" w:rsidRDefault="00C6700E">
              <w:pPr>
                <w:pStyle w:val="TOC1"/>
                <w:rPr>
                  <w:rFonts w:eastAsiaTheme="minorEastAsia" w:cstheme="minorBidi"/>
                  <w:b w:val="0"/>
                  <w:bCs w:val="0"/>
                  <w:i w:val="0"/>
                  <w:iCs w:val="0"/>
                  <w:noProof/>
                  <w:szCs w:val="24"/>
                  <w:lang w:val="en-SA"/>
                </w:rPr>
              </w:pPr>
              <w:hyperlink w:anchor="_Toc129350603" w:history="1">
                <w:r w:rsidRPr="00AF7484">
                  <w:rPr>
                    <w:rStyle w:val="Hyperlink"/>
                    <w:rFonts w:ascii="Times New Roman" w:eastAsiaTheme="majorEastAsia" w:hAnsi="Times New Roman" w:cs="Times New Roman"/>
                    <w:noProof/>
                  </w:rPr>
                  <w:t>Chapter 5</w:t>
                </w:r>
                <w:r>
                  <w:rPr>
                    <w:noProof/>
                    <w:webHidden/>
                  </w:rPr>
                  <w:tab/>
                </w:r>
                <w:r>
                  <w:rPr>
                    <w:noProof/>
                    <w:webHidden/>
                  </w:rPr>
                  <w:fldChar w:fldCharType="begin"/>
                </w:r>
                <w:r>
                  <w:rPr>
                    <w:noProof/>
                    <w:webHidden/>
                  </w:rPr>
                  <w:instrText xml:space="preserve"> PAGEREF _Toc129350603 \h </w:instrText>
                </w:r>
                <w:r>
                  <w:rPr>
                    <w:noProof/>
                    <w:webHidden/>
                  </w:rPr>
                </w:r>
                <w:r>
                  <w:rPr>
                    <w:noProof/>
                    <w:webHidden/>
                  </w:rPr>
                  <w:fldChar w:fldCharType="separate"/>
                </w:r>
                <w:r>
                  <w:rPr>
                    <w:noProof/>
                    <w:webHidden/>
                  </w:rPr>
                  <w:t>63</w:t>
                </w:r>
                <w:r>
                  <w:rPr>
                    <w:noProof/>
                    <w:webHidden/>
                  </w:rPr>
                  <w:fldChar w:fldCharType="end"/>
                </w:r>
              </w:hyperlink>
            </w:p>
            <w:p w14:paraId="0CA3831F" w14:textId="6CE7C65B" w:rsidR="00C6700E" w:rsidRDefault="00C6700E">
              <w:pPr>
                <w:pStyle w:val="TOC1"/>
                <w:rPr>
                  <w:rFonts w:eastAsiaTheme="minorEastAsia" w:cstheme="minorBidi"/>
                  <w:b w:val="0"/>
                  <w:bCs w:val="0"/>
                  <w:i w:val="0"/>
                  <w:iCs w:val="0"/>
                  <w:noProof/>
                  <w:szCs w:val="24"/>
                  <w:lang w:val="en-SA"/>
                </w:rPr>
              </w:pPr>
              <w:hyperlink w:anchor="_Toc129350604" w:history="1">
                <w:r w:rsidRPr="00AF7484">
                  <w:rPr>
                    <w:rStyle w:val="Hyperlink"/>
                    <w:rFonts w:ascii="Times New Roman" w:eastAsiaTheme="majorEastAsia" w:hAnsi="Times New Roman" w:cs="Times New Roman"/>
                    <w:noProof/>
                  </w:rPr>
                  <w:t>Treatment Validation</w:t>
                </w:r>
                <w:r>
                  <w:rPr>
                    <w:noProof/>
                    <w:webHidden/>
                  </w:rPr>
                  <w:tab/>
                </w:r>
                <w:r>
                  <w:rPr>
                    <w:noProof/>
                    <w:webHidden/>
                  </w:rPr>
                  <w:fldChar w:fldCharType="begin"/>
                </w:r>
                <w:r>
                  <w:rPr>
                    <w:noProof/>
                    <w:webHidden/>
                  </w:rPr>
                  <w:instrText xml:space="preserve"> PAGEREF _Toc129350604 \h </w:instrText>
                </w:r>
                <w:r>
                  <w:rPr>
                    <w:noProof/>
                    <w:webHidden/>
                  </w:rPr>
                </w:r>
                <w:r>
                  <w:rPr>
                    <w:noProof/>
                    <w:webHidden/>
                  </w:rPr>
                  <w:fldChar w:fldCharType="separate"/>
                </w:r>
                <w:r>
                  <w:rPr>
                    <w:noProof/>
                    <w:webHidden/>
                  </w:rPr>
                  <w:t>63</w:t>
                </w:r>
                <w:r>
                  <w:rPr>
                    <w:noProof/>
                    <w:webHidden/>
                  </w:rPr>
                  <w:fldChar w:fldCharType="end"/>
                </w:r>
              </w:hyperlink>
            </w:p>
            <w:p w14:paraId="77E9EA44" w14:textId="381E9143"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605" w:history="1">
                <w:r w:rsidRPr="00AF7484">
                  <w:rPr>
                    <w:rStyle w:val="Hyperlink"/>
                    <w:rFonts w:ascii="Times New Roman" w:hAnsi="Times New Roman" w:cs="Times New Roman"/>
                    <w:noProof/>
                  </w:rPr>
                  <w:t>5.1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Planning</w:t>
                </w:r>
                <w:r>
                  <w:rPr>
                    <w:noProof/>
                    <w:webHidden/>
                  </w:rPr>
                  <w:tab/>
                </w:r>
                <w:r>
                  <w:rPr>
                    <w:noProof/>
                    <w:webHidden/>
                  </w:rPr>
                  <w:fldChar w:fldCharType="begin"/>
                </w:r>
                <w:r>
                  <w:rPr>
                    <w:noProof/>
                    <w:webHidden/>
                  </w:rPr>
                  <w:instrText xml:space="preserve"> PAGEREF _Toc129350605 \h </w:instrText>
                </w:r>
                <w:r>
                  <w:rPr>
                    <w:noProof/>
                    <w:webHidden/>
                  </w:rPr>
                </w:r>
                <w:r>
                  <w:rPr>
                    <w:noProof/>
                    <w:webHidden/>
                  </w:rPr>
                  <w:fldChar w:fldCharType="separate"/>
                </w:r>
                <w:r>
                  <w:rPr>
                    <w:noProof/>
                    <w:webHidden/>
                  </w:rPr>
                  <w:t>63</w:t>
                </w:r>
                <w:r>
                  <w:rPr>
                    <w:noProof/>
                    <w:webHidden/>
                  </w:rPr>
                  <w:fldChar w:fldCharType="end"/>
                </w:r>
              </w:hyperlink>
            </w:p>
            <w:p w14:paraId="63CD20C5" w14:textId="344F3335"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606" w:history="1">
                <w:r w:rsidRPr="00AF7484">
                  <w:rPr>
                    <w:rStyle w:val="Hyperlink"/>
                    <w:rFonts w:ascii="Times New Roman" w:hAnsi="Times New Roman" w:cs="Times New Roman"/>
                    <w:strike/>
                    <w:noProof/>
                  </w:rPr>
                  <w:t>5.1.1</w:t>
                </w:r>
                <w:r>
                  <w:rPr>
                    <w:rFonts w:eastAsiaTheme="minorEastAsia" w:cstheme="minorBidi"/>
                    <w:b w:val="0"/>
                    <w:bCs w:val="0"/>
                    <w:noProof/>
                    <w:sz w:val="24"/>
                    <w:szCs w:val="24"/>
                    <w:lang w:val="en-SA"/>
                  </w:rPr>
                  <w:tab/>
                </w:r>
                <w:r w:rsidRPr="00AF7484">
                  <w:rPr>
                    <w:rStyle w:val="Hyperlink"/>
                    <w:rFonts w:ascii="Times New Roman" w:hAnsi="Times New Roman" w:cs="Times New Roman"/>
                    <w:strike/>
                    <w:noProof/>
                  </w:rPr>
                  <w:t>……………</w:t>
                </w:r>
                <w:r>
                  <w:rPr>
                    <w:noProof/>
                    <w:webHidden/>
                  </w:rPr>
                  <w:tab/>
                </w:r>
                <w:r>
                  <w:rPr>
                    <w:noProof/>
                    <w:webHidden/>
                  </w:rPr>
                  <w:fldChar w:fldCharType="begin"/>
                </w:r>
                <w:r>
                  <w:rPr>
                    <w:noProof/>
                    <w:webHidden/>
                  </w:rPr>
                  <w:instrText xml:space="preserve"> PAGEREF _Toc129350606 \h </w:instrText>
                </w:r>
                <w:r>
                  <w:rPr>
                    <w:noProof/>
                    <w:webHidden/>
                  </w:rPr>
                </w:r>
                <w:r>
                  <w:rPr>
                    <w:noProof/>
                    <w:webHidden/>
                  </w:rPr>
                  <w:fldChar w:fldCharType="separate"/>
                </w:r>
                <w:r>
                  <w:rPr>
                    <w:noProof/>
                    <w:webHidden/>
                  </w:rPr>
                  <w:t>64</w:t>
                </w:r>
                <w:r>
                  <w:rPr>
                    <w:noProof/>
                    <w:webHidden/>
                  </w:rPr>
                  <w:fldChar w:fldCharType="end"/>
                </w:r>
              </w:hyperlink>
            </w:p>
            <w:p w14:paraId="4F6F1F53" w14:textId="01D1E4C5"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607" w:history="1">
                <w:r w:rsidRPr="00AF7484">
                  <w:rPr>
                    <w:rStyle w:val="Hyperlink"/>
                    <w:rFonts w:ascii="Times New Roman" w:hAnsi="Times New Roman" w:cs="Times New Roman"/>
                    <w:noProof/>
                  </w:rPr>
                  <w:t>5.2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Executing</w:t>
                </w:r>
                <w:r>
                  <w:rPr>
                    <w:noProof/>
                    <w:webHidden/>
                  </w:rPr>
                  <w:tab/>
                </w:r>
                <w:r>
                  <w:rPr>
                    <w:noProof/>
                    <w:webHidden/>
                  </w:rPr>
                  <w:fldChar w:fldCharType="begin"/>
                </w:r>
                <w:r>
                  <w:rPr>
                    <w:noProof/>
                    <w:webHidden/>
                  </w:rPr>
                  <w:instrText xml:space="preserve"> PAGEREF _Toc129350607 \h </w:instrText>
                </w:r>
                <w:r>
                  <w:rPr>
                    <w:noProof/>
                    <w:webHidden/>
                  </w:rPr>
                </w:r>
                <w:r>
                  <w:rPr>
                    <w:noProof/>
                    <w:webHidden/>
                  </w:rPr>
                  <w:fldChar w:fldCharType="separate"/>
                </w:r>
                <w:r>
                  <w:rPr>
                    <w:noProof/>
                    <w:webHidden/>
                  </w:rPr>
                  <w:t>64</w:t>
                </w:r>
                <w:r>
                  <w:rPr>
                    <w:noProof/>
                    <w:webHidden/>
                  </w:rPr>
                  <w:fldChar w:fldCharType="end"/>
                </w:r>
              </w:hyperlink>
            </w:p>
            <w:p w14:paraId="7511935B" w14:textId="6E06BAC6"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608" w:history="1">
                <w:r w:rsidRPr="00AF7484">
                  <w:rPr>
                    <w:rStyle w:val="Hyperlink"/>
                    <w:rFonts w:ascii="Times New Roman" w:hAnsi="Times New Roman" w:cs="Times New Roman"/>
                    <w:noProof/>
                  </w:rPr>
                  <w:t>5.3</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Results</w:t>
                </w:r>
                <w:r>
                  <w:rPr>
                    <w:noProof/>
                    <w:webHidden/>
                  </w:rPr>
                  <w:tab/>
                </w:r>
                <w:r>
                  <w:rPr>
                    <w:noProof/>
                    <w:webHidden/>
                  </w:rPr>
                  <w:fldChar w:fldCharType="begin"/>
                </w:r>
                <w:r>
                  <w:rPr>
                    <w:noProof/>
                    <w:webHidden/>
                  </w:rPr>
                  <w:instrText xml:space="preserve"> PAGEREF _Toc129350608 \h </w:instrText>
                </w:r>
                <w:r>
                  <w:rPr>
                    <w:noProof/>
                    <w:webHidden/>
                  </w:rPr>
                </w:r>
                <w:r>
                  <w:rPr>
                    <w:noProof/>
                    <w:webHidden/>
                  </w:rPr>
                  <w:fldChar w:fldCharType="separate"/>
                </w:r>
                <w:r>
                  <w:rPr>
                    <w:noProof/>
                    <w:webHidden/>
                  </w:rPr>
                  <w:t>65</w:t>
                </w:r>
                <w:r>
                  <w:rPr>
                    <w:noProof/>
                    <w:webHidden/>
                  </w:rPr>
                  <w:fldChar w:fldCharType="end"/>
                </w:r>
              </w:hyperlink>
            </w:p>
            <w:p w14:paraId="3E4F12F4" w14:textId="10636084"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609" w:history="1">
                <w:r w:rsidRPr="00AF7484">
                  <w:rPr>
                    <w:rStyle w:val="Hyperlink"/>
                    <w:rFonts w:ascii="Times New Roman" w:hAnsi="Times New Roman" w:cs="Times New Roman"/>
                    <w:noProof/>
                  </w:rPr>
                  <w:t>5.4</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Discussion</w:t>
                </w:r>
                <w:r>
                  <w:rPr>
                    <w:noProof/>
                    <w:webHidden/>
                  </w:rPr>
                  <w:tab/>
                </w:r>
                <w:r>
                  <w:rPr>
                    <w:noProof/>
                    <w:webHidden/>
                  </w:rPr>
                  <w:fldChar w:fldCharType="begin"/>
                </w:r>
                <w:r>
                  <w:rPr>
                    <w:noProof/>
                    <w:webHidden/>
                  </w:rPr>
                  <w:instrText xml:space="preserve"> PAGEREF _Toc129350609 \h </w:instrText>
                </w:r>
                <w:r>
                  <w:rPr>
                    <w:noProof/>
                    <w:webHidden/>
                  </w:rPr>
                </w:r>
                <w:r>
                  <w:rPr>
                    <w:noProof/>
                    <w:webHidden/>
                  </w:rPr>
                  <w:fldChar w:fldCharType="separate"/>
                </w:r>
                <w:r>
                  <w:rPr>
                    <w:noProof/>
                    <w:webHidden/>
                  </w:rPr>
                  <w:t>66</w:t>
                </w:r>
                <w:r>
                  <w:rPr>
                    <w:noProof/>
                    <w:webHidden/>
                  </w:rPr>
                  <w:fldChar w:fldCharType="end"/>
                </w:r>
              </w:hyperlink>
            </w:p>
            <w:p w14:paraId="7A96EF15" w14:textId="26AB4FBE"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610" w:history="1">
                <w:r w:rsidRPr="00AF7484">
                  <w:rPr>
                    <w:rStyle w:val="Hyperlink"/>
                    <w:rFonts w:ascii="Times New Roman" w:hAnsi="Times New Roman" w:cs="Times New Roman"/>
                    <w:noProof/>
                  </w:rPr>
                  <w:t>5.5</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Threats to Validity</w:t>
                </w:r>
                <w:r>
                  <w:rPr>
                    <w:noProof/>
                    <w:webHidden/>
                  </w:rPr>
                  <w:tab/>
                </w:r>
                <w:r>
                  <w:rPr>
                    <w:noProof/>
                    <w:webHidden/>
                  </w:rPr>
                  <w:fldChar w:fldCharType="begin"/>
                </w:r>
                <w:r>
                  <w:rPr>
                    <w:noProof/>
                    <w:webHidden/>
                  </w:rPr>
                  <w:instrText xml:space="preserve"> PAGEREF _Toc129350610 \h </w:instrText>
                </w:r>
                <w:r>
                  <w:rPr>
                    <w:noProof/>
                    <w:webHidden/>
                  </w:rPr>
                </w:r>
                <w:r>
                  <w:rPr>
                    <w:noProof/>
                    <w:webHidden/>
                  </w:rPr>
                  <w:fldChar w:fldCharType="separate"/>
                </w:r>
                <w:r>
                  <w:rPr>
                    <w:noProof/>
                    <w:webHidden/>
                  </w:rPr>
                  <w:t>66</w:t>
                </w:r>
                <w:r>
                  <w:rPr>
                    <w:noProof/>
                    <w:webHidden/>
                  </w:rPr>
                  <w:fldChar w:fldCharType="end"/>
                </w:r>
              </w:hyperlink>
            </w:p>
            <w:p w14:paraId="0B5EEDAC" w14:textId="52C304D5" w:rsidR="00C6700E" w:rsidRDefault="00C6700E">
              <w:pPr>
                <w:pStyle w:val="TOC1"/>
                <w:rPr>
                  <w:rFonts w:eastAsiaTheme="minorEastAsia" w:cstheme="minorBidi"/>
                  <w:b w:val="0"/>
                  <w:bCs w:val="0"/>
                  <w:i w:val="0"/>
                  <w:iCs w:val="0"/>
                  <w:noProof/>
                  <w:szCs w:val="24"/>
                  <w:lang w:val="en-SA"/>
                </w:rPr>
              </w:pPr>
              <w:hyperlink w:anchor="_Toc129350611" w:history="1">
                <w:r w:rsidRPr="00AF7484">
                  <w:rPr>
                    <w:rStyle w:val="Hyperlink"/>
                    <w:rFonts w:ascii="Times New Roman" w:eastAsiaTheme="majorEastAsia" w:hAnsi="Times New Roman" w:cs="Times New Roman"/>
                    <w:noProof/>
                  </w:rPr>
                  <w:t>Chapter 6</w:t>
                </w:r>
                <w:r>
                  <w:rPr>
                    <w:noProof/>
                    <w:webHidden/>
                  </w:rPr>
                  <w:tab/>
                </w:r>
                <w:r>
                  <w:rPr>
                    <w:noProof/>
                    <w:webHidden/>
                  </w:rPr>
                  <w:fldChar w:fldCharType="begin"/>
                </w:r>
                <w:r>
                  <w:rPr>
                    <w:noProof/>
                    <w:webHidden/>
                  </w:rPr>
                  <w:instrText xml:space="preserve"> PAGEREF _Toc129350611 \h </w:instrText>
                </w:r>
                <w:r>
                  <w:rPr>
                    <w:noProof/>
                    <w:webHidden/>
                  </w:rPr>
                </w:r>
                <w:r>
                  <w:rPr>
                    <w:noProof/>
                    <w:webHidden/>
                  </w:rPr>
                  <w:fldChar w:fldCharType="separate"/>
                </w:r>
                <w:r>
                  <w:rPr>
                    <w:noProof/>
                    <w:webHidden/>
                  </w:rPr>
                  <w:t>67</w:t>
                </w:r>
                <w:r>
                  <w:rPr>
                    <w:noProof/>
                    <w:webHidden/>
                  </w:rPr>
                  <w:fldChar w:fldCharType="end"/>
                </w:r>
              </w:hyperlink>
            </w:p>
            <w:p w14:paraId="53D08878" w14:textId="36C45B13" w:rsidR="00C6700E" w:rsidRDefault="00C6700E">
              <w:pPr>
                <w:pStyle w:val="TOC1"/>
                <w:rPr>
                  <w:rFonts w:eastAsiaTheme="minorEastAsia" w:cstheme="minorBidi"/>
                  <w:b w:val="0"/>
                  <w:bCs w:val="0"/>
                  <w:i w:val="0"/>
                  <w:iCs w:val="0"/>
                  <w:noProof/>
                  <w:szCs w:val="24"/>
                  <w:lang w:val="en-SA"/>
                </w:rPr>
              </w:pPr>
              <w:hyperlink w:anchor="_Toc129350612" w:history="1">
                <w:r w:rsidRPr="00AF7484">
                  <w:rPr>
                    <w:rStyle w:val="Hyperlink"/>
                    <w:rFonts w:ascii="Times New Roman" w:eastAsiaTheme="majorEastAsia" w:hAnsi="Times New Roman" w:cs="Times New Roman"/>
                    <w:noProof/>
                  </w:rPr>
                  <w:t>Conclusions and Future Work</w:t>
                </w:r>
                <w:r>
                  <w:rPr>
                    <w:noProof/>
                    <w:webHidden/>
                  </w:rPr>
                  <w:tab/>
                </w:r>
                <w:r>
                  <w:rPr>
                    <w:noProof/>
                    <w:webHidden/>
                  </w:rPr>
                  <w:fldChar w:fldCharType="begin"/>
                </w:r>
                <w:r>
                  <w:rPr>
                    <w:noProof/>
                    <w:webHidden/>
                  </w:rPr>
                  <w:instrText xml:space="preserve"> PAGEREF _Toc129350612 \h </w:instrText>
                </w:r>
                <w:r>
                  <w:rPr>
                    <w:noProof/>
                    <w:webHidden/>
                  </w:rPr>
                </w:r>
                <w:r>
                  <w:rPr>
                    <w:noProof/>
                    <w:webHidden/>
                  </w:rPr>
                  <w:fldChar w:fldCharType="separate"/>
                </w:r>
                <w:r>
                  <w:rPr>
                    <w:noProof/>
                    <w:webHidden/>
                  </w:rPr>
                  <w:t>67</w:t>
                </w:r>
                <w:r>
                  <w:rPr>
                    <w:noProof/>
                    <w:webHidden/>
                  </w:rPr>
                  <w:fldChar w:fldCharType="end"/>
                </w:r>
              </w:hyperlink>
            </w:p>
            <w:p w14:paraId="02104B26" w14:textId="36062A19"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613" w:history="1">
                <w:r w:rsidRPr="00AF7484">
                  <w:rPr>
                    <w:rStyle w:val="Hyperlink"/>
                    <w:rFonts w:ascii="Times New Roman" w:hAnsi="Times New Roman" w:cs="Times New Roman"/>
                    <w:noProof/>
                  </w:rPr>
                  <w:t>6.1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_Toc129350613 \h </w:instrText>
                </w:r>
                <w:r>
                  <w:rPr>
                    <w:noProof/>
                    <w:webHidden/>
                  </w:rPr>
                </w:r>
                <w:r>
                  <w:rPr>
                    <w:noProof/>
                    <w:webHidden/>
                  </w:rPr>
                  <w:fldChar w:fldCharType="separate"/>
                </w:r>
                <w:r>
                  <w:rPr>
                    <w:noProof/>
                    <w:webHidden/>
                  </w:rPr>
                  <w:t>67</w:t>
                </w:r>
                <w:r>
                  <w:rPr>
                    <w:noProof/>
                    <w:webHidden/>
                  </w:rPr>
                  <w:fldChar w:fldCharType="end"/>
                </w:r>
              </w:hyperlink>
            </w:p>
            <w:p w14:paraId="461FA554" w14:textId="4710745A"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614" w:history="1">
                <w:r w:rsidRPr="00AF7484">
                  <w:rPr>
                    <w:rStyle w:val="Hyperlink"/>
                    <w:rFonts w:ascii="Times New Roman" w:hAnsi="Times New Roman" w:cs="Times New Roman"/>
                    <w:noProof/>
                  </w:rPr>
                  <w:t>6.1.1</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_Toc129350614 \h </w:instrText>
                </w:r>
                <w:r>
                  <w:rPr>
                    <w:noProof/>
                    <w:webHidden/>
                  </w:rPr>
                </w:r>
                <w:r>
                  <w:rPr>
                    <w:noProof/>
                    <w:webHidden/>
                  </w:rPr>
                  <w:fldChar w:fldCharType="separate"/>
                </w:r>
                <w:r>
                  <w:rPr>
                    <w:noProof/>
                    <w:webHidden/>
                  </w:rPr>
                  <w:t>67</w:t>
                </w:r>
                <w:r>
                  <w:rPr>
                    <w:noProof/>
                    <w:webHidden/>
                  </w:rPr>
                  <w:fldChar w:fldCharType="end"/>
                </w:r>
              </w:hyperlink>
            </w:p>
            <w:p w14:paraId="47166E05" w14:textId="380A4356" w:rsidR="00C6700E" w:rsidRDefault="00C6700E">
              <w:pPr>
                <w:pStyle w:val="TOC2"/>
                <w:tabs>
                  <w:tab w:val="left" w:pos="960"/>
                  <w:tab w:val="right" w:leader="dot" w:pos="9089"/>
                </w:tabs>
                <w:rPr>
                  <w:rFonts w:eastAsiaTheme="minorEastAsia" w:cstheme="minorBidi"/>
                  <w:b w:val="0"/>
                  <w:bCs w:val="0"/>
                  <w:noProof/>
                  <w:sz w:val="24"/>
                  <w:szCs w:val="24"/>
                  <w:lang w:val="en-SA"/>
                </w:rPr>
              </w:pPr>
              <w:hyperlink w:anchor="_Toc129350615" w:history="1">
                <w:r w:rsidRPr="00AF7484">
                  <w:rPr>
                    <w:rStyle w:val="Hyperlink"/>
                    <w:rFonts w:ascii="Times New Roman" w:hAnsi="Times New Roman" w:cs="Times New Roman"/>
                    <w:noProof/>
                  </w:rPr>
                  <w:t>6.2</w:t>
                </w:r>
                <w:r>
                  <w:rPr>
                    <w:rFonts w:eastAsiaTheme="minorEastAsia" w:cstheme="minorBidi"/>
                    <w:b w:val="0"/>
                    <w:bCs w:val="0"/>
                    <w:noProof/>
                    <w:sz w:val="24"/>
                    <w:szCs w:val="24"/>
                    <w:lang w:val="en-SA"/>
                  </w:rPr>
                  <w:tab/>
                </w:r>
                <w:r w:rsidRPr="00AF7484">
                  <w:rPr>
                    <w:rStyle w:val="Hyperlink"/>
                    <w:rFonts w:ascii="Times New Roman" w:hAnsi="Times New Roman" w:cs="Times New Roman"/>
                    <w:noProof/>
                  </w:rPr>
                  <w:t>Future Work</w:t>
                </w:r>
                <w:r>
                  <w:rPr>
                    <w:noProof/>
                    <w:webHidden/>
                  </w:rPr>
                  <w:tab/>
                </w:r>
                <w:r>
                  <w:rPr>
                    <w:noProof/>
                    <w:webHidden/>
                  </w:rPr>
                  <w:fldChar w:fldCharType="begin"/>
                </w:r>
                <w:r>
                  <w:rPr>
                    <w:noProof/>
                    <w:webHidden/>
                  </w:rPr>
                  <w:instrText xml:space="preserve"> PAGEREF _Toc129350615 \h </w:instrText>
                </w:r>
                <w:r>
                  <w:rPr>
                    <w:noProof/>
                    <w:webHidden/>
                  </w:rPr>
                </w:r>
                <w:r>
                  <w:rPr>
                    <w:noProof/>
                    <w:webHidden/>
                  </w:rPr>
                  <w:fldChar w:fldCharType="separate"/>
                </w:r>
                <w:r>
                  <w:rPr>
                    <w:noProof/>
                    <w:webHidden/>
                  </w:rPr>
                  <w:t>67</w:t>
                </w:r>
                <w:r>
                  <w:rPr>
                    <w:noProof/>
                    <w:webHidden/>
                  </w:rPr>
                  <w:fldChar w:fldCharType="end"/>
                </w:r>
              </w:hyperlink>
            </w:p>
            <w:p w14:paraId="428792E1" w14:textId="74CBB8C4" w:rsidR="00C6700E" w:rsidRDefault="00C6700E">
              <w:pPr>
                <w:pStyle w:val="TOC1"/>
                <w:rPr>
                  <w:rFonts w:eastAsiaTheme="minorEastAsia" w:cstheme="minorBidi"/>
                  <w:b w:val="0"/>
                  <w:bCs w:val="0"/>
                  <w:i w:val="0"/>
                  <w:iCs w:val="0"/>
                  <w:noProof/>
                  <w:szCs w:val="24"/>
                  <w:lang w:val="en-SA"/>
                </w:rPr>
              </w:pPr>
              <w:hyperlink w:anchor="_Toc129350616" w:history="1">
                <w:r w:rsidRPr="00AF7484">
                  <w:rPr>
                    <w:rStyle w:val="Hyperlink"/>
                    <w:rFonts w:asciiTheme="majorBidi" w:eastAsiaTheme="majorEastAsia" w:hAnsiTheme="majorBidi" w:cstheme="majorBidi"/>
                    <w:noProof/>
                  </w:rPr>
                  <w:t>References</w:t>
                </w:r>
                <w:r>
                  <w:rPr>
                    <w:noProof/>
                    <w:webHidden/>
                  </w:rPr>
                  <w:tab/>
                </w:r>
                <w:r>
                  <w:rPr>
                    <w:noProof/>
                    <w:webHidden/>
                  </w:rPr>
                  <w:fldChar w:fldCharType="begin"/>
                </w:r>
                <w:r>
                  <w:rPr>
                    <w:noProof/>
                    <w:webHidden/>
                  </w:rPr>
                  <w:instrText xml:space="preserve"> PAGEREF _Toc129350616 \h </w:instrText>
                </w:r>
                <w:r>
                  <w:rPr>
                    <w:noProof/>
                    <w:webHidden/>
                  </w:rPr>
                </w:r>
                <w:r>
                  <w:rPr>
                    <w:noProof/>
                    <w:webHidden/>
                  </w:rPr>
                  <w:fldChar w:fldCharType="separate"/>
                </w:r>
                <w:r>
                  <w:rPr>
                    <w:noProof/>
                    <w:webHidden/>
                  </w:rPr>
                  <w:t>68</w:t>
                </w:r>
                <w:r>
                  <w:rPr>
                    <w:noProof/>
                    <w:webHidden/>
                  </w:rPr>
                  <w:fldChar w:fldCharType="end"/>
                </w:r>
              </w:hyperlink>
            </w:p>
            <w:p w14:paraId="661A8C24" w14:textId="19FDF840" w:rsidR="00C6700E" w:rsidRDefault="00C6700E">
              <w:pPr>
                <w:pStyle w:val="TOC1"/>
                <w:rPr>
                  <w:rFonts w:eastAsiaTheme="minorEastAsia" w:cstheme="minorBidi"/>
                  <w:b w:val="0"/>
                  <w:bCs w:val="0"/>
                  <w:i w:val="0"/>
                  <w:iCs w:val="0"/>
                  <w:noProof/>
                  <w:szCs w:val="24"/>
                  <w:lang w:val="en-SA"/>
                </w:rPr>
              </w:pPr>
              <w:hyperlink w:anchor="_Toc129350617" w:history="1">
                <w:r w:rsidRPr="00AF7484">
                  <w:rPr>
                    <w:rStyle w:val="Hyperlink"/>
                    <w:rFonts w:ascii="Times New Roman" w:eastAsiaTheme="majorEastAsia" w:hAnsi="Times New Roman" w:cs="Times New Roman"/>
                    <w:noProof/>
                  </w:rPr>
                  <w:t>Appendices</w:t>
                </w:r>
                <w:r>
                  <w:rPr>
                    <w:noProof/>
                    <w:webHidden/>
                  </w:rPr>
                  <w:tab/>
                </w:r>
                <w:r>
                  <w:rPr>
                    <w:noProof/>
                    <w:webHidden/>
                  </w:rPr>
                  <w:fldChar w:fldCharType="begin"/>
                </w:r>
                <w:r>
                  <w:rPr>
                    <w:noProof/>
                    <w:webHidden/>
                  </w:rPr>
                  <w:instrText xml:space="preserve"> PAGEREF _Toc129350617 \h </w:instrText>
                </w:r>
                <w:r>
                  <w:rPr>
                    <w:noProof/>
                    <w:webHidden/>
                  </w:rPr>
                </w:r>
                <w:r>
                  <w:rPr>
                    <w:noProof/>
                    <w:webHidden/>
                  </w:rPr>
                  <w:fldChar w:fldCharType="separate"/>
                </w:r>
                <w:r>
                  <w:rPr>
                    <w:noProof/>
                    <w:webHidden/>
                  </w:rPr>
                  <w:t>73</w:t>
                </w:r>
                <w:r>
                  <w:rPr>
                    <w:noProof/>
                    <w:webHidden/>
                  </w:rPr>
                  <w:fldChar w:fldCharType="end"/>
                </w:r>
              </w:hyperlink>
            </w:p>
            <w:p w14:paraId="237F2915" w14:textId="03220CD2" w:rsidR="00C6700E" w:rsidRDefault="00C6700E">
              <w:pPr>
                <w:pStyle w:val="TOC2"/>
                <w:tabs>
                  <w:tab w:val="right" w:leader="dot" w:pos="9089"/>
                </w:tabs>
                <w:rPr>
                  <w:rFonts w:eastAsiaTheme="minorEastAsia" w:cstheme="minorBidi"/>
                  <w:b w:val="0"/>
                  <w:bCs w:val="0"/>
                  <w:noProof/>
                  <w:sz w:val="24"/>
                  <w:szCs w:val="24"/>
                  <w:lang w:val="en-SA"/>
                </w:rPr>
              </w:pPr>
              <w:hyperlink w:anchor="_Toc129350618" w:history="1">
                <w:r w:rsidRPr="00AF7484">
                  <w:rPr>
                    <w:rStyle w:val="Hyperlink"/>
                    <w:rFonts w:ascii="Times New Roman" w:hAnsi="Times New Roman" w:cs="Times New Roman"/>
                    <w:noProof/>
                  </w:rPr>
                  <w:t>Appendix A - Interview Participants</w:t>
                </w:r>
                <w:r>
                  <w:rPr>
                    <w:noProof/>
                    <w:webHidden/>
                  </w:rPr>
                  <w:tab/>
                </w:r>
                <w:r>
                  <w:rPr>
                    <w:noProof/>
                    <w:webHidden/>
                  </w:rPr>
                  <w:fldChar w:fldCharType="begin"/>
                </w:r>
                <w:r>
                  <w:rPr>
                    <w:noProof/>
                    <w:webHidden/>
                  </w:rPr>
                  <w:instrText xml:space="preserve"> PAGEREF _Toc129350618 \h </w:instrText>
                </w:r>
                <w:r>
                  <w:rPr>
                    <w:noProof/>
                    <w:webHidden/>
                  </w:rPr>
                </w:r>
                <w:r>
                  <w:rPr>
                    <w:noProof/>
                    <w:webHidden/>
                  </w:rPr>
                  <w:fldChar w:fldCharType="separate"/>
                </w:r>
                <w:r>
                  <w:rPr>
                    <w:noProof/>
                    <w:webHidden/>
                  </w:rPr>
                  <w:t>73</w:t>
                </w:r>
                <w:r>
                  <w:rPr>
                    <w:noProof/>
                    <w:webHidden/>
                  </w:rPr>
                  <w:fldChar w:fldCharType="end"/>
                </w:r>
              </w:hyperlink>
            </w:p>
            <w:p w14:paraId="329B7CA7" w14:textId="6057C299" w:rsidR="00983BEC" w:rsidRDefault="00983BEC" w:rsidP="00983BEC">
              <w:pPr>
                <w:tabs>
                  <w:tab w:val="left" w:pos="923"/>
                </w:tabs>
                <w:rPr>
                  <w:rFonts w:ascii="Times New Roman" w:hAnsi="Times New Roman"/>
                  <w:noProof/>
                </w:rPr>
              </w:pPr>
              <w:r>
                <w:rPr>
                  <w:b/>
                  <w:bCs/>
                  <w:noProof/>
                </w:rPr>
                <w:fldChar w:fldCharType="end"/>
              </w:r>
            </w:p>
          </w:sdtContent>
        </w:sdt>
      </w:sdtContent>
    </w:sdt>
    <w:p w14:paraId="228C5D02" w14:textId="1209DF3F" w:rsidR="00983BEC" w:rsidRDefault="00983BEC" w:rsidP="00983BEC">
      <w:pPr>
        <w:spacing w:line="480" w:lineRule="auto"/>
      </w:pPr>
      <w:r>
        <w:rPr>
          <w:rFonts w:ascii="Times New Roman" w:hAnsi="Times New Roman" w:cs="Times New Roman"/>
          <w:b/>
          <w:sz w:val="28"/>
          <w:szCs w:val="28"/>
        </w:rPr>
        <w:br w:type="page"/>
      </w:r>
    </w:p>
    <w:p w14:paraId="676F7533" w14:textId="77777777" w:rsidR="00983BEC" w:rsidRPr="00EB3285" w:rsidRDefault="00983BEC" w:rsidP="00983BEC">
      <w:pPr>
        <w:jc w:val="center"/>
        <w:rPr>
          <w:rFonts w:ascii="Times New Roman" w:hAnsi="Times New Roman"/>
          <w:noProof/>
        </w:rPr>
      </w:pPr>
      <w:r w:rsidRPr="00806BC7">
        <w:rPr>
          <w:rFonts w:ascii="Times New Roman" w:hAnsi="Times New Roman" w:cs="Times New Roman"/>
          <w:b/>
          <w:sz w:val="28"/>
          <w:szCs w:val="28"/>
        </w:rPr>
        <w:lastRenderedPageBreak/>
        <w:t>LIST OF ABBREVIATIONS</w:t>
      </w:r>
    </w:p>
    <w:p w14:paraId="39F00D9A" w14:textId="77777777" w:rsidR="00983BEC" w:rsidRDefault="00983BEC" w:rsidP="00983BEC">
      <w:pPr>
        <w:autoSpaceDE w:val="0"/>
        <w:autoSpaceDN w:val="0"/>
        <w:adjustRightInd w:val="0"/>
        <w:spacing w:after="0" w:line="240" w:lineRule="auto"/>
        <w:jc w:val="both"/>
        <w:rPr>
          <w:rFonts w:ascii="Times New Roman" w:hAnsi="Times New Roman" w:cs="Times New Roman"/>
          <w:sz w:val="24"/>
          <w:szCs w:val="24"/>
        </w:rPr>
      </w:pPr>
      <w:r w:rsidRPr="00DC38B2">
        <w:rPr>
          <w:rFonts w:ascii="Times New Roman" w:hAnsi="Times New Roman" w:cs="Times New Roman"/>
          <w:sz w:val="24"/>
          <w:szCs w:val="24"/>
        </w:rPr>
        <w:t xml:space="preserve">UCD </w:t>
      </w:r>
      <w:r w:rsidRPr="00DC38B2">
        <w:rPr>
          <w:rFonts w:ascii="Times New Roman" w:hAnsi="Times New Roman" w:cs="Times New Roman"/>
          <w:sz w:val="24"/>
          <w:szCs w:val="24"/>
        </w:rPr>
        <w:tab/>
      </w:r>
      <w:r w:rsidRPr="00DC38B2">
        <w:rPr>
          <w:rFonts w:ascii="Times New Roman" w:hAnsi="Times New Roman" w:cs="Times New Roman"/>
          <w:sz w:val="24"/>
          <w:szCs w:val="24"/>
        </w:rPr>
        <w:tab/>
      </w:r>
      <w:r w:rsidRPr="00DC38B2">
        <w:rPr>
          <w:rFonts w:ascii="Times New Roman" w:hAnsi="Times New Roman" w:cs="Times New Roman"/>
          <w:sz w:val="24"/>
          <w:szCs w:val="24"/>
        </w:rPr>
        <w:tab/>
        <w:t>User-Centered Design</w:t>
      </w:r>
    </w:p>
    <w:p w14:paraId="4946B240" w14:textId="77777777" w:rsidR="00983BEC" w:rsidRPr="00DC38B2" w:rsidRDefault="00983BEC" w:rsidP="00983BEC">
      <w:pPr>
        <w:autoSpaceDE w:val="0"/>
        <w:autoSpaceDN w:val="0"/>
        <w:adjustRightInd w:val="0"/>
        <w:spacing w:after="0" w:line="240" w:lineRule="auto"/>
        <w:jc w:val="both"/>
        <w:rPr>
          <w:rFonts w:ascii="Times New Roman" w:hAnsi="Times New Roman" w:cs="Times New Roman"/>
          <w:sz w:val="24"/>
          <w:szCs w:val="24"/>
        </w:rPr>
      </w:pPr>
      <w:r w:rsidRPr="00DC38B2">
        <w:rPr>
          <w:rFonts w:ascii="Times New Roman" w:hAnsi="Times New Roman" w:cs="Times New Roman"/>
          <w:sz w:val="24"/>
          <w:szCs w:val="24"/>
        </w:rPr>
        <w:t xml:space="preserve">UX </w:t>
      </w:r>
      <w:r w:rsidRPr="00DC38B2">
        <w:rPr>
          <w:rFonts w:ascii="Times New Roman" w:hAnsi="Times New Roman" w:cs="Times New Roman"/>
          <w:sz w:val="24"/>
          <w:szCs w:val="24"/>
        </w:rPr>
        <w:tab/>
      </w:r>
      <w:r w:rsidRPr="00DC38B2">
        <w:rPr>
          <w:rFonts w:ascii="Times New Roman" w:hAnsi="Times New Roman" w:cs="Times New Roman"/>
          <w:sz w:val="24"/>
          <w:szCs w:val="24"/>
        </w:rPr>
        <w:tab/>
      </w:r>
      <w:r w:rsidRPr="00DC38B2">
        <w:rPr>
          <w:rFonts w:ascii="Times New Roman" w:hAnsi="Times New Roman" w:cs="Times New Roman"/>
          <w:sz w:val="24"/>
          <w:szCs w:val="24"/>
        </w:rPr>
        <w:tab/>
        <w:t>User Experience</w:t>
      </w:r>
    </w:p>
    <w:p w14:paraId="38310AE8" w14:textId="77777777" w:rsidR="00983BEC" w:rsidRPr="00DC38B2" w:rsidRDefault="00983BEC" w:rsidP="00983BEC">
      <w:pPr>
        <w:autoSpaceDE w:val="0"/>
        <w:autoSpaceDN w:val="0"/>
        <w:adjustRightInd w:val="0"/>
        <w:spacing w:after="0" w:line="240" w:lineRule="auto"/>
        <w:jc w:val="both"/>
        <w:rPr>
          <w:rFonts w:ascii="Times New Roman" w:hAnsi="Times New Roman" w:cs="Times New Roman"/>
          <w:sz w:val="24"/>
          <w:szCs w:val="24"/>
        </w:rPr>
      </w:pPr>
    </w:p>
    <w:p w14:paraId="4C7C2EF6" w14:textId="77777777" w:rsidR="00983BEC" w:rsidRPr="00806BC7" w:rsidRDefault="00983BEC" w:rsidP="00983BEC">
      <w:pPr>
        <w:autoSpaceDE w:val="0"/>
        <w:autoSpaceDN w:val="0"/>
        <w:adjustRightInd w:val="0"/>
        <w:spacing w:after="0" w:line="240" w:lineRule="auto"/>
        <w:rPr>
          <w:rFonts w:ascii="Times New Roman" w:hAnsi="Times New Roman" w:cs="Times New Roman"/>
          <w:i/>
          <w:iCs/>
          <w:sz w:val="24"/>
          <w:szCs w:val="24"/>
        </w:rPr>
      </w:pPr>
    </w:p>
    <w:p w14:paraId="5322748C" w14:textId="77777777" w:rsidR="00983BEC" w:rsidRPr="00806BC7" w:rsidRDefault="00983BEC" w:rsidP="00983BEC">
      <w:pPr>
        <w:autoSpaceDE w:val="0"/>
        <w:autoSpaceDN w:val="0"/>
        <w:adjustRightInd w:val="0"/>
        <w:spacing w:after="0" w:line="240" w:lineRule="auto"/>
        <w:rPr>
          <w:rFonts w:ascii="Times New Roman" w:hAnsi="Times New Roman" w:cs="Times New Roman"/>
          <w:i/>
          <w:iCs/>
          <w:sz w:val="24"/>
          <w:szCs w:val="24"/>
        </w:rPr>
      </w:pPr>
    </w:p>
    <w:p w14:paraId="6BDE0F40" w14:textId="77777777" w:rsidR="00983BEC" w:rsidRPr="00806BC7" w:rsidRDefault="00983BEC" w:rsidP="00983BEC">
      <w:pPr>
        <w:spacing w:line="480" w:lineRule="auto"/>
        <w:rPr>
          <w:rFonts w:ascii="Times New Roman" w:hAnsi="Times New Roman" w:cs="Times New Roman"/>
          <w:sz w:val="24"/>
          <w:szCs w:val="24"/>
        </w:rPr>
      </w:pPr>
    </w:p>
    <w:p w14:paraId="40FBF5C6" w14:textId="77777777" w:rsidR="00983BEC" w:rsidRPr="00806BC7" w:rsidRDefault="00983BEC" w:rsidP="00983BEC">
      <w:pPr>
        <w:spacing w:line="480" w:lineRule="auto"/>
        <w:rPr>
          <w:rFonts w:ascii="Times New Roman" w:hAnsi="Times New Roman" w:cs="Times New Roman"/>
          <w:sz w:val="24"/>
          <w:szCs w:val="24"/>
        </w:rPr>
      </w:pPr>
    </w:p>
    <w:p w14:paraId="1D107995" w14:textId="77777777" w:rsidR="00983BEC" w:rsidRPr="00806BC7" w:rsidRDefault="00983BEC" w:rsidP="00983BEC">
      <w:pPr>
        <w:spacing w:line="480" w:lineRule="auto"/>
        <w:rPr>
          <w:rFonts w:ascii="Times New Roman" w:hAnsi="Times New Roman" w:cs="Times New Roman"/>
          <w:sz w:val="24"/>
          <w:szCs w:val="24"/>
        </w:rPr>
      </w:pPr>
    </w:p>
    <w:p w14:paraId="1C151C01" w14:textId="77777777" w:rsidR="00983BEC" w:rsidRPr="00806BC7" w:rsidRDefault="00983BEC" w:rsidP="00983BEC">
      <w:pPr>
        <w:spacing w:after="0" w:line="240" w:lineRule="auto"/>
        <w:rPr>
          <w:rFonts w:ascii="Times New Roman" w:hAnsi="Times New Roman" w:cs="Times New Roman"/>
          <w:sz w:val="24"/>
          <w:szCs w:val="24"/>
        </w:rPr>
      </w:pPr>
    </w:p>
    <w:p w14:paraId="70E001CA" w14:textId="77777777" w:rsidR="00983BEC" w:rsidRPr="00806BC7" w:rsidRDefault="00983BEC" w:rsidP="00983BEC">
      <w:pPr>
        <w:spacing w:line="480" w:lineRule="auto"/>
        <w:rPr>
          <w:rFonts w:ascii="Times New Roman" w:hAnsi="Times New Roman" w:cs="Times New Roman"/>
          <w:sz w:val="24"/>
          <w:szCs w:val="24"/>
        </w:rPr>
      </w:pPr>
    </w:p>
    <w:p w14:paraId="5CB1A1C2" w14:textId="77777777" w:rsidR="00983BEC" w:rsidRPr="00806BC7" w:rsidRDefault="00983BEC" w:rsidP="00983BEC">
      <w:pPr>
        <w:spacing w:line="480" w:lineRule="auto"/>
        <w:rPr>
          <w:rFonts w:ascii="Times New Roman" w:hAnsi="Times New Roman" w:cs="Times New Roman"/>
          <w:sz w:val="24"/>
          <w:szCs w:val="24"/>
        </w:rPr>
      </w:pPr>
    </w:p>
    <w:p w14:paraId="25978797" w14:textId="77777777" w:rsidR="00983BEC" w:rsidRPr="00806BC7" w:rsidRDefault="00983BEC" w:rsidP="00983BEC">
      <w:pPr>
        <w:spacing w:line="480" w:lineRule="auto"/>
        <w:rPr>
          <w:rFonts w:ascii="Times New Roman" w:hAnsi="Times New Roman" w:cs="Times New Roman"/>
          <w:sz w:val="24"/>
          <w:szCs w:val="24"/>
        </w:rPr>
      </w:pPr>
    </w:p>
    <w:p w14:paraId="413965DA" w14:textId="77777777" w:rsidR="00983BEC" w:rsidRPr="00806BC7" w:rsidRDefault="00983BEC" w:rsidP="00983BEC">
      <w:pPr>
        <w:spacing w:line="480" w:lineRule="auto"/>
        <w:rPr>
          <w:rFonts w:ascii="Times New Roman" w:hAnsi="Times New Roman" w:cs="Times New Roman"/>
          <w:sz w:val="24"/>
          <w:szCs w:val="24"/>
        </w:rPr>
      </w:pPr>
    </w:p>
    <w:p w14:paraId="5205264C" w14:textId="77777777" w:rsidR="00983BEC" w:rsidRPr="00806BC7" w:rsidRDefault="00983BEC" w:rsidP="00983BEC">
      <w:pPr>
        <w:spacing w:line="480" w:lineRule="auto"/>
        <w:rPr>
          <w:rFonts w:ascii="Times New Roman" w:hAnsi="Times New Roman" w:cs="Times New Roman"/>
          <w:sz w:val="24"/>
          <w:szCs w:val="24"/>
        </w:rPr>
      </w:pPr>
    </w:p>
    <w:p w14:paraId="2A9B241A" w14:textId="77777777" w:rsidR="00983BEC" w:rsidRPr="00806BC7" w:rsidRDefault="00983BEC" w:rsidP="00983BEC">
      <w:pPr>
        <w:spacing w:line="480" w:lineRule="auto"/>
        <w:rPr>
          <w:rFonts w:ascii="Times New Roman" w:hAnsi="Times New Roman" w:cs="Times New Roman"/>
          <w:sz w:val="24"/>
          <w:szCs w:val="24"/>
        </w:rPr>
      </w:pPr>
    </w:p>
    <w:p w14:paraId="1CC4C1E7" w14:textId="77777777" w:rsidR="00983BEC" w:rsidRPr="00806BC7" w:rsidRDefault="00983BEC" w:rsidP="00983BEC">
      <w:pPr>
        <w:spacing w:line="480" w:lineRule="auto"/>
        <w:rPr>
          <w:rFonts w:ascii="Times New Roman" w:hAnsi="Times New Roman" w:cs="Times New Roman"/>
          <w:sz w:val="24"/>
          <w:szCs w:val="24"/>
        </w:rPr>
      </w:pPr>
    </w:p>
    <w:p w14:paraId="434F8732" w14:textId="77777777" w:rsidR="00983BEC" w:rsidRPr="00806BC7" w:rsidRDefault="00983BEC" w:rsidP="00983BEC">
      <w:pPr>
        <w:spacing w:line="480" w:lineRule="auto"/>
        <w:rPr>
          <w:rFonts w:ascii="Times New Roman" w:hAnsi="Times New Roman" w:cs="Times New Roman"/>
          <w:sz w:val="24"/>
          <w:szCs w:val="24"/>
        </w:rPr>
      </w:pPr>
    </w:p>
    <w:p w14:paraId="5D025F8E" w14:textId="77777777" w:rsidR="00983BEC" w:rsidRPr="00806BC7" w:rsidRDefault="00983BEC" w:rsidP="00983BEC">
      <w:pPr>
        <w:spacing w:line="480" w:lineRule="auto"/>
        <w:rPr>
          <w:rFonts w:ascii="Times New Roman" w:hAnsi="Times New Roman" w:cs="Times New Roman"/>
          <w:sz w:val="24"/>
          <w:szCs w:val="24"/>
        </w:rPr>
      </w:pPr>
    </w:p>
    <w:p w14:paraId="3F18B4FC" w14:textId="77777777" w:rsidR="00983BEC" w:rsidRDefault="00983BEC" w:rsidP="00983BEC">
      <w:pPr>
        <w:spacing w:line="480" w:lineRule="auto"/>
        <w:rPr>
          <w:rFonts w:ascii="Times New Roman" w:hAnsi="Times New Roman" w:cs="Times New Roman"/>
          <w:sz w:val="24"/>
          <w:szCs w:val="24"/>
        </w:rPr>
      </w:pPr>
    </w:p>
    <w:p w14:paraId="31E3FEB1" w14:textId="77777777" w:rsidR="00983BEC" w:rsidRPr="00806BC7" w:rsidRDefault="00983BEC" w:rsidP="00983BEC">
      <w:pPr>
        <w:spacing w:line="480" w:lineRule="auto"/>
        <w:rPr>
          <w:rFonts w:ascii="Times New Roman" w:hAnsi="Times New Roman" w:cs="Times New Roman"/>
          <w:sz w:val="24"/>
          <w:szCs w:val="24"/>
        </w:rPr>
      </w:pPr>
    </w:p>
    <w:p w14:paraId="12AE894C" w14:textId="77777777" w:rsidR="00983BEC" w:rsidRPr="00806BC7" w:rsidRDefault="00983BEC" w:rsidP="00983BEC">
      <w:pPr>
        <w:autoSpaceDE w:val="0"/>
        <w:autoSpaceDN w:val="0"/>
        <w:adjustRightInd w:val="0"/>
        <w:spacing w:after="0" w:line="240" w:lineRule="auto"/>
        <w:jc w:val="center"/>
        <w:rPr>
          <w:rFonts w:ascii="Times New Roman" w:hAnsi="Times New Roman" w:cs="Times New Roman"/>
          <w:b/>
          <w:sz w:val="28"/>
          <w:szCs w:val="28"/>
        </w:rPr>
      </w:pPr>
      <w:r w:rsidRPr="00806BC7">
        <w:rPr>
          <w:rFonts w:ascii="Times New Roman" w:hAnsi="Times New Roman" w:cs="Times New Roman"/>
          <w:b/>
          <w:sz w:val="28"/>
          <w:szCs w:val="28"/>
        </w:rPr>
        <w:lastRenderedPageBreak/>
        <w:t>LIST OF FIGURES</w:t>
      </w:r>
    </w:p>
    <w:p w14:paraId="4CD5D68A" w14:textId="77777777" w:rsidR="00983BEC" w:rsidRPr="00806BC7" w:rsidRDefault="00983BEC" w:rsidP="00983BEC">
      <w:pPr>
        <w:autoSpaceDE w:val="0"/>
        <w:autoSpaceDN w:val="0"/>
        <w:adjustRightInd w:val="0"/>
        <w:spacing w:after="0" w:line="240" w:lineRule="auto"/>
        <w:jc w:val="center"/>
        <w:rPr>
          <w:rFonts w:ascii="Times New Roman" w:hAnsi="Times New Roman" w:cs="Times New Roman"/>
          <w:sz w:val="24"/>
          <w:szCs w:val="24"/>
        </w:rPr>
      </w:pPr>
    </w:p>
    <w:p w14:paraId="4CC851B2" w14:textId="0F1A302E" w:rsidR="00C10E54" w:rsidRDefault="0099369B">
      <w:pPr>
        <w:pStyle w:val="TableofFigures"/>
        <w:tabs>
          <w:tab w:val="right" w:leader="dot" w:pos="9089"/>
        </w:tabs>
        <w:rPr>
          <w:rFonts w:asciiTheme="minorHAnsi" w:eastAsiaTheme="minorEastAsia" w:hAnsiTheme="minorHAnsi" w:cstheme="minorBidi"/>
          <w:noProof/>
          <w:sz w:val="24"/>
          <w:szCs w:val="24"/>
          <w:lang w:val="en-SA"/>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128133741" w:history="1">
        <w:r w:rsidR="00C10E54" w:rsidRPr="0090667F">
          <w:rPr>
            <w:rStyle w:val="Hyperlink"/>
            <w:rFonts w:ascii="Times New Roman" w:hAnsi="Times New Roman" w:cs="Times New Roman"/>
            <w:bCs/>
            <w:noProof/>
          </w:rPr>
          <w:t>Figure 1. A fishbone diagram illustrating the difficulty to assist the worthiness of conducting UX experiments.</w:t>
        </w:r>
        <w:r w:rsidR="00C10E54">
          <w:rPr>
            <w:noProof/>
            <w:webHidden/>
          </w:rPr>
          <w:tab/>
        </w:r>
        <w:r w:rsidR="00C10E54">
          <w:rPr>
            <w:noProof/>
            <w:webHidden/>
          </w:rPr>
          <w:fldChar w:fldCharType="begin"/>
        </w:r>
        <w:r w:rsidR="00C10E54">
          <w:rPr>
            <w:noProof/>
            <w:webHidden/>
          </w:rPr>
          <w:instrText xml:space="preserve"> PAGEREF _Toc128133741 \h </w:instrText>
        </w:r>
        <w:r w:rsidR="00C10E54">
          <w:rPr>
            <w:noProof/>
            <w:webHidden/>
          </w:rPr>
        </w:r>
        <w:r w:rsidR="00C10E54">
          <w:rPr>
            <w:noProof/>
            <w:webHidden/>
          </w:rPr>
          <w:fldChar w:fldCharType="separate"/>
        </w:r>
        <w:r w:rsidR="00C10E54">
          <w:rPr>
            <w:noProof/>
            <w:webHidden/>
          </w:rPr>
          <w:t>12</w:t>
        </w:r>
        <w:r w:rsidR="00C10E54">
          <w:rPr>
            <w:noProof/>
            <w:webHidden/>
          </w:rPr>
          <w:fldChar w:fldCharType="end"/>
        </w:r>
      </w:hyperlink>
    </w:p>
    <w:p w14:paraId="3BF2FA6F" w14:textId="2E48CFF5"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r:id="rId8" w:anchor="_Toc128133742" w:history="1">
        <w:r w:rsidR="00C10E54" w:rsidRPr="0090667F">
          <w:rPr>
            <w:rStyle w:val="Hyperlink"/>
            <w:rFonts w:ascii="Times New Roman" w:hAnsi="Times New Roman" w:cs="Times New Roman"/>
            <w:noProof/>
          </w:rPr>
          <w:t>Figure 2. The Design Cycle by Wieringa [45]</w:t>
        </w:r>
        <w:r w:rsidR="00C10E54">
          <w:rPr>
            <w:noProof/>
            <w:webHidden/>
          </w:rPr>
          <w:tab/>
        </w:r>
        <w:r w:rsidR="00C10E54">
          <w:rPr>
            <w:noProof/>
            <w:webHidden/>
          </w:rPr>
          <w:fldChar w:fldCharType="begin"/>
        </w:r>
        <w:r w:rsidR="00C10E54">
          <w:rPr>
            <w:noProof/>
            <w:webHidden/>
          </w:rPr>
          <w:instrText xml:space="preserve"> PAGEREF _Toc128133742 \h </w:instrText>
        </w:r>
        <w:r w:rsidR="00C10E54">
          <w:rPr>
            <w:noProof/>
            <w:webHidden/>
          </w:rPr>
        </w:r>
        <w:r w:rsidR="00C10E54">
          <w:rPr>
            <w:noProof/>
            <w:webHidden/>
          </w:rPr>
          <w:fldChar w:fldCharType="separate"/>
        </w:r>
        <w:r w:rsidR="00C10E54">
          <w:rPr>
            <w:noProof/>
            <w:webHidden/>
          </w:rPr>
          <w:t>22</w:t>
        </w:r>
        <w:r w:rsidR="00C10E54">
          <w:rPr>
            <w:noProof/>
            <w:webHidden/>
          </w:rPr>
          <w:fldChar w:fldCharType="end"/>
        </w:r>
      </w:hyperlink>
    </w:p>
    <w:p w14:paraId="737E5188" w14:textId="1AAFC4CC"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r:id="rId9" w:anchor="_Toc128133743" w:history="1">
        <w:r w:rsidR="00C10E54" w:rsidRPr="0090667F">
          <w:rPr>
            <w:rStyle w:val="Hyperlink"/>
            <w:rFonts w:ascii="Times New Roman" w:hAnsi="Times New Roman" w:cs="Times New Roman"/>
            <w:noProof/>
          </w:rPr>
          <w:t>Figure 3.Project Timeline</w:t>
        </w:r>
        <w:r w:rsidR="00C10E54">
          <w:rPr>
            <w:noProof/>
            <w:webHidden/>
          </w:rPr>
          <w:tab/>
        </w:r>
        <w:r w:rsidR="00C10E54">
          <w:rPr>
            <w:noProof/>
            <w:webHidden/>
          </w:rPr>
          <w:fldChar w:fldCharType="begin"/>
        </w:r>
        <w:r w:rsidR="00C10E54">
          <w:rPr>
            <w:noProof/>
            <w:webHidden/>
          </w:rPr>
          <w:instrText xml:space="preserve"> PAGEREF _Toc128133743 \h </w:instrText>
        </w:r>
        <w:r w:rsidR="00C10E54">
          <w:rPr>
            <w:noProof/>
            <w:webHidden/>
          </w:rPr>
        </w:r>
        <w:r w:rsidR="00C10E54">
          <w:rPr>
            <w:noProof/>
            <w:webHidden/>
          </w:rPr>
          <w:fldChar w:fldCharType="separate"/>
        </w:r>
        <w:r w:rsidR="00C10E54">
          <w:rPr>
            <w:noProof/>
            <w:webHidden/>
          </w:rPr>
          <w:t>24</w:t>
        </w:r>
        <w:r w:rsidR="00C10E54">
          <w:rPr>
            <w:noProof/>
            <w:webHidden/>
          </w:rPr>
          <w:fldChar w:fldCharType="end"/>
        </w:r>
      </w:hyperlink>
    </w:p>
    <w:p w14:paraId="500ACD1C" w14:textId="3ADE4169"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44" w:history="1">
        <w:r w:rsidR="00C10E54" w:rsidRPr="0090667F">
          <w:rPr>
            <w:rStyle w:val="Hyperlink"/>
            <w:rFonts w:asciiTheme="majorBidi" w:hAnsiTheme="majorBidi" w:cstheme="majorBidi"/>
            <w:noProof/>
          </w:rPr>
          <w:t>Figure 4.Factors that influence the amount of effort required for UX experiments</w:t>
        </w:r>
        <w:r w:rsidR="00C10E54">
          <w:rPr>
            <w:noProof/>
            <w:webHidden/>
          </w:rPr>
          <w:tab/>
        </w:r>
        <w:r w:rsidR="00C10E54">
          <w:rPr>
            <w:noProof/>
            <w:webHidden/>
          </w:rPr>
          <w:fldChar w:fldCharType="begin"/>
        </w:r>
        <w:r w:rsidR="00C10E54">
          <w:rPr>
            <w:noProof/>
            <w:webHidden/>
          </w:rPr>
          <w:instrText xml:space="preserve"> PAGEREF _Toc128133744 \h </w:instrText>
        </w:r>
        <w:r w:rsidR="00C10E54">
          <w:rPr>
            <w:noProof/>
            <w:webHidden/>
          </w:rPr>
        </w:r>
        <w:r w:rsidR="00C10E54">
          <w:rPr>
            <w:noProof/>
            <w:webHidden/>
          </w:rPr>
          <w:fldChar w:fldCharType="separate"/>
        </w:r>
        <w:r w:rsidR="00C10E54">
          <w:rPr>
            <w:noProof/>
            <w:webHidden/>
          </w:rPr>
          <w:t>27</w:t>
        </w:r>
        <w:r w:rsidR="00C10E54">
          <w:rPr>
            <w:noProof/>
            <w:webHidden/>
          </w:rPr>
          <w:fldChar w:fldCharType="end"/>
        </w:r>
      </w:hyperlink>
    </w:p>
    <w:p w14:paraId="496B8B01" w14:textId="6FA0DCCD"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r:id="rId10" w:anchor="_Toc128133745" w:history="1">
        <w:r w:rsidR="00C10E54" w:rsidRPr="0090667F">
          <w:rPr>
            <w:rStyle w:val="Hyperlink"/>
            <w:rFonts w:asciiTheme="majorBidi" w:hAnsiTheme="majorBidi" w:cstheme="majorBidi"/>
            <w:noProof/>
          </w:rPr>
          <w:t>Figure 5. Summary of Interview Findings</w:t>
        </w:r>
        <w:r w:rsidR="00C10E54">
          <w:rPr>
            <w:noProof/>
            <w:webHidden/>
          </w:rPr>
          <w:tab/>
        </w:r>
        <w:r w:rsidR="00C10E54">
          <w:rPr>
            <w:noProof/>
            <w:webHidden/>
          </w:rPr>
          <w:fldChar w:fldCharType="begin"/>
        </w:r>
        <w:r w:rsidR="00C10E54">
          <w:rPr>
            <w:noProof/>
            <w:webHidden/>
          </w:rPr>
          <w:instrText xml:space="preserve"> PAGEREF _Toc128133745 \h </w:instrText>
        </w:r>
        <w:r w:rsidR="00C10E54">
          <w:rPr>
            <w:noProof/>
            <w:webHidden/>
          </w:rPr>
        </w:r>
        <w:r w:rsidR="00C10E54">
          <w:rPr>
            <w:noProof/>
            <w:webHidden/>
          </w:rPr>
          <w:fldChar w:fldCharType="separate"/>
        </w:r>
        <w:r w:rsidR="00C10E54">
          <w:rPr>
            <w:noProof/>
            <w:webHidden/>
          </w:rPr>
          <w:t>32</w:t>
        </w:r>
        <w:r w:rsidR="00C10E54">
          <w:rPr>
            <w:noProof/>
            <w:webHidden/>
          </w:rPr>
          <w:fldChar w:fldCharType="end"/>
        </w:r>
      </w:hyperlink>
    </w:p>
    <w:p w14:paraId="3DC08B6B" w14:textId="40225E1D"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r:id="rId11" w:anchor="_Toc128133746" w:history="1">
        <w:r w:rsidR="00C10E54" w:rsidRPr="0090667F">
          <w:rPr>
            <w:rStyle w:val="Hyperlink"/>
            <w:rFonts w:ascii="Times New Roman" w:hAnsi="Times New Roman" w:cs="Times New Roman"/>
            <w:noProof/>
          </w:rPr>
          <w:t>Figure 6.Summary of RQ results</w:t>
        </w:r>
        <w:r w:rsidR="00C10E54">
          <w:rPr>
            <w:noProof/>
            <w:webHidden/>
          </w:rPr>
          <w:tab/>
        </w:r>
        <w:r w:rsidR="00C10E54">
          <w:rPr>
            <w:noProof/>
            <w:webHidden/>
          </w:rPr>
          <w:fldChar w:fldCharType="begin"/>
        </w:r>
        <w:r w:rsidR="00C10E54">
          <w:rPr>
            <w:noProof/>
            <w:webHidden/>
          </w:rPr>
          <w:instrText xml:space="preserve"> PAGEREF _Toc128133746 \h </w:instrText>
        </w:r>
        <w:r w:rsidR="00C10E54">
          <w:rPr>
            <w:noProof/>
            <w:webHidden/>
          </w:rPr>
        </w:r>
        <w:r w:rsidR="00C10E54">
          <w:rPr>
            <w:noProof/>
            <w:webHidden/>
          </w:rPr>
          <w:fldChar w:fldCharType="separate"/>
        </w:r>
        <w:r w:rsidR="00C10E54">
          <w:rPr>
            <w:noProof/>
            <w:webHidden/>
          </w:rPr>
          <w:t>36</w:t>
        </w:r>
        <w:r w:rsidR="00C10E54">
          <w:rPr>
            <w:noProof/>
            <w:webHidden/>
          </w:rPr>
          <w:fldChar w:fldCharType="end"/>
        </w:r>
      </w:hyperlink>
    </w:p>
    <w:p w14:paraId="1EB14A7C" w14:textId="03AEE51B"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r:id="rId12" w:anchor="_Toc128133747" w:history="1">
        <w:r w:rsidR="00C10E54" w:rsidRPr="0090667F">
          <w:rPr>
            <w:rStyle w:val="Hyperlink"/>
            <w:rFonts w:ascii="Times New Roman" w:hAnsi="Times New Roman" w:cs="Times New Roman"/>
            <w:noProof/>
          </w:rPr>
          <w:t>Figure 7.Example user story</w:t>
        </w:r>
        <w:r w:rsidR="00C10E54">
          <w:rPr>
            <w:noProof/>
            <w:webHidden/>
          </w:rPr>
          <w:tab/>
        </w:r>
        <w:r w:rsidR="00C10E54">
          <w:rPr>
            <w:noProof/>
            <w:webHidden/>
          </w:rPr>
          <w:fldChar w:fldCharType="begin"/>
        </w:r>
        <w:r w:rsidR="00C10E54">
          <w:rPr>
            <w:noProof/>
            <w:webHidden/>
          </w:rPr>
          <w:instrText xml:space="preserve"> PAGEREF _Toc128133747 \h </w:instrText>
        </w:r>
        <w:r w:rsidR="00C10E54">
          <w:rPr>
            <w:noProof/>
            <w:webHidden/>
          </w:rPr>
        </w:r>
        <w:r w:rsidR="00C10E54">
          <w:rPr>
            <w:noProof/>
            <w:webHidden/>
          </w:rPr>
          <w:fldChar w:fldCharType="separate"/>
        </w:r>
        <w:r w:rsidR="00C10E54">
          <w:rPr>
            <w:noProof/>
            <w:webHidden/>
          </w:rPr>
          <w:t>37</w:t>
        </w:r>
        <w:r w:rsidR="00C10E54">
          <w:rPr>
            <w:noProof/>
            <w:webHidden/>
          </w:rPr>
          <w:fldChar w:fldCharType="end"/>
        </w:r>
      </w:hyperlink>
    </w:p>
    <w:p w14:paraId="12833CE2" w14:textId="0645171C"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48" w:history="1">
        <w:r w:rsidR="00C10E54" w:rsidRPr="0090667F">
          <w:rPr>
            <w:rStyle w:val="Hyperlink"/>
            <w:rFonts w:ascii="Times New Roman" w:hAnsi="Times New Roman" w:cs="Times New Roman"/>
            <w:noProof/>
          </w:rPr>
          <w:t>Figure 9.Create a Power-Up app</w:t>
        </w:r>
        <w:r w:rsidR="00C10E54">
          <w:rPr>
            <w:noProof/>
            <w:webHidden/>
          </w:rPr>
          <w:tab/>
        </w:r>
        <w:r w:rsidR="00C10E54">
          <w:rPr>
            <w:noProof/>
            <w:webHidden/>
          </w:rPr>
          <w:fldChar w:fldCharType="begin"/>
        </w:r>
        <w:r w:rsidR="00C10E54">
          <w:rPr>
            <w:noProof/>
            <w:webHidden/>
          </w:rPr>
          <w:instrText xml:space="preserve"> PAGEREF _Toc128133748 \h </w:instrText>
        </w:r>
        <w:r w:rsidR="00C10E54">
          <w:rPr>
            <w:noProof/>
            <w:webHidden/>
          </w:rPr>
        </w:r>
        <w:r w:rsidR="00C10E54">
          <w:rPr>
            <w:noProof/>
            <w:webHidden/>
          </w:rPr>
          <w:fldChar w:fldCharType="separate"/>
        </w:r>
        <w:r w:rsidR="00C10E54">
          <w:rPr>
            <w:noProof/>
            <w:webHidden/>
          </w:rPr>
          <w:t>41</w:t>
        </w:r>
        <w:r w:rsidR="00C10E54">
          <w:rPr>
            <w:noProof/>
            <w:webHidden/>
          </w:rPr>
          <w:fldChar w:fldCharType="end"/>
        </w:r>
      </w:hyperlink>
    </w:p>
    <w:p w14:paraId="4FC368AB" w14:textId="71E4EC6F"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49" w:history="1">
        <w:r w:rsidR="00C10E54" w:rsidRPr="0090667F">
          <w:rPr>
            <w:rStyle w:val="Hyperlink"/>
            <w:rFonts w:ascii="Times New Roman" w:hAnsi="Times New Roman" w:cs="Times New Roman"/>
            <w:noProof/>
          </w:rPr>
          <w:t>Figure 8.Initiate a host in Netlify</w:t>
        </w:r>
        <w:r w:rsidR="00C10E54">
          <w:rPr>
            <w:noProof/>
            <w:webHidden/>
          </w:rPr>
          <w:tab/>
        </w:r>
        <w:r w:rsidR="00C10E54">
          <w:rPr>
            <w:noProof/>
            <w:webHidden/>
          </w:rPr>
          <w:fldChar w:fldCharType="begin"/>
        </w:r>
        <w:r w:rsidR="00C10E54">
          <w:rPr>
            <w:noProof/>
            <w:webHidden/>
          </w:rPr>
          <w:instrText xml:space="preserve"> PAGEREF _Toc128133749 \h </w:instrText>
        </w:r>
        <w:r w:rsidR="00C10E54">
          <w:rPr>
            <w:noProof/>
            <w:webHidden/>
          </w:rPr>
        </w:r>
        <w:r w:rsidR="00C10E54">
          <w:rPr>
            <w:noProof/>
            <w:webHidden/>
          </w:rPr>
          <w:fldChar w:fldCharType="separate"/>
        </w:r>
        <w:r w:rsidR="00C10E54">
          <w:rPr>
            <w:noProof/>
            <w:webHidden/>
          </w:rPr>
          <w:t>41</w:t>
        </w:r>
        <w:r w:rsidR="00C10E54">
          <w:rPr>
            <w:noProof/>
            <w:webHidden/>
          </w:rPr>
          <w:fldChar w:fldCharType="end"/>
        </w:r>
      </w:hyperlink>
    </w:p>
    <w:p w14:paraId="1693354D" w14:textId="1CE0D20C"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0" w:history="1">
        <w:r w:rsidR="00C10E54" w:rsidRPr="0090667F">
          <w:rPr>
            <w:rStyle w:val="Hyperlink"/>
            <w:rFonts w:ascii="Times New Roman" w:hAnsi="Times New Roman" w:cs="Times New Roman"/>
            <w:noProof/>
          </w:rPr>
          <w:t>Figure 10.Upload the project to GitHub to keep track of the code changes</w:t>
        </w:r>
        <w:r w:rsidR="00C10E54">
          <w:rPr>
            <w:noProof/>
            <w:webHidden/>
          </w:rPr>
          <w:tab/>
        </w:r>
        <w:r w:rsidR="00C10E54">
          <w:rPr>
            <w:noProof/>
            <w:webHidden/>
          </w:rPr>
          <w:fldChar w:fldCharType="begin"/>
        </w:r>
        <w:r w:rsidR="00C10E54">
          <w:rPr>
            <w:noProof/>
            <w:webHidden/>
          </w:rPr>
          <w:instrText xml:space="preserve"> PAGEREF _Toc128133750 \h </w:instrText>
        </w:r>
        <w:r w:rsidR="00C10E54">
          <w:rPr>
            <w:noProof/>
            <w:webHidden/>
          </w:rPr>
        </w:r>
        <w:r w:rsidR="00C10E54">
          <w:rPr>
            <w:noProof/>
            <w:webHidden/>
          </w:rPr>
          <w:fldChar w:fldCharType="separate"/>
        </w:r>
        <w:r w:rsidR="00C10E54">
          <w:rPr>
            <w:noProof/>
            <w:webHidden/>
          </w:rPr>
          <w:t>41</w:t>
        </w:r>
        <w:r w:rsidR="00C10E54">
          <w:rPr>
            <w:noProof/>
            <w:webHidden/>
          </w:rPr>
          <w:fldChar w:fldCharType="end"/>
        </w:r>
      </w:hyperlink>
    </w:p>
    <w:p w14:paraId="287081E6" w14:textId="1FCDBCAA"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1" w:history="1">
        <w:r w:rsidR="00C10E54" w:rsidRPr="0090667F">
          <w:rPr>
            <w:rStyle w:val="Hyperlink"/>
            <w:rFonts w:ascii="Times New Roman" w:hAnsi="Times New Roman" w:cs="Times New Roman"/>
            <w:noProof/>
          </w:rPr>
          <w:t>Figure 11.Integrate GitHub with Netlify for continuous deployment</w:t>
        </w:r>
        <w:r w:rsidR="00C10E54">
          <w:rPr>
            <w:noProof/>
            <w:webHidden/>
          </w:rPr>
          <w:tab/>
        </w:r>
        <w:r w:rsidR="00C10E54">
          <w:rPr>
            <w:noProof/>
            <w:webHidden/>
          </w:rPr>
          <w:fldChar w:fldCharType="begin"/>
        </w:r>
        <w:r w:rsidR="00C10E54">
          <w:rPr>
            <w:noProof/>
            <w:webHidden/>
          </w:rPr>
          <w:instrText xml:space="preserve"> PAGEREF _Toc128133751 \h </w:instrText>
        </w:r>
        <w:r w:rsidR="00C10E54">
          <w:rPr>
            <w:noProof/>
            <w:webHidden/>
          </w:rPr>
        </w:r>
        <w:r w:rsidR="00C10E54">
          <w:rPr>
            <w:noProof/>
            <w:webHidden/>
          </w:rPr>
          <w:fldChar w:fldCharType="separate"/>
        </w:r>
        <w:r w:rsidR="00C10E54">
          <w:rPr>
            <w:noProof/>
            <w:webHidden/>
          </w:rPr>
          <w:t>42</w:t>
        </w:r>
        <w:r w:rsidR="00C10E54">
          <w:rPr>
            <w:noProof/>
            <w:webHidden/>
          </w:rPr>
          <w:fldChar w:fldCharType="end"/>
        </w:r>
      </w:hyperlink>
    </w:p>
    <w:p w14:paraId="7F340D7F" w14:textId="561E2123"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2" w:history="1">
        <w:r w:rsidR="00C10E54" w:rsidRPr="0090667F">
          <w:rPr>
            <w:rStyle w:val="Hyperlink"/>
            <w:rFonts w:ascii="Times New Roman" w:hAnsi="Times New Roman" w:cs="Times New Roman"/>
            <w:noProof/>
          </w:rPr>
          <w:t>Figure 12.Sprint Zero burndown chart</w:t>
        </w:r>
        <w:r w:rsidR="00C10E54">
          <w:rPr>
            <w:noProof/>
            <w:webHidden/>
          </w:rPr>
          <w:tab/>
        </w:r>
        <w:r w:rsidR="00C10E54">
          <w:rPr>
            <w:noProof/>
            <w:webHidden/>
          </w:rPr>
          <w:fldChar w:fldCharType="begin"/>
        </w:r>
        <w:r w:rsidR="00C10E54">
          <w:rPr>
            <w:noProof/>
            <w:webHidden/>
          </w:rPr>
          <w:instrText xml:space="preserve"> PAGEREF _Toc128133752 \h </w:instrText>
        </w:r>
        <w:r w:rsidR="00C10E54">
          <w:rPr>
            <w:noProof/>
            <w:webHidden/>
          </w:rPr>
        </w:r>
        <w:r w:rsidR="00C10E54">
          <w:rPr>
            <w:noProof/>
            <w:webHidden/>
          </w:rPr>
          <w:fldChar w:fldCharType="separate"/>
        </w:r>
        <w:r w:rsidR="00C10E54">
          <w:rPr>
            <w:noProof/>
            <w:webHidden/>
          </w:rPr>
          <w:t>43</w:t>
        </w:r>
        <w:r w:rsidR="00C10E54">
          <w:rPr>
            <w:noProof/>
            <w:webHidden/>
          </w:rPr>
          <w:fldChar w:fldCharType="end"/>
        </w:r>
      </w:hyperlink>
    </w:p>
    <w:p w14:paraId="0AF6C324" w14:textId="34B3A7EB"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3" w:history="1">
        <w:r w:rsidR="00C10E54" w:rsidRPr="0090667F">
          <w:rPr>
            <w:rStyle w:val="Hyperlink"/>
            <w:rFonts w:ascii="Times New Roman" w:hAnsi="Times New Roman" w:cs="Times New Roman"/>
            <w:noProof/>
          </w:rPr>
          <w:t>Figure 13.Create Wizard form</w:t>
        </w:r>
        <w:r w:rsidR="00C10E54">
          <w:rPr>
            <w:noProof/>
            <w:webHidden/>
          </w:rPr>
          <w:tab/>
        </w:r>
        <w:r w:rsidR="00C10E54">
          <w:rPr>
            <w:noProof/>
            <w:webHidden/>
          </w:rPr>
          <w:fldChar w:fldCharType="begin"/>
        </w:r>
        <w:r w:rsidR="00C10E54">
          <w:rPr>
            <w:noProof/>
            <w:webHidden/>
          </w:rPr>
          <w:instrText xml:space="preserve"> PAGEREF _Toc128133753 \h </w:instrText>
        </w:r>
        <w:r w:rsidR="00C10E54">
          <w:rPr>
            <w:noProof/>
            <w:webHidden/>
          </w:rPr>
        </w:r>
        <w:r w:rsidR="00C10E54">
          <w:rPr>
            <w:noProof/>
            <w:webHidden/>
          </w:rPr>
          <w:fldChar w:fldCharType="separate"/>
        </w:r>
        <w:r w:rsidR="00C10E54">
          <w:rPr>
            <w:noProof/>
            <w:webHidden/>
          </w:rPr>
          <w:t>45</w:t>
        </w:r>
        <w:r w:rsidR="00C10E54">
          <w:rPr>
            <w:noProof/>
            <w:webHidden/>
          </w:rPr>
          <w:fldChar w:fldCharType="end"/>
        </w:r>
      </w:hyperlink>
    </w:p>
    <w:p w14:paraId="37A8F540" w14:textId="73E13E14"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4" w:history="1">
        <w:r w:rsidR="00C10E54" w:rsidRPr="0090667F">
          <w:rPr>
            <w:rStyle w:val="Hyperlink"/>
            <w:rFonts w:asciiTheme="majorBidi" w:hAnsiTheme="majorBidi" w:cstheme="majorBidi"/>
            <w:noProof/>
          </w:rPr>
          <w:t>Figure 14.Create a Button in the Last Step of the Wizard</w:t>
        </w:r>
        <w:r w:rsidR="00C10E54">
          <w:rPr>
            <w:noProof/>
            <w:webHidden/>
          </w:rPr>
          <w:tab/>
        </w:r>
        <w:r w:rsidR="00C10E54">
          <w:rPr>
            <w:noProof/>
            <w:webHidden/>
          </w:rPr>
          <w:fldChar w:fldCharType="begin"/>
        </w:r>
        <w:r w:rsidR="00C10E54">
          <w:rPr>
            <w:noProof/>
            <w:webHidden/>
          </w:rPr>
          <w:instrText xml:space="preserve"> PAGEREF _Toc128133754 \h </w:instrText>
        </w:r>
        <w:r w:rsidR="00C10E54">
          <w:rPr>
            <w:noProof/>
            <w:webHidden/>
          </w:rPr>
        </w:r>
        <w:r w:rsidR="00C10E54">
          <w:rPr>
            <w:noProof/>
            <w:webHidden/>
          </w:rPr>
          <w:fldChar w:fldCharType="separate"/>
        </w:r>
        <w:r w:rsidR="00C10E54">
          <w:rPr>
            <w:noProof/>
            <w:webHidden/>
          </w:rPr>
          <w:t>45</w:t>
        </w:r>
        <w:r w:rsidR="00C10E54">
          <w:rPr>
            <w:noProof/>
            <w:webHidden/>
          </w:rPr>
          <w:fldChar w:fldCharType="end"/>
        </w:r>
      </w:hyperlink>
    </w:p>
    <w:p w14:paraId="67D5626D" w14:textId="32D1E658"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5" w:history="1">
        <w:r w:rsidR="00C10E54" w:rsidRPr="0090667F">
          <w:rPr>
            <w:rStyle w:val="Hyperlink"/>
            <w:rFonts w:ascii="Times New Roman" w:hAnsi="Times New Roman" w:cs="Times New Roman"/>
            <w:noProof/>
          </w:rPr>
          <w:t>Figure 15.Create an Alert Message Box After Power-Up Setup</w:t>
        </w:r>
        <w:r w:rsidR="00C10E54">
          <w:rPr>
            <w:noProof/>
            <w:webHidden/>
          </w:rPr>
          <w:tab/>
        </w:r>
        <w:r w:rsidR="00C10E54">
          <w:rPr>
            <w:noProof/>
            <w:webHidden/>
          </w:rPr>
          <w:fldChar w:fldCharType="begin"/>
        </w:r>
        <w:r w:rsidR="00C10E54">
          <w:rPr>
            <w:noProof/>
            <w:webHidden/>
          </w:rPr>
          <w:instrText xml:space="preserve"> PAGEREF _Toc128133755 \h </w:instrText>
        </w:r>
        <w:r w:rsidR="00C10E54">
          <w:rPr>
            <w:noProof/>
            <w:webHidden/>
          </w:rPr>
        </w:r>
        <w:r w:rsidR="00C10E54">
          <w:rPr>
            <w:noProof/>
            <w:webHidden/>
          </w:rPr>
          <w:fldChar w:fldCharType="separate"/>
        </w:r>
        <w:r w:rsidR="00C10E54">
          <w:rPr>
            <w:noProof/>
            <w:webHidden/>
          </w:rPr>
          <w:t>46</w:t>
        </w:r>
        <w:r w:rsidR="00C10E54">
          <w:rPr>
            <w:noProof/>
            <w:webHidden/>
          </w:rPr>
          <w:fldChar w:fldCharType="end"/>
        </w:r>
      </w:hyperlink>
    </w:p>
    <w:p w14:paraId="002DE910" w14:textId="41ECEFE7"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6" w:history="1">
        <w:r w:rsidR="00C10E54" w:rsidRPr="0090667F">
          <w:rPr>
            <w:rStyle w:val="Hyperlink"/>
            <w:rFonts w:ascii="Times New Roman" w:hAnsi="Times New Roman" w:cs="Times New Roman"/>
            <w:noProof/>
          </w:rPr>
          <w:t>Figure 16.Sprint 1 burndown chart</w:t>
        </w:r>
        <w:r w:rsidR="00C10E54">
          <w:rPr>
            <w:noProof/>
            <w:webHidden/>
          </w:rPr>
          <w:tab/>
        </w:r>
        <w:r w:rsidR="00C10E54">
          <w:rPr>
            <w:noProof/>
            <w:webHidden/>
          </w:rPr>
          <w:fldChar w:fldCharType="begin"/>
        </w:r>
        <w:r w:rsidR="00C10E54">
          <w:rPr>
            <w:noProof/>
            <w:webHidden/>
          </w:rPr>
          <w:instrText xml:space="preserve"> PAGEREF _Toc128133756 \h </w:instrText>
        </w:r>
        <w:r w:rsidR="00C10E54">
          <w:rPr>
            <w:noProof/>
            <w:webHidden/>
          </w:rPr>
        </w:r>
        <w:r w:rsidR="00C10E54">
          <w:rPr>
            <w:noProof/>
            <w:webHidden/>
          </w:rPr>
          <w:fldChar w:fldCharType="separate"/>
        </w:r>
        <w:r w:rsidR="00C10E54">
          <w:rPr>
            <w:noProof/>
            <w:webHidden/>
          </w:rPr>
          <w:t>46</w:t>
        </w:r>
        <w:r w:rsidR="00C10E54">
          <w:rPr>
            <w:noProof/>
            <w:webHidden/>
          </w:rPr>
          <w:fldChar w:fldCharType="end"/>
        </w:r>
      </w:hyperlink>
    </w:p>
    <w:p w14:paraId="7C52A8C8" w14:textId="5DE1452B"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7" w:history="1">
        <w:r w:rsidR="00C10E54" w:rsidRPr="0090667F">
          <w:rPr>
            <w:rStyle w:val="Hyperlink"/>
            <w:rFonts w:ascii="Times New Roman" w:hAnsi="Times New Roman" w:cs="Times New Roman"/>
            <w:noProof/>
          </w:rPr>
          <w:t>Figure 17.Create worthiness score label and button</w:t>
        </w:r>
        <w:r w:rsidR="00C10E54">
          <w:rPr>
            <w:noProof/>
            <w:webHidden/>
          </w:rPr>
          <w:tab/>
        </w:r>
        <w:r w:rsidR="00C10E54">
          <w:rPr>
            <w:noProof/>
            <w:webHidden/>
          </w:rPr>
          <w:fldChar w:fldCharType="begin"/>
        </w:r>
        <w:r w:rsidR="00C10E54">
          <w:rPr>
            <w:noProof/>
            <w:webHidden/>
          </w:rPr>
          <w:instrText xml:space="preserve"> PAGEREF _Toc128133757 \h </w:instrText>
        </w:r>
        <w:r w:rsidR="00C10E54">
          <w:rPr>
            <w:noProof/>
            <w:webHidden/>
          </w:rPr>
        </w:r>
        <w:r w:rsidR="00C10E54">
          <w:rPr>
            <w:noProof/>
            <w:webHidden/>
          </w:rPr>
          <w:fldChar w:fldCharType="separate"/>
        </w:r>
        <w:r w:rsidR="00C10E54">
          <w:rPr>
            <w:noProof/>
            <w:webHidden/>
          </w:rPr>
          <w:t>48</w:t>
        </w:r>
        <w:r w:rsidR="00C10E54">
          <w:rPr>
            <w:noProof/>
            <w:webHidden/>
          </w:rPr>
          <w:fldChar w:fldCharType="end"/>
        </w:r>
      </w:hyperlink>
    </w:p>
    <w:p w14:paraId="0A21F3AD" w14:textId="6FC96DAA"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8" w:history="1">
        <w:r w:rsidR="00C10E54" w:rsidRPr="0090667F">
          <w:rPr>
            <w:rStyle w:val="Hyperlink"/>
            <w:rFonts w:asciiTheme="majorBidi" w:hAnsiTheme="majorBidi" w:cstheme="majorBidi"/>
            <w:noProof/>
          </w:rPr>
          <w:t>Figure 18.Create worthiness score form</w:t>
        </w:r>
        <w:r w:rsidR="00C10E54">
          <w:rPr>
            <w:noProof/>
            <w:webHidden/>
          </w:rPr>
          <w:tab/>
        </w:r>
        <w:r w:rsidR="00C10E54">
          <w:rPr>
            <w:noProof/>
            <w:webHidden/>
          </w:rPr>
          <w:fldChar w:fldCharType="begin"/>
        </w:r>
        <w:r w:rsidR="00C10E54">
          <w:rPr>
            <w:noProof/>
            <w:webHidden/>
          </w:rPr>
          <w:instrText xml:space="preserve"> PAGEREF _Toc128133758 \h </w:instrText>
        </w:r>
        <w:r w:rsidR="00C10E54">
          <w:rPr>
            <w:noProof/>
            <w:webHidden/>
          </w:rPr>
        </w:r>
        <w:r w:rsidR="00C10E54">
          <w:rPr>
            <w:noProof/>
            <w:webHidden/>
          </w:rPr>
          <w:fldChar w:fldCharType="separate"/>
        </w:r>
        <w:r w:rsidR="00C10E54">
          <w:rPr>
            <w:noProof/>
            <w:webHidden/>
          </w:rPr>
          <w:t>48</w:t>
        </w:r>
        <w:r w:rsidR="00C10E54">
          <w:rPr>
            <w:noProof/>
            <w:webHidden/>
          </w:rPr>
          <w:fldChar w:fldCharType="end"/>
        </w:r>
      </w:hyperlink>
    </w:p>
    <w:p w14:paraId="538DEED1" w14:textId="253F0E19"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59" w:history="1">
        <w:r w:rsidR="00C10E54" w:rsidRPr="0090667F">
          <w:rPr>
            <w:rStyle w:val="Hyperlink"/>
            <w:rFonts w:ascii="Times New Roman" w:hAnsi="Times New Roman" w:cs="Times New Roman"/>
            <w:noProof/>
          </w:rPr>
          <w:t>Figure 19.</w:t>
        </w:r>
        <w:r w:rsidR="00C10E54" w:rsidRPr="0090667F">
          <w:rPr>
            <w:rStyle w:val="Hyperlink"/>
            <w:noProof/>
          </w:rPr>
          <w:t xml:space="preserve"> </w:t>
        </w:r>
        <w:r w:rsidR="00C10E54" w:rsidRPr="0090667F">
          <w:rPr>
            <w:rStyle w:val="Hyperlink"/>
            <w:rFonts w:ascii="Times New Roman" w:hAnsi="Times New Roman" w:cs="Times New Roman"/>
            <w:noProof/>
          </w:rPr>
          <w:t>Create a color-coded indicator of the</w:t>
        </w:r>
        <w:r w:rsidR="00C10E54" w:rsidRPr="0090667F">
          <w:rPr>
            <w:rStyle w:val="Hyperlink"/>
            <w:rFonts w:asciiTheme="majorBidi" w:hAnsiTheme="majorBidi" w:cstheme="majorBidi"/>
            <w:noProof/>
          </w:rPr>
          <w:t xml:space="preserve"> worthiness score</w:t>
        </w:r>
        <w:r w:rsidR="00C10E54" w:rsidRPr="0090667F">
          <w:rPr>
            <w:rStyle w:val="Hyperlink"/>
            <w:rFonts w:ascii="Times New Roman" w:hAnsi="Times New Roman" w:cs="Times New Roman"/>
            <w:noProof/>
          </w:rPr>
          <w:t>.</w:t>
        </w:r>
        <w:r w:rsidR="00C10E54">
          <w:rPr>
            <w:noProof/>
            <w:webHidden/>
          </w:rPr>
          <w:tab/>
        </w:r>
        <w:r w:rsidR="00C10E54">
          <w:rPr>
            <w:noProof/>
            <w:webHidden/>
          </w:rPr>
          <w:fldChar w:fldCharType="begin"/>
        </w:r>
        <w:r w:rsidR="00C10E54">
          <w:rPr>
            <w:noProof/>
            <w:webHidden/>
          </w:rPr>
          <w:instrText xml:space="preserve"> PAGEREF _Toc128133759 \h </w:instrText>
        </w:r>
        <w:r w:rsidR="00C10E54">
          <w:rPr>
            <w:noProof/>
            <w:webHidden/>
          </w:rPr>
        </w:r>
        <w:r w:rsidR="00C10E54">
          <w:rPr>
            <w:noProof/>
            <w:webHidden/>
          </w:rPr>
          <w:fldChar w:fldCharType="separate"/>
        </w:r>
        <w:r w:rsidR="00C10E54">
          <w:rPr>
            <w:noProof/>
            <w:webHidden/>
          </w:rPr>
          <w:t>49</w:t>
        </w:r>
        <w:r w:rsidR="00C10E54">
          <w:rPr>
            <w:noProof/>
            <w:webHidden/>
          </w:rPr>
          <w:fldChar w:fldCharType="end"/>
        </w:r>
      </w:hyperlink>
    </w:p>
    <w:p w14:paraId="070F9FE5" w14:textId="3B2F28C4"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0" w:history="1">
        <w:r w:rsidR="00C10E54" w:rsidRPr="0090667F">
          <w:rPr>
            <w:rStyle w:val="Hyperlink"/>
            <w:rFonts w:asciiTheme="majorBidi" w:hAnsiTheme="majorBidi" w:cstheme="majorBidi"/>
            <w:noProof/>
          </w:rPr>
          <w:t>Figure 20.Create suggested UX methods list</w:t>
        </w:r>
        <w:r w:rsidR="00C10E54">
          <w:rPr>
            <w:noProof/>
            <w:webHidden/>
          </w:rPr>
          <w:tab/>
        </w:r>
        <w:r w:rsidR="00C10E54">
          <w:rPr>
            <w:noProof/>
            <w:webHidden/>
          </w:rPr>
          <w:fldChar w:fldCharType="begin"/>
        </w:r>
        <w:r w:rsidR="00C10E54">
          <w:rPr>
            <w:noProof/>
            <w:webHidden/>
          </w:rPr>
          <w:instrText xml:space="preserve"> PAGEREF _Toc128133760 \h </w:instrText>
        </w:r>
        <w:r w:rsidR="00C10E54">
          <w:rPr>
            <w:noProof/>
            <w:webHidden/>
          </w:rPr>
        </w:r>
        <w:r w:rsidR="00C10E54">
          <w:rPr>
            <w:noProof/>
            <w:webHidden/>
          </w:rPr>
          <w:fldChar w:fldCharType="separate"/>
        </w:r>
        <w:r w:rsidR="00C10E54">
          <w:rPr>
            <w:noProof/>
            <w:webHidden/>
          </w:rPr>
          <w:t>49</w:t>
        </w:r>
        <w:r w:rsidR="00C10E54">
          <w:rPr>
            <w:noProof/>
            <w:webHidden/>
          </w:rPr>
          <w:fldChar w:fldCharType="end"/>
        </w:r>
      </w:hyperlink>
    </w:p>
    <w:p w14:paraId="7D75D11B" w14:textId="7A436165"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1" w:history="1">
        <w:r w:rsidR="00C10E54" w:rsidRPr="0090667F">
          <w:rPr>
            <w:rStyle w:val="Hyperlink"/>
            <w:rFonts w:ascii="Times New Roman" w:hAnsi="Times New Roman" w:cs="Times New Roman"/>
            <w:noProof/>
          </w:rPr>
          <w:t>Figure 21.Sprint 2 burndown chart</w:t>
        </w:r>
        <w:r w:rsidR="00C10E54">
          <w:rPr>
            <w:noProof/>
            <w:webHidden/>
          </w:rPr>
          <w:tab/>
        </w:r>
        <w:r w:rsidR="00C10E54">
          <w:rPr>
            <w:noProof/>
            <w:webHidden/>
          </w:rPr>
          <w:fldChar w:fldCharType="begin"/>
        </w:r>
        <w:r w:rsidR="00C10E54">
          <w:rPr>
            <w:noProof/>
            <w:webHidden/>
          </w:rPr>
          <w:instrText xml:space="preserve"> PAGEREF _Toc128133761 \h </w:instrText>
        </w:r>
        <w:r w:rsidR="00C10E54">
          <w:rPr>
            <w:noProof/>
            <w:webHidden/>
          </w:rPr>
        </w:r>
        <w:r w:rsidR="00C10E54">
          <w:rPr>
            <w:noProof/>
            <w:webHidden/>
          </w:rPr>
          <w:fldChar w:fldCharType="separate"/>
        </w:r>
        <w:r w:rsidR="00C10E54">
          <w:rPr>
            <w:noProof/>
            <w:webHidden/>
          </w:rPr>
          <w:t>50</w:t>
        </w:r>
        <w:r w:rsidR="00C10E54">
          <w:rPr>
            <w:noProof/>
            <w:webHidden/>
          </w:rPr>
          <w:fldChar w:fldCharType="end"/>
        </w:r>
      </w:hyperlink>
    </w:p>
    <w:p w14:paraId="2BE3EC80" w14:textId="3333E667"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2" w:history="1">
        <w:r w:rsidR="00C10E54" w:rsidRPr="0090667F">
          <w:rPr>
            <w:rStyle w:val="Hyperlink"/>
            <w:rFonts w:asciiTheme="majorBidi" w:hAnsiTheme="majorBidi" w:cstheme="majorBidi"/>
            <w:noProof/>
          </w:rPr>
          <w:t>Figure 22.Edit dimensions score and saving changes</w:t>
        </w:r>
        <w:r w:rsidR="00C10E54">
          <w:rPr>
            <w:noProof/>
            <w:webHidden/>
          </w:rPr>
          <w:tab/>
        </w:r>
        <w:r w:rsidR="00C10E54">
          <w:rPr>
            <w:noProof/>
            <w:webHidden/>
          </w:rPr>
          <w:fldChar w:fldCharType="begin"/>
        </w:r>
        <w:r w:rsidR="00C10E54">
          <w:rPr>
            <w:noProof/>
            <w:webHidden/>
          </w:rPr>
          <w:instrText xml:space="preserve"> PAGEREF _Toc128133762 \h </w:instrText>
        </w:r>
        <w:r w:rsidR="00C10E54">
          <w:rPr>
            <w:noProof/>
            <w:webHidden/>
          </w:rPr>
        </w:r>
        <w:r w:rsidR="00C10E54">
          <w:rPr>
            <w:noProof/>
            <w:webHidden/>
          </w:rPr>
          <w:fldChar w:fldCharType="separate"/>
        </w:r>
        <w:r w:rsidR="00C10E54">
          <w:rPr>
            <w:noProof/>
            <w:webHidden/>
          </w:rPr>
          <w:t>53</w:t>
        </w:r>
        <w:r w:rsidR="00C10E54">
          <w:rPr>
            <w:noProof/>
            <w:webHidden/>
          </w:rPr>
          <w:fldChar w:fldCharType="end"/>
        </w:r>
      </w:hyperlink>
    </w:p>
    <w:p w14:paraId="61F4AF5B" w14:textId="40F4756F"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3" w:history="1">
        <w:r w:rsidR="00C10E54" w:rsidRPr="0090667F">
          <w:rPr>
            <w:rStyle w:val="Hyperlink"/>
            <w:rFonts w:ascii="Times New Roman" w:hAnsi="Times New Roman" w:cs="Times New Roman"/>
            <w:noProof/>
            <w:highlight w:val="yellow"/>
          </w:rPr>
          <w:t>Figure 23. Add Tooltips to each dimension</w:t>
        </w:r>
        <w:r w:rsidR="00C10E54" w:rsidRPr="0090667F">
          <w:rPr>
            <w:rStyle w:val="Hyperlink"/>
            <w:rFonts w:ascii="Times New Roman" w:hAnsi="Times New Roman" w:cs="Times New Roman"/>
            <w:noProof/>
          </w:rPr>
          <w:t xml:space="preserve"> [image]</w:t>
        </w:r>
        <w:r w:rsidR="00C10E54">
          <w:rPr>
            <w:noProof/>
            <w:webHidden/>
          </w:rPr>
          <w:tab/>
        </w:r>
        <w:r w:rsidR="00C10E54">
          <w:rPr>
            <w:noProof/>
            <w:webHidden/>
          </w:rPr>
          <w:fldChar w:fldCharType="begin"/>
        </w:r>
        <w:r w:rsidR="00C10E54">
          <w:rPr>
            <w:noProof/>
            <w:webHidden/>
          </w:rPr>
          <w:instrText xml:space="preserve"> PAGEREF _Toc128133763 \h </w:instrText>
        </w:r>
        <w:r w:rsidR="00C10E54">
          <w:rPr>
            <w:noProof/>
            <w:webHidden/>
          </w:rPr>
        </w:r>
        <w:r w:rsidR="00C10E54">
          <w:rPr>
            <w:noProof/>
            <w:webHidden/>
          </w:rPr>
          <w:fldChar w:fldCharType="separate"/>
        </w:r>
        <w:r w:rsidR="00C10E54">
          <w:rPr>
            <w:noProof/>
            <w:webHidden/>
          </w:rPr>
          <w:t>53</w:t>
        </w:r>
        <w:r w:rsidR="00C10E54">
          <w:rPr>
            <w:noProof/>
            <w:webHidden/>
          </w:rPr>
          <w:fldChar w:fldCharType="end"/>
        </w:r>
      </w:hyperlink>
    </w:p>
    <w:p w14:paraId="02F8337E" w14:textId="625F4D23"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4" w:history="1">
        <w:r w:rsidR="00C10E54" w:rsidRPr="0090667F">
          <w:rPr>
            <w:rStyle w:val="Hyperlink"/>
            <w:rFonts w:asciiTheme="majorBidi" w:hAnsiTheme="majorBidi" w:cstheme="majorBidi"/>
            <w:noProof/>
            <w:highlight w:val="yellow"/>
          </w:rPr>
          <w:t>Figure 24.Add UX methods description</w:t>
        </w:r>
        <w:r w:rsidR="00C10E54" w:rsidRPr="0090667F">
          <w:rPr>
            <w:rStyle w:val="Hyperlink"/>
            <w:rFonts w:ascii="Times New Roman" w:hAnsi="Times New Roman" w:cs="Times New Roman"/>
            <w:noProof/>
          </w:rPr>
          <w:t>[image]</w:t>
        </w:r>
        <w:r w:rsidR="00C10E54">
          <w:rPr>
            <w:noProof/>
            <w:webHidden/>
          </w:rPr>
          <w:tab/>
        </w:r>
        <w:r w:rsidR="00C10E54">
          <w:rPr>
            <w:noProof/>
            <w:webHidden/>
          </w:rPr>
          <w:fldChar w:fldCharType="begin"/>
        </w:r>
        <w:r w:rsidR="00C10E54">
          <w:rPr>
            <w:noProof/>
            <w:webHidden/>
          </w:rPr>
          <w:instrText xml:space="preserve"> PAGEREF _Toc128133764 \h </w:instrText>
        </w:r>
        <w:r w:rsidR="00C10E54">
          <w:rPr>
            <w:noProof/>
            <w:webHidden/>
          </w:rPr>
        </w:r>
        <w:r w:rsidR="00C10E54">
          <w:rPr>
            <w:noProof/>
            <w:webHidden/>
          </w:rPr>
          <w:fldChar w:fldCharType="separate"/>
        </w:r>
        <w:r w:rsidR="00C10E54">
          <w:rPr>
            <w:noProof/>
            <w:webHidden/>
          </w:rPr>
          <w:t>54</w:t>
        </w:r>
        <w:r w:rsidR="00C10E54">
          <w:rPr>
            <w:noProof/>
            <w:webHidden/>
          </w:rPr>
          <w:fldChar w:fldCharType="end"/>
        </w:r>
      </w:hyperlink>
    </w:p>
    <w:p w14:paraId="06DC1ECD" w14:textId="23EE0326"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5" w:history="1">
        <w:r w:rsidR="00C10E54" w:rsidRPr="0090667F">
          <w:rPr>
            <w:rStyle w:val="Hyperlink"/>
            <w:rFonts w:ascii="Times New Roman" w:hAnsi="Times New Roman" w:cs="Times New Roman"/>
            <w:noProof/>
          </w:rPr>
          <w:t>Figure 25.Add reset worthiness button.</w:t>
        </w:r>
        <w:r w:rsidR="00C10E54">
          <w:rPr>
            <w:noProof/>
            <w:webHidden/>
          </w:rPr>
          <w:tab/>
        </w:r>
        <w:r w:rsidR="00C10E54">
          <w:rPr>
            <w:noProof/>
            <w:webHidden/>
          </w:rPr>
          <w:fldChar w:fldCharType="begin"/>
        </w:r>
        <w:r w:rsidR="00C10E54">
          <w:rPr>
            <w:noProof/>
            <w:webHidden/>
          </w:rPr>
          <w:instrText xml:space="preserve"> PAGEREF _Toc128133765 \h </w:instrText>
        </w:r>
        <w:r w:rsidR="00C10E54">
          <w:rPr>
            <w:noProof/>
            <w:webHidden/>
          </w:rPr>
        </w:r>
        <w:r w:rsidR="00C10E54">
          <w:rPr>
            <w:noProof/>
            <w:webHidden/>
          </w:rPr>
          <w:fldChar w:fldCharType="separate"/>
        </w:r>
        <w:r w:rsidR="00C10E54">
          <w:rPr>
            <w:noProof/>
            <w:webHidden/>
          </w:rPr>
          <w:t>54</w:t>
        </w:r>
        <w:r w:rsidR="00C10E54">
          <w:rPr>
            <w:noProof/>
            <w:webHidden/>
          </w:rPr>
          <w:fldChar w:fldCharType="end"/>
        </w:r>
      </w:hyperlink>
    </w:p>
    <w:p w14:paraId="45965087" w14:textId="1BE99949"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6" w:history="1">
        <w:r w:rsidR="00C10E54" w:rsidRPr="0090667F">
          <w:rPr>
            <w:rStyle w:val="Hyperlink"/>
            <w:rFonts w:ascii="Times New Roman" w:hAnsi="Times New Roman" w:cs="Times New Roman"/>
            <w:noProof/>
          </w:rPr>
          <w:t>Figure 26.Sprint 3 burndown chart</w:t>
        </w:r>
        <w:r w:rsidR="00C10E54">
          <w:rPr>
            <w:noProof/>
            <w:webHidden/>
          </w:rPr>
          <w:tab/>
        </w:r>
        <w:r w:rsidR="00C10E54">
          <w:rPr>
            <w:noProof/>
            <w:webHidden/>
          </w:rPr>
          <w:fldChar w:fldCharType="begin"/>
        </w:r>
        <w:r w:rsidR="00C10E54">
          <w:rPr>
            <w:noProof/>
            <w:webHidden/>
          </w:rPr>
          <w:instrText xml:space="preserve"> PAGEREF _Toc128133766 \h </w:instrText>
        </w:r>
        <w:r w:rsidR="00C10E54">
          <w:rPr>
            <w:noProof/>
            <w:webHidden/>
          </w:rPr>
        </w:r>
        <w:r w:rsidR="00C10E54">
          <w:rPr>
            <w:noProof/>
            <w:webHidden/>
          </w:rPr>
          <w:fldChar w:fldCharType="separate"/>
        </w:r>
        <w:r w:rsidR="00C10E54">
          <w:rPr>
            <w:noProof/>
            <w:webHidden/>
          </w:rPr>
          <w:t>55</w:t>
        </w:r>
        <w:r w:rsidR="00C10E54">
          <w:rPr>
            <w:noProof/>
            <w:webHidden/>
          </w:rPr>
          <w:fldChar w:fldCharType="end"/>
        </w:r>
      </w:hyperlink>
    </w:p>
    <w:p w14:paraId="329C2267" w14:textId="426D9F2F"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7" w:history="1">
        <w:r w:rsidR="00C10E54" w:rsidRPr="0090667F">
          <w:rPr>
            <w:rStyle w:val="Hyperlink"/>
            <w:rFonts w:ascii="Times New Roman" w:hAnsi="Times New Roman" w:cs="Times New Roman"/>
            <w:noProof/>
            <w:highlight w:val="yellow"/>
          </w:rPr>
          <w:t>Figure 27.</w:t>
        </w:r>
        <w:r w:rsidR="00C10E54" w:rsidRPr="0090667F">
          <w:rPr>
            <w:rStyle w:val="Hyperlink"/>
            <w:rFonts w:asciiTheme="majorBidi" w:hAnsiTheme="majorBidi" w:cstheme="majorBidi"/>
            <w:noProof/>
            <w:highlight w:val="yellow"/>
          </w:rPr>
          <w:t xml:space="preserve"> ……</w:t>
        </w:r>
        <w:r w:rsidR="00C10E54">
          <w:rPr>
            <w:noProof/>
            <w:webHidden/>
          </w:rPr>
          <w:tab/>
        </w:r>
        <w:r w:rsidR="00C10E54">
          <w:rPr>
            <w:noProof/>
            <w:webHidden/>
          </w:rPr>
          <w:fldChar w:fldCharType="begin"/>
        </w:r>
        <w:r w:rsidR="00C10E54">
          <w:rPr>
            <w:noProof/>
            <w:webHidden/>
          </w:rPr>
          <w:instrText xml:space="preserve"> PAGEREF _Toc128133767 \h </w:instrText>
        </w:r>
        <w:r w:rsidR="00C10E54">
          <w:rPr>
            <w:noProof/>
            <w:webHidden/>
          </w:rPr>
        </w:r>
        <w:r w:rsidR="00C10E54">
          <w:rPr>
            <w:noProof/>
            <w:webHidden/>
          </w:rPr>
          <w:fldChar w:fldCharType="separate"/>
        </w:r>
        <w:r w:rsidR="00C10E54">
          <w:rPr>
            <w:noProof/>
            <w:webHidden/>
          </w:rPr>
          <w:t>57</w:t>
        </w:r>
        <w:r w:rsidR="00C10E54">
          <w:rPr>
            <w:noProof/>
            <w:webHidden/>
          </w:rPr>
          <w:fldChar w:fldCharType="end"/>
        </w:r>
      </w:hyperlink>
    </w:p>
    <w:p w14:paraId="2AE08C08" w14:textId="02234FD1"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8" w:history="1">
        <w:r w:rsidR="00C10E54" w:rsidRPr="0090667F">
          <w:rPr>
            <w:rStyle w:val="Hyperlink"/>
            <w:rFonts w:ascii="Times New Roman" w:hAnsi="Times New Roman" w:cs="Times New Roman"/>
            <w:noProof/>
          </w:rPr>
          <w:t>Figure 28.</w:t>
        </w:r>
        <w:r w:rsidR="00C10E54" w:rsidRPr="0090667F">
          <w:rPr>
            <w:rStyle w:val="Hyperlink"/>
            <w:noProof/>
          </w:rPr>
          <w:t xml:space="preserve"> </w:t>
        </w:r>
        <w:r w:rsidR="00C10E54" w:rsidRPr="0090667F">
          <w:rPr>
            <w:rStyle w:val="Hyperlink"/>
            <w:rFonts w:ascii="Times New Roman" w:hAnsi="Times New Roman" w:cs="Times New Roman"/>
            <w:noProof/>
          </w:rPr>
          <w:t>Create a color-coded badge</w:t>
        </w:r>
        <w:r w:rsidR="00C10E54">
          <w:rPr>
            <w:noProof/>
            <w:webHidden/>
          </w:rPr>
          <w:tab/>
        </w:r>
        <w:r w:rsidR="00C10E54">
          <w:rPr>
            <w:noProof/>
            <w:webHidden/>
          </w:rPr>
          <w:fldChar w:fldCharType="begin"/>
        </w:r>
        <w:r w:rsidR="00C10E54">
          <w:rPr>
            <w:noProof/>
            <w:webHidden/>
          </w:rPr>
          <w:instrText xml:space="preserve"> PAGEREF _Toc128133768 \h </w:instrText>
        </w:r>
        <w:r w:rsidR="00C10E54">
          <w:rPr>
            <w:noProof/>
            <w:webHidden/>
          </w:rPr>
        </w:r>
        <w:r w:rsidR="00C10E54">
          <w:rPr>
            <w:noProof/>
            <w:webHidden/>
          </w:rPr>
          <w:fldChar w:fldCharType="separate"/>
        </w:r>
        <w:r w:rsidR="00C10E54">
          <w:rPr>
            <w:noProof/>
            <w:webHidden/>
          </w:rPr>
          <w:t>58</w:t>
        </w:r>
        <w:r w:rsidR="00C10E54">
          <w:rPr>
            <w:noProof/>
            <w:webHidden/>
          </w:rPr>
          <w:fldChar w:fldCharType="end"/>
        </w:r>
      </w:hyperlink>
    </w:p>
    <w:p w14:paraId="0368D4BE" w14:textId="1EEE9DF8"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69" w:history="1">
        <w:r w:rsidR="00C10E54" w:rsidRPr="0090667F">
          <w:rPr>
            <w:rStyle w:val="Hyperlink"/>
            <w:rFonts w:asciiTheme="majorBidi" w:hAnsiTheme="majorBidi" w:cstheme="majorBidi"/>
            <w:noProof/>
          </w:rPr>
          <w:t>Figure 29.</w:t>
        </w:r>
        <w:r w:rsidR="00C10E54" w:rsidRPr="0090667F">
          <w:rPr>
            <w:rStyle w:val="Hyperlink"/>
            <w:noProof/>
          </w:rPr>
          <w:t xml:space="preserve"> </w:t>
        </w:r>
        <w:r w:rsidR="00C10E54" w:rsidRPr="0090667F">
          <w:rPr>
            <w:rStyle w:val="Hyperlink"/>
            <w:rFonts w:asciiTheme="majorBidi" w:hAnsiTheme="majorBidi" w:cstheme="majorBidi"/>
            <w:noProof/>
          </w:rPr>
          <w:t>Create a 'No Estimate' Badge"</w:t>
        </w:r>
        <w:r w:rsidR="00C10E54">
          <w:rPr>
            <w:noProof/>
            <w:webHidden/>
          </w:rPr>
          <w:tab/>
        </w:r>
        <w:r w:rsidR="00C10E54">
          <w:rPr>
            <w:noProof/>
            <w:webHidden/>
          </w:rPr>
          <w:fldChar w:fldCharType="begin"/>
        </w:r>
        <w:r w:rsidR="00C10E54">
          <w:rPr>
            <w:noProof/>
            <w:webHidden/>
          </w:rPr>
          <w:instrText xml:space="preserve"> PAGEREF _Toc128133769 \h </w:instrText>
        </w:r>
        <w:r w:rsidR="00C10E54">
          <w:rPr>
            <w:noProof/>
            <w:webHidden/>
          </w:rPr>
        </w:r>
        <w:r w:rsidR="00C10E54">
          <w:rPr>
            <w:noProof/>
            <w:webHidden/>
          </w:rPr>
          <w:fldChar w:fldCharType="separate"/>
        </w:r>
        <w:r w:rsidR="00C10E54">
          <w:rPr>
            <w:noProof/>
            <w:webHidden/>
          </w:rPr>
          <w:t>58</w:t>
        </w:r>
        <w:r w:rsidR="00C10E54">
          <w:rPr>
            <w:noProof/>
            <w:webHidden/>
          </w:rPr>
          <w:fldChar w:fldCharType="end"/>
        </w:r>
      </w:hyperlink>
    </w:p>
    <w:p w14:paraId="67B63B96" w14:textId="52EAC447"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70" w:history="1">
        <w:r w:rsidR="00C10E54" w:rsidRPr="0090667F">
          <w:rPr>
            <w:rStyle w:val="Hyperlink"/>
            <w:rFonts w:ascii="Times New Roman" w:hAnsi="Times New Roman" w:cs="Times New Roman"/>
            <w:noProof/>
          </w:rPr>
          <w:t>Figure 30.</w:t>
        </w:r>
        <w:r w:rsidR="00C10E54" w:rsidRPr="0090667F">
          <w:rPr>
            <w:rStyle w:val="Hyperlink"/>
            <w:rFonts w:asciiTheme="majorBidi" w:hAnsiTheme="majorBidi" w:cstheme="majorBidi"/>
            <w:noProof/>
          </w:rPr>
          <w:t xml:space="preserve"> Create a UX methods progress badge</w:t>
        </w:r>
        <w:r w:rsidR="00C10E54">
          <w:rPr>
            <w:noProof/>
            <w:webHidden/>
          </w:rPr>
          <w:tab/>
        </w:r>
        <w:r w:rsidR="00C10E54">
          <w:rPr>
            <w:noProof/>
            <w:webHidden/>
          </w:rPr>
          <w:fldChar w:fldCharType="begin"/>
        </w:r>
        <w:r w:rsidR="00C10E54">
          <w:rPr>
            <w:noProof/>
            <w:webHidden/>
          </w:rPr>
          <w:instrText xml:space="preserve"> PAGEREF _Toc128133770 \h </w:instrText>
        </w:r>
        <w:r w:rsidR="00C10E54">
          <w:rPr>
            <w:noProof/>
            <w:webHidden/>
          </w:rPr>
        </w:r>
        <w:r w:rsidR="00C10E54">
          <w:rPr>
            <w:noProof/>
            <w:webHidden/>
          </w:rPr>
          <w:fldChar w:fldCharType="separate"/>
        </w:r>
        <w:r w:rsidR="00C10E54">
          <w:rPr>
            <w:noProof/>
            <w:webHidden/>
          </w:rPr>
          <w:t>58</w:t>
        </w:r>
        <w:r w:rsidR="00C10E54">
          <w:rPr>
            <w:noProof/>
            <w:webHidden/>
          </w:rPr>
          <w:fldChar w:fldCharType="end"/>
        </w:r>
      </w:hyperlink>
    </w:p>
    <w:p w14:paraId="5518DD08" w14:textId="674CD870"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71" w:history="1">
        <w:r w:rsidR="00C10E54" w:rsidRPr="0090667F">
          <w:rPr>
            <w:rStyle w:val="Hyperlink"/>
            <w:rFonts w:ascii="Times New Roman" w:hAnsi="Times New Roman" w:cs="Times New Roman"/>
            <w:noProof/>
          </w:rPr>
          <w:t>Figure 31.Sprint 4 burndown chart</w:t>
        </w:r>
        <w:r w:rsidR="00C10E54">
          <w:rPr>
            <w:noProof/>
            <w:webHidden/>
          </w:rPr>
          <w:tab/>
        </w:r>
        <w:r w:rsidR="00C10E54">
          <w:rPr>
            <w:noProof/>
            <w:webHidden/>
          </w:rPr>
          <w:fldChar w:fldCharType="begin"/>
        </w:r>
        <w:r w:rsidR="00C10E54">
          <w:rPr>
            <w:noProof/>
            <w:webHidden/>
          </w:rPr>
          <w:instrText xml:space="preserve"> PAGEREF _Toc128133771 \h </w:instrText>
        </w:r>
        <w:r w:rsidR="00C10E54">
          <w:rPr>
            <w:noProof/>
            <w:webHidden/>
          </w:rPr>
        </w:r>
        <w:r w:rsidR="00C10E54">
          <w:rPr>
            <w:noProof/>
            <w:webHidden/>
          </w:rPr>
          <w:fldChar w:fldCharType="separate"/>
        </w:r>
        <w:r w:rsidR="00C10E54">
          <w:rPr>
            <w:noProof/>
            <w:webHidden/>
          </w:rPr>
          <w:t>59</w:t>
        </w:r>
        <w:r w:rsidR="00C10E54">
          <w:rPr>
            <w:noProof/>
            <w:webHidden/>
          </w:rPr>
          <w:fldChar w:fldCharType="end"/>
        </w:r>
      </w:hyperlink>
    </w:p>
    <w:p w14:paraId="35E45931" w14:textId="7568148C"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72" w:history="1">
        <w:r w:rsidR="00C10E54" w:rsidRPr="0090667F">
          <w:rPr>
            <w:rStyle w:val="Hyperlink"/>
            <w:rFonts w:ascii="Times New Roman" w:hAnsi="Times New Roman" w:cs="Times New Roman"/>
            <w:noProof/>
            <w:highlight w:val="yellow"/>
          </w:rPr>
          <w:t>Figure 32.</w:t>
        </w:r>
        <w:r w:rsidR="00C10E54" w:rsidRPr="0090667F">
          <w:rPr>
            <w:rStyle w:val="Hyperlink"/>
            <w:rFonts w:asciiTheme="majorBidi" w:hAnsiTheme="majorBidi" w:cstheme="majorBidi"/>
            <w:noProof/>
            <w:highlight w:val="yellow"/>
          </w:rPr>
          <w:t xml:space="preserve"> ……</w:t>
        </w:r>
        <w:r w:rsidR="00C10E54">
          <w:rPr>
            <w:noProof/>
            <w:webHidden/>
          </w:rPr>
          <w:tab/>
        </w:r>
        <w:r w:rsidR="00C10E54">
          <w:rPr>
            <w:noProof/>
            <w:webHidden/>
          </w:rPr>
          <w:fldChar w:fldCharType="begin"/>
        </w:r>
        <w:r w:rsidR="00C10E54">
          <w:rPr>
            <w:noProof/>
            <w:webHidden/>
          </w:rPr>
          <w:instrText xml:space="preserve"> PAGEREF _Toc128133772 \h </w:instrText>
        </w:r>
        <w:r w:rsidR="00C10E54">
          <w:rPr>
            <w:noProof/>
            <w:webHidden/>
          </w:rPr>
        </w:r>
        <w:r w:rsidR="00C10E54">
          <w:rPr>
            <w:noProof/>
            <w:webHidden/>
          </w:rPr>
          <w:fldChar w:fldCharType="separate"/>
        </w:r>
        <w:r w:rsidR="00C10E54">
          <w:rPr>
            <w:noProof/>
            <w:webHidden/>
          </w:rPr>
          <w:t>61</w:t>
        </w:r>
        <w:r w:rsidR="00C10E54">
          <w:rPr>
            <w:noProof/>
            <w:webHidden/>
          </w:rPr>
          <w:fldChar w:fldCharType="end"/>
        </w:r>
      </w:hyperlink>
    </w:p>
    <w:p w14:paraId="143E8C1D" w14:textId="46436DDE"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73" w:history="1">
        <w:r w:rsidR="00C10E54" w:rsidRPr="0090667F">
          <w:rPr>
            <w:rStyle w:val="Hyperlink"/>
            <w:rFonts w:ascii="Times New Roman" w:hAnsi="Times New Roman" w:cs="Times New Roman"/>
            <w:noProof/>
            <w:highlight w:val="yellow"/>
          </w:rPr>
          <w:t>Figure 33.</w:t>
        </w:r>
        <w:r w:rsidR="00C10E54" w:rsidRPr="0090667F">
          <w:rPr>
            <w:rStyle w:val="Hyperlink"/>
            <w:noProof/>
            <w:highlight w:val="yellow"/>
          </w:rPr>
          <w:t xml:space="preserve"> </w:t>
        </w:r>
        <w:r w:rsidR="00C10E54" w:rsidRPr="0090667F">
          <w:rPr>
            <w:rStyle w:val="Hyperlink"/>
            <w:rFonts w:ascii="Times New Roman" w:hAnsi="Times New Roman" w:cs="Times New Roman"/>
            <w:noProof/>
            <w:highlight w:val="yellow"/>
          </w:rPr>
          <w:t>Create a color-coded badge</w:t>
        </w:r>
        <w:r w:rsidR="00C10E54">
          <w:rPr>
            <w:noProof/>
            <w:webHidden/>
          </w:rPr>
          <w:tab/>
        </w:r>
        <w:r w:rsidR="00C10E54">
          <w:rPr>
            <w:noProof/>
            <w:webHidden/>
          </w:rPr>
          <w:fldChar w:fldCharType="begin"/>
        </w:r>
        <w:r w:rsidR="00C10E54">
          <w:rPr>
            <w:noProof/>
            <w:webHidden/>
          </w:rPr>
          <w:instrText xml:space="preserve"> PAGEREF _Toc128133773 \h </w:instrText>
        </w:r>
        <w:r w:rsidR="00C10E54">
          <w:rPr>
            <w:noProof/>
            <w:webHidden/>
          </w:rPr>
        </w:r>
        <w:r w:rsidR="00C10E54">
          <w:rPr>
            <w:noProof/>
            <w:webHidden/>
          </w:rPr>
          <w:fldChar w:fldCharType="separate"/>
        </w:r>
        <w:r w:rsidR="00C10E54">
          <w:rPr>
            <w:noProof/>
            <w:webHidden/>
          </w:rPr>
          <w:t>61</w:t>
        </w:r>
        <w:r w:rsidR="00C10E54">
          <w:rPr>
            <w:noProof/>
            <w:webHidden/>
          </w:rPr>
          <w:fldChar w:fldCharType="end"/>
        </w:r>
      </w:hyperlink>
    </w:p>
    <w:p w14:paraId="3E91E9CF" w14:textId="34927A73"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74" w:history="1">
        <w:r w:rsidR="00C10E54" w:rsidRPr="0090667F">
          <w:rPr>
            <w:rStyle w:val="Hyperlink"/>
            <w:rFonts w:ascii="Times New Roman" w:hAnsi="Times New Roman" w:cs="Times New Roman"/>
            <w:noProof/>
          </w:rPr>
          <w:t>Figure 34.Sprint 5 burndown chart</w:t>
        </w:r>
        <w:r w:rsidR="00C10E54">
          <w:rPr>
            <w:noProof/>
            <w:webHidden/>
          </w:rPr>
          <w:tab/>
        </w:r>
        <w:r w:rsidR="00C10E54">
          <w:rPr>
            <w:noProof/>
            <w:webHidden/>
          </w:rPr>
          <w:fldChar w:fldCharType="begin"/>
        </w:r>
        <w:r w:rsidR="00C10E54">
          <w:rPr>
            <w:noProof/>
            <w:webHidden/>
          </w:rPr>
          <w:instrText xml:space="preserve"> PAGEREF _Toc128133774 \h </w:instrText>
        </w:r>
        <w:r w:rsidR="00C10E54">
          <w:rPr>
            <w:noProof/>
            <w:webHidden/>
          </w:rPr>
        </w:r>
        <w:r w:rsidR="00C10E54">
          <w:rPr>
            <w:noProof/>
            <w:webHidden/>
          </w:rPr>
          <w:fldChar w:fldCharType="separate"/>
        </w:r>
        <w:r w:rsidR="00C10E54">
          <w:rPr>
            <w:noProof/>
            <w:webHidden/>
          </w:rPr>
          <w:t>62</w:t>
        </w:r>
        <w:r w:rsidR="00C10E54">
          <w:rPr>
            <w:noProof/>
            <w:webHidden/>
          </w:rPr>
          <w:fldChar w:fldCharType="end"/>
        </w:r>
      </w:hyperlink>
    </w:p>
    <w:p w14:paraId="7EC389A8" w14:textId="46F3C8F7" w:rsidR="00C10E54"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8133775" w:history="1">
        <w:r w:rsidR="00C10E54" w:rsidRPr="0090667F">
          <w:rPr>
            <w:rStyle w:val="Hyperlink"/>
            <w:rFonts w:ascii="Times New Roman" w:hAnsi="Times New Roman" w:cs="Times New Roman"/>
            <w:noProof/>
            <w:highlight w:val="yellow"/>
          </w:rPr>
          <w:t>Figure 35.Project Burndown</w:t>
        </w:r>
        <w:r w:rsidR="00C10E54">
          <w:rPr>
            <w:noProof/>
            <w:webHidden/>
          </w:rPr>
          <w:tab/>
        </w:r>
        <w:r w:rsidR="00C10E54">
          <w:rPr>
            <w:noProof/>
            <w:webHidden/>
          </w:rPr>
          <w:fldChar w:fldCharType="begin"/>
        </w:r>
        <w:r w:rsidR="00C10E54">
          <w:rPr>
            <w:noProof/>
            <w:webHidden/>
          </w:rPr>
          <w:instrText xml:space="preserve"> PAGEREF _Toc128133775 \h </w:instrText>
        </w:r>
        <w:r w:rsidR="00C10E54">
          <w:rPr>
            <w:noProof/>
            <w:webHidden/>
          </w:rPr>
        </w:r>
        <w:r w:rsidR="00C10E54">
          <w:rPr>
            <w:noProof/>
            <w:webHidden/>
          </w:rPr>
          <w:fldChar w:fldCharType="separate"/>
        </w:r>
        <w:r w:rsidR="00C10E54">
          <w:rPr>
            <w:noProof/>
            <w:webHidden/>
          </w:rPr>
          <w:t>63</w:t>
        </w:r>
        <w:r w:rsidR="00C10E54">
          <w:rPr>
            <w:noProof/>
            <w:webHidden/>
          </w:rPr>
          <w:fldChar w:fldCharType="end"/>
        </w:r>
      </w:hyperlink>
    </w:p>
    <w:p w14:paraId="6E1FB9D6" w14:textId="2E84DB9B" w:rsidR="007920A0" w:rsidRDefault="0099369B" w:rsidP="007920A0">
      <w:pPr>
        <w:tabs>
          <w:tab w:val="left" w:pos="5534"/>
        </w:tabs>
        <w:spacing w:line="480" w:lineRule="auto"/>
        <w:rPr>
          <w:rFonts w:ascii="Times New Roman" w:hAnsi="Times New Roman" w:cs="Times New Roman"/>
          <w:b/>
          <w:sz w:val="28"/>
          <w:szCs w:val="28"/>
        </w:rPr>
      </w:pPr>
      <w:r>
        <w:rPr>
          <w:rFonts w:ascii="Times New Roman" w:hAnsi="Times New Roman" w:cs="Times New Roman"/>
          <w:sz w:val="24"/>
          <w:szCs w:val="24"/>
        </w:rPr>
        <w:fldChar w:fldCharType="end"/>
      </w:r>
      <w:r w:rsidR="007920A0">
        <w:rPr>
          <w:rFonts w:ascii="Times New Roman" w:hAnsi="Times New Roman" w:cs="Times New Roman"/>
          <w:b/>
          <w:sz w:val="28"/>
          <w:szCs w:val="28"/>
        </w:rPr>
        <w:br w:type="page"/>
      </w:r>
    </w:p>
    <w:p w14:paraId="07A97EC4" w14:textId="4C9E4090" w:rsidR="00983BEC" w:rsidRDefault="00983BEC" w:rsidP="00983BEC">
      <w:pPr>
        <w:spacing w:line="480" w:lineRule="auto"/>
        <w:jc w:val="center"/>
        <w:rPr>
          <w:rFonts w:ascii="Times New Roman" w:hAnsi="Times New Roman" w:cs="Times New Roman"/>
          <w:b/>
          <w:sz w:val="28"/>
          <w:szCs w:val="28"/>
        </w:rPr>
      </w:pPr>
      <w:r w:rsidRPr="00806BC7">
        <w:rPr>
          <w:rFonts w:ascii="Times New Roman" w:hAnsi="Times New Roman" w:cs="Times New Roman"/>
          <w:b/>
          <w:sz w:val="28"/>
          <w:szCs w:val="28"/>
        </w:rPr>
        <w:lastRenderedPageBreak/>
        <w:t>LIST OF TABLES</w:t>
      </w:r>
    </w:p>
    <w:p w14:paraId="573C0AED" w14:textId="369E7B76" w:rsidR="0086239D" w:rsidRDefault="00983BEC">
      <w:pPr>
        <w:pStyle w:val="TableofFigures"/>
        <w:tabs>
          <w:tab w:val="right" w:leader="dot" w:pos="9089"/>
        </w:tabs>
        <w:rPr>
          <w:rFonts w:asciiTheme="minorHAnsi" w:eastAsiaTheme="minorEastAsia" w:hAnsiTheme="minorHAnsi" w:cstheme="minorBidi"/>
          <w:noProof/>
          <w:sz w:val="24"/>
          <w:szCs w:val="24"/>
          <w:lang w:val="en-SA"/>
        </w:rPr>
      </w:pPr>
      <w:r w:rsidRPr="001E029C">
        <w:rPr>
          <w:rFonts w:ascii="Times New Roman" w:hAnsi="Times New Roman" w:cs="Times New Roman"/>
          <w:b/>
          <w:sz w:val="28"/>
          <w:szCs w:val="28"/>
        </w:rPr>
        <w:fldChar w:fldCharType="begin"/>
      </w:r>
      <w:r w:rsidRPr="001E029C">
        <w:rPr>
          <w:rFonts w:ascii="Times New Roman" w:hAnsi="Times New Roman" w:cs="Times New Roman"/>
          <w:b/>
          <w:sz w:val="28"/>
          <w:szCs w:val="28"/>
        </w:rPr>
        <w:instrText xml:space="preserve"> TOC \h \z \c "Table" </w:instrText>
      </w:r>
      <w:r w:rsidRPr="001E029C">
        <w:rPr>
          <w:rFonts w:ascii="Times New Roman" w:hAnsi="Times New Roman" w:cs="Times New Roman"/>
          <w:b/>
          <w:sz w:val="28"/>
          <w:szCs w:val="28"/>
        </w:rPr>
        <w:fldChar w:fldCharType="separate"/>
      </w:r>
      <w:hyperlink w:anchor="_Toc127569272" w:history="1">
        <w:r w:rsidR="0086239D" w:rsidRPr="00C76822">
          <w:rPr>
            <w:rStyle w:val="Hyperlink"/>
            <w:rFonts w:ascii="Times New Roman" w:hAnsi="Times New Roman" w:cs="Times New Roman"/>
            <w:noProof/>
          </w:rPr>
          <w:t>Table 1. Summary of the related work</w:t>
        </w:r>
        <w:r w:rsidR="0086239D">
          <w:rPr>
            <w:noProof/>
            <w:webHidden/>
          </w:rPr>
          <w:tab/>
        </w:r>
        <w:r w:rsidR="0086239D">
          <w:rPr>
            <w:noProof/>
            <w:webHidden/>
          </w:rPr>
          <w:fldChar w:fldCharType="begin"/>
        </w:r>
        <w:r w:rsidR="0086239D">
          <w:rPr>
            <w:noProof/>
            <w:webHidden/>
          </w:rPr>
          <w:instrText xml:space="preserve"> PAGEREF _Toc127569272 \h </w:instrText>
        </w:r>
        <w:r w:rsidR="0086239D">
          <w:rPr>
            <w:noProof/>
            <w:webHidden/>
          </w:rPr>
        </w:r>
        <w:r w:rsidR="0086239D">
          <w:rPr>
            <w:noProof/>
            <w:webHidden/>
          </w:rPr>
          <w:fldChar w:fldCharType="separate"/>
        </w:r>
        <w:r w:rsidR="0086239D">
          <w:rPr>
            <w:noProof/>
            <w:webHidden/>
          </w:rPr>
          <w:t>21</w:t>
        </w:r>
        <w:r w:rsidR="0086239D">
          <w:rPr>
            <w:noProof/>
            <w:webHidden/>
          </w:rPr>
          <w:fldChar w:fldCharType="end"/>
        </w:r>
      </w:hyperlink>
    </w:p>
    <w:p w14:paraId="357C0CE6" w14:textId="643D54F3"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73" w:history="1">
        <w:r w:rsidR="0086239D" w:rsidRPr="00C76822">
          <w:rPr>
            <w:rStyle w:val="Hyperlink"/>
            <w:rFonts w:ascii="Times" w:hAnsi="Times"/>
            <w:noProof/>
          </w:rPr>
          <w:t>Table 2. UX-Estimator mapping tabl</w:t>
        </w:r>
        <w:r w:rsidR="0086239D">
          <w:rPr>
            <w:noProof/>
            <w:webHidden/>
          </w:rPr>
          <w:tab/>
        </w:r>
        <w:r w:rsidR="0086239D">
          <w:rPr>
            <w:noProof/>
            <w:webHidden/>
          </w:rPr>
          <w:fldChar w:fldCharType="begin"/>
        </w:r>
        <w:r w:rsidR="0086239D">
          <w:rPr>
            <w:noProof/>
            <w:webHidden/>
          </w:rPr>
          <w:instrText xml:space="preserve"> PAGEREF _Toc127569273 \h </w:instrText>
        </w:r>
        <w:r w:rsidR="0086239D">
          <w:rPr>
            <w:noProof/>
            <w:webHidden/>
          </w:rPr>
        </w:r>
        <w:r w:rsidR="0086239D">
          <w:rPr>
            <w:noProof/>
            <w:webHidden/>
          </w:rPr>
          <w:fldChar w:fldCharType="separate"/>
        </w:r>
        <w:r w:rsidR="0086239D">
          <w:rPr>
            <w:noProof/>
            <w:webHidden/>
          </w:rPr>
          <w:t>35</w:t>
        </w:r>
        <w:r w:rsidR="0086239D">
          <w:rPr>
            <w:noProof/>
            <w:webHidden/>
          </w:rPr>
          <w:fldChar w:fldCharType="end"/>
        </w:r>
      </w:hyperlink>
    </w:p>
    <w:p w14:paraId="7307B57C" w14:textId="112806AF"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74" w:history="1">
        <w:r w:rsidR="0086239D" w:rsidRPr="00C76822">
          <w:rPr>
            <w:rStyle w:val="Hyperlink"/>
            <w:rFonts w:ascii="Times New Roman" w:hAnsi="Times New Roman" w:cs="Times New Roman"/>
            <w:noProof/>
          </w:rPr>
          <w:t>Table 3.Initial product backlog</w:t>
        </w:r>
        <w:r w:rsidR="0086239D">
          <w:rPr>
            <w:noProof/>
            <w:webHidden/>
          </w:rPr>
          <w:tab/>
        </w:r>
        <w:r w:rsidR="0086239D">
          <w:rPr>
            <w:noProof/>
            <w:webHidden/>
          </w:rPr>
          <w:fldChar w:fldCharType="begin"/>
        </w:r>
        <w:r w:rsidR="0086239D">
          <w:rPr>
            <w:noProof/>
            <w:webHidden/>
          </w:rPr>
          <w:instrText xml:space="preserve"> PAGEREF _Toc127569274 \h </w:instrText>
        </w:r>
        <w:r w:rsidR="0086239D">
          <w:rPr>
            <w:noProof/>
            <w:webHidden/>
          </w:rPr>
        </w:r>
        <w:r w:rsidR="0086239D">
          <w:rPr>
            <w:noProof/>
            <w:webHidden/>
          </w:rPr>
          <w:fldChar w:fldCharType="separate"/>
        </w:r>
        <w:r w:rsidR="0086239D">
          <w:rPr>
            <w:noProof/>
            <w:webHidden/>
          </w:rPr>
          <w:t>38</w:t>
        </w:r>
        <w:r w:rsidR="0086239D">
          <w:rPr>
            <w:noProof/>
            <w:webHidden/>
          </w:rPr>
          <w:fldChar w:fldCharType="end"/>
        </w:r>
      </w:hyperlink>
    </w:p>
    <w:p w14:paraId="09CA3F66" w14:textId="12602B36"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75" w:history="1">
        <w:r w:rsidR="0086239D" w:rsidRPr="00C76822">
          <w:rPr>
            <w:rStyle w:val="Hyperlink"/>
            <w:rFonts w:ascii="Times New Roman" w:hAnsi="Times New Roman" w:cs="Times New Roman"/>
            <w:noProof/>
          </w:rPr>
          <w:t>Table 4.Sprint Backlog of sprint zero</w:t>
        </w:r>
        <w:r w:rsidR="0086239D">
          <w:rPr>
            <w:noProof/>
            <w:webHidden/>
          </w:rPr>
          <w:tab/>
        </w:r>
        <w:r w:rsidR="0086239D">
          <w:rPr>
            <w:noProof/>
            <w:webHidden/>
          </w:rPr>
          <w:fldChar w:fldCharType="begin"/>
        </w:r>
        <w:r w:rsidR="0086239D">
          <w:rPr>
            <w:noProof/>
            <w:webHidden/>
          </w:rPr>
          <w:instrText xml:space="preserve"> PAGEREF _Toc127569275 \h </w:instrText>
        </w:r>
        <w:r w:rsidR="0086239D">
          <w:rPr>
            <w:noProof/>
            <w:webHidden/>
          </w:rPr>
        </w:r>
        <w:r w:rsidR="0086239D">
          <w:rPr>
            <w:noProof/>
            <w:webHidden/>
          </w:rPr>
          <w:fldChar w:fldCharType="separate"/>
        </w:r>
        <w:r w:rsidR="0086239D">
          <w:rPr>
            <w:noProof/>
            <w:webHidden/>
          </w:rPr>
          <w:t>40</w:t>
        </w:r>
        <w:r w:rsidR="0086239D">
          <w:rPr>
            <w:noProof/>
            <w:webHidden/>
          </w:rPr>
          <w:fldChar w:fldCharType="end"/>
        </w:r>
      </w:hyperlink>
    </w:p>
    <w:p w14:paraId="2EEEEE84" w14:textId="2EDC5D4E"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76" w:history="1">
        <w:r w:rsidR="0086239D" w:rsidRPr="00C76822">
          <w:rPr>
            <w:rStyle w:val="Hyperlink"/>
            <w:rFonts w:ascii="Times New Roman" w:hAnsi="Times New Roman" w:cs="Times New Roman"/>
            <w:noProof/>
          </w:rPr>
          <w:t>Table 5.Sprint Retrospective of sprint zero</w:t>
        </w:r>
        <w:r w:rsidR="0086239D">
          <w:rPr>
            <w:noProof/>
            <w:webHidden/>
          </w:rPr>
          <w:tab/>
        </w:r>
        <w:r w:rsidR="0086239D">
          <w:rPr>
            <w:noProof/>
            <w:webHidden/>
          </w:rPr>
          <w:fldChar w:fldCharType="begin"/>
        </w:r>
        <w:r w:rsidR="0086239D">
          <w:rPr>
            <w:noProof/>
            <w:webHidden/>
          </w:rPr>
          <w:instrText xml:space="preserve"> PAGEREF _Toc127569276 \h </w:instrText>
        </w:r>
        <w:r w:rsidR="0086239D">
          <w:rPr>
            <w:noProof/>
            <w:webHidden/>
          </w:rPr>
        </w:r>
        <w:r w:rsidR="0086239D">
          <w:rPr>
            <w:noProof/>
            <w:webHidden/>
          </w:rPr>
          <w:fldChar w:fldCharType="separate"/>
        </w:r>
        <w:r w:rsidR="0086239D">
          <w:rPr>
            <w:noProof/>
            <w:webHidden/>
          </w:rPr>
          <w:t>42</w:t>
        </w:r>
        <w:r w:rsidR="0086239D">
          <w:rPr>
            <w:noProof/>
            <w:webHidden/>
          </w:rPr>
          <w:fldChar w:fldCharType="end"/>
        </w:r>
      </w:hyperlink>
    </w:p>
    <w:p w14:paraId="1F411C37" w14:textId="1649610C"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77" w:history="1">
        <w:r w:rsidR="0086239D" w:rsidRPr="00C76822">
          <w:rPr>
            <w:rStyle w:val="Hyperlink"/>
            <w:rFonts w:ascii="Times New Roman" w:hAnsi="Times New Roman" w:cs="Times New Roman"/>
            <w:noProof/>
          </w:rPr>
          <w:t>Table 6.Sprint Backlog of Sprint 1</w:t>
        </w:r>
        <w:r w:rsidR="0086239D">
          <w:rPr>
            <w:noProof/>
            <w:webHidden/>
          </w:rPr>
          <w:tab/>
        </w:r>
        <w:r w:rsidR="0086239D">
          <w:rPr>
            <w:noProof/>
            <w:webHidden/>
          </w:rPr>
          <w:fldChar w:fldCharType="begin"/>
        </w:r>
        <w:r w:rsidR="0086239D">
          <w:rPr>
            <w:noProof/>
            <w:webHidden/>
          </w:rPr>
          <w:instrText xml:space="preserve"> PAGEREF _Toc127569277 \h </w:instrText>
        </w:r>
        <w:r w:rsidR="0086239D">
          <w:rPr>
            <w:noProof/>
            <w:webHidden/>
          </w:rPr>
        </w:r>
        <w:r w:rsidR="0086239D">
          <w:rPr>
            <w:noProof/>
            <w:webHidden/>
          </w:rPr>
          <w:fldChar w:fldCharType="separate"/>
        </w:r>
        <w:r w:rsidR="0086239D">
          <w:rPr>
            <w:noProof/>
            <w:webHidden/>
          </w:rPr>
          <w:t>45</w:t>
        </w:r>
        <w:r w:rsidR="0086239D">
          <w:rPr>
            <w:noProof/>
            <w:webHidden/>
          </w:rPr>
          <w:fldChar w:fldCharType="end"/>
        </w:r>
      </w:hyperlink>
    </w:p>
    <w:p w14:paraId="1FE430CA" w14:textId="20FA2BF7"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78" w:history="1">
        <w:r w:rsidR="0086239D" w:rsidRPr="00C76822">
          <w:rPr>
            <w:rStyle w:val="Hyperlink"/>
            <w:rFonts w:ascii="Times New Roman" w:hAnsi="Times New Roman" w:cs="Times New Roman"/>
            <w:noProof/>
          </w:rPr>
          <w:t>Table 7.Sprint Retrospective of sprint 1</w:t>
        </w:r>
        <w:r w:rsidR="0086239D">
          <w:rPr>
            <w:noProof/>
            <w:webHidden/>
          </w:rPr>
          <w:tab/>
        </w:r>
        <w:r w:rsidR="0086239D">
          <w:rPr>
            <w:noProof/>
            <w:webHidden/>
          </w:rPr>
          <w:fldChar w:fldCharType="begin"/>
        </w:r>
        <w:r w:rsidR="0086239D">
          <w:rPr>
            <w:noProof/>
            <w:webHidden/>
          </w:rPr>
          <w:instrText xml:space="preserve"> PAGEREF _Toc127569278 \h </w:instrText>
        </w:r>
        <w:r w:rsidR="0086239D">
          <w:rPr>
            <w:noProof/>
            <w:webHidden/>
          </w:rPr>
        </w:r>
        <w:r w:rsidR="0086239D">
          <w:rPr>
            <w:noProof/>
            <w:webHidden/>
          </w:rPr>
          <w:fldChar w:fldCharType="separate"/>
        </w:r>
        <w:r w:rsidR="0086239D">
          <w:rPr>
            <w:noProof/>
            <w:webHidden/>
          </w:rPr>
          <w:t>46</w:t>
        </w:r>
        <w:r w:rsidR="0086239D">
          <w:rPr>
            <w:noProof/>
            <w:webHidden/>
          </w:rPr>
          <w:fldChar w:fldCharType="end"/>
        </w:r>
      </w:hyperlink>
    </w:p>
    <w:p w14:paraId="103081D0" w14:textId="420A11C4"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79" w:history="1">
        <w:r w:rsidR="0086239D" w:rsidRPr="00C76822">
          <w:rPr>
            <w:rStyle w:val="Hyperlink"/>
            <w:rFonts w:ascii="Times New Roman" w:hAnsi="Times New Roman" w:cs="Times New Roman"/>
            <w:noProof/>
          </w:rPr>
          <w:t>Table 8.Sprint Backlog of Sprint 2</w:t>
        </w:r>
        <w:r w:rsidR="0086239D">
          <w:rPr>
            <w:noProof/>
            <w:webHidden/>
          </w:rPr>
          <w:tab/>
        </w:r>
        <w:r w:rsidR="0086239D">
          <w:rPr>
            <w:noProof/>
            <w:webHidden/>
          </w:rPr>
          <w:fldChar w:fldCharType="begin"/>
        </w:r>
        <w:r w:rsidR="0086239D">
          <w:rPr>
            <w:noProof/>
            <w:webHidden/>
          </w:rPr>
          <w:instrText xml:space="preserve"> PAGEREF _Toc127569279 \h </w:instrText>
        </w:r>
        <w:r w:rsidR="0086239D">
          <w:rPr>
            <w:noProof/>
            <w:webHidden/>
          </w:rPr>
        </w:r>
        <w:r w:rsidR="0086239D">
          <w:rPr>
            <w:noProof/>
            <w:webHidden/>
          </w:rPr>
          <w:fldChar w:fldCharType="separate"/>
        </w:r>
        <w:r w:rsidR="0086239D">
          <w:rPr>
            <w:noProof/>
            <w:webHidden/>
          </w:rPr>
          <w:t>47</w:t>
        </w:r>
        <w:r w:rsidR="0086239D">
          <w:rPr>
            <w:noProof/>
            <w:webHidden/>
          </w:rPr>
          <w:fldChar w:fldCharType="end"/>
        </w:r>
      </w:hyperlink>
    </w:p>
    <w:p w14:paraId="2FF0C688" w14:textId="6C21DACA"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80" w:history="1">
        <w:r w:rsidR="0086239D" w:rsidRPr="00C76822">
          <w:rPr>
            <w:rStyle w:val="Hyperlink"/>
            <w:rFonts w:ascii="Times New Roman" w:hAnsi="Times New Roman" w:cs="Times New Roman"/>
            <w:noProof/>
          </w:rPr>
          <w:t>Table 9.Sprint Retrospective of sprint 2</w:t>
        </w:r>
        <w:r w:rsidR="0086239D">
          <w:rPr>
            <w:noProof/>
            <w:webHidden/>
          </w:rPr>
          <w:tab/>
        </w:r>
        <w:r w:rsidR="0086239D">
          <w:rPr>
            <w:noProof/>
            <w:webHidden/>
          </w:rPr>
          <w:fldChar w:fldCharType="begin"/>
        </w:r>
        <w:r w:rsidR="0086239D">
          <w:rPr>
            <w:noProof/>
            <w:webHidden/>
          </w:rPr>
          <w:instrText xml:space="preserve"> PAGEREF _Toc127569280 \h </w:instrText>
        </w:r>
        <w:r w:rsidR="0086239D">
          <w:rPr>
            <w:noProof/>
            <w:webHidden/>
          </w:rPr>
        </w:r>
        <w:r w:rsidR="0086239D">
          <w:rPr>
            <w:noProof/>
            <w:webHidden/>
          </w:rPr>
          <w:fldChar w:fldCharType="separate"/>
        </w:r>
        <w:r w:rsidR="0086239D">
          <w:rPr>
            <w:noProof/>
            <w:webHidden/>
          </w:rPr>
          <w:t>50</w:t>
        </w:r>
        <w:r w:rsidR="0086239D">
          <w:rPr>
            <w:noProof/>
            <w:webHidden/>
          </w:rPr>
          <w:fldChar w:fldCharType="end"/>
        </w:r>
      </w:hyperlink>
    </w:p>
    <w:p w14:paraId="42FD0B33" w14:textId="293723C0"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81" w:history="1">
        <w:r w:rsidR="0086239D" w:rsidRPr="00C76822">
          <w:rPr>
            <w:rStyle w:val="Hyperlink"/>
            <w:rFonts w:ascii="Times New Roman" w:hAnsi="Times New Roman" w:cs="Times New Roman"/>
            <w:noProof/>
          </w:rPr>
          <w:t>Table 10.Sprint Backlog of Sprint 3</w:t>
        </w:r>
        <w:r w:rsidR="0086239D">
          <w:rPr>
            <w:noProof/>
            <w:webHidden/>
          </w:rPr>
          <w:tab/>
        </w:r>
        <w:r w:rsidR="0086239D">
          <w:rPr>
            <w:noProof/>
            <w:webHidden/>
          </w:rPr>
          <w:fldChar w:fldCharType="begin"/>
        </w:r>
        <w:r w:rsidR="0086239D">
          <w:rPr>
            <w:noProof/>
            <w:webHidden/>
          </w:rPr>
          <w:instrText xml:space="preserve"> PAGEREF _Toc127569281 \h </w:instrText>
        </w:r>
        <w:r w:rsidR="0086239D">
          <w:rPr>
            <w:noProof/>
            <w:webHidden/>
          </w:rPr>
        </w:r>
        <w:r w:rsidR="0086239D">
          <w:rPr>
            <w:noProof/>
            <w:webHidden/>
          </w:rPr>
          <w:fldChar w:fldCharType="separate"/>
        </w:r>
        <w:r w:rsidR="0086239D">
          <w:rPr>
            <w:noProof/>
            <w:webHidden/>
          </w:rPr>
          <w:t>52</w:t>
        </w:r>
        <w:r w:rsidR="0086239D">
          <w:rPr>
            <w:noProof/>
            <w:webHidden/>
          </w:rPr>
          <w:fldChar w:fldCharType="end"/>
        </w:r>
      </w:hyperlink>
    </w:p>
    <w:p w14:paraId="00A37B6C" w14:textId="27B440FD"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82" w:history="1">
        <w:r w:rsidR="0086239D" w:rsidRPr="00C76822">
          <w:rPr>
            <w:rStyle w:val="Hyperlink"/>
            <w:rFonts w:ascii="Times New Roman" w:hAnsi="Times New Roman" w:cs="Times New Roman"/>
            <w:noProof/>
          </w:rPr>
          <w:t>Table 11.Sprint Retrospective of sprint 3</w:t>
        </w:r>
        <w:r w:rsidR="0086239D">
          <w:rPr>
            <w:noProof/>
            <w:webHidden/>
          </w:rPr>
          <w:tab/>
        </w:r>
        <w:r w:rsidR="0086239D">
          <w:rPr>
            <w:noProof/>
            <w:webHidden/>
          </w:rPr>
          <w:fldChar w:fldCharType="begin"/>
        </w:r>
        <w:r w:rsidR="0086239D">
          <w:rPr>
            <w:noProof/>
            <w:webHidden/>
          </w:rPr>
          <w:instrText xml:space="preserve"> PAGEREF _Toc127569282 \h </w:instrText>
        </w:r>
        <w:r w:rsidR="0086239D">
          <w:rPr>
            <w:noProof/>
            <w:webHidden/>
          </w:rPr>
        </w:r>
        <w:r w:rsidR="0086239D">
          <w:rPr>
            <w:noProof/>
            <w:webHidden/>
          </w:rPr>
          <w:fldChar w:fldCharType="separate"/>
        </w:r>
        <w:r w:rsidR="0086239D">
          <w:rPr>
            <w:noProof/>
            <w:webHidden/>
          </w:rPr>
          <w:t>55</w:t>
        </w:r>
        <w:r w:rsidR="0086239D">
          <w:rPr>
            <w:noProof/>
            <w:webHidden/>
          </w:rPr>
          <w:fldChar w:fldCharType="end"/>
        </w:r>
      </w:hyperlink>
    </w:p>
    <w:p w14:paraId="1AC2942F" w14:textId="3A72E063"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83" w:history="1">
        <w:r w:rsidR="0086239D" w:rsidRPr="00C76822">
          <w:rPr>
            <w:rStyle w:val="Hyperlink"/>
            <w:rFonts w:ascii="Times New Roman" w:hAnsi="Times New Roman" w:cs="Times New Roman"/>
            <w:noProof/>
          </w:rPr>
          <w:t>Table 12.Sprint Backlog of Sprint 4</w:t>
        </w:r>
        <w:r w:rsidR="0086239D">
          <w:rPr>
            <w:noProof/>
            <w:webHidden/>
          </w:rPr>
          <w:tab/>
        </w:r>
        <w:r w:rsidR="0086239D">
          <w:rPr>
            <w:noProof/>
            <w:webHidden/>
          </w:rPr>
          <w:fldChar w:fldCharType="begin"/>
        </w:r>
        <w:r w:rsidR="0086239D">
          <w:rPr>
            <w:noProof/>
            <w:webHidden/>
          </w:rPr>
          <w:instrText xml:space="preserve"> PAGEREF _Toc127569283 \h </w:instrText>
        </w:r>
        <w:r w:rsidR="0086239D">
          <w:rPr>
            <w:noProof/>
            <w:webHidden/>
          </w:rPr>
        </w:r>
        <w:r w:rsidR="0086239D">
          <w:rPr>
            <w:noProof/>
            <w:webHidden/>
          </w:rPr>
          <w:fldChar w:fldCharType="separate"/>
        </w:r>
        <w:r w:rsidR="0086239D">
          <w:rPr>
            <w:noProof/>
            <w:webHidden/>
          </w:rPr>
          <w:t>57</w:t>
        </w:r>
        <w:r w:rsidR="0086239D">
          <w:rPr>
            <w:noProof/>
            <w:webHidden/>
          </w:rPr>
          <w:fldChar w:fldCharType="end"/>
        </w:r>
      </w:hyperlink>
    </w:p>
    <w:p w14:paraId="35BBA086" w14:textId="1FD9DF66"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84" w:history="1">
        <w:r w:rsidR="0086239D" w:rsidRPr="00C76822">
          <w:rPr>
            <w:rStyle w:val="Hyperlink"/>
            <w:rFonts w:ascii="Times New Roman" w:hAnsi="Times New Roman" w:cs="Times New Roman"/>
            <w:noProof/>
          </w:rPr>
          <w:t>Table 13.Sprint Retrospective of sprint 4</w:t>
        </w:r>
        <w:r w:rsidR="0086239D">
          <w:rPr>
            <w:noProof/>
            <w:webHidden/>
          </w:rPr>
          <w:tab/>
        </w:r>
        <w:r w:rsidR="0086239D">
          <w:rPr>
            <w:noProof/>
            <w:webHidden/>
          </w:rPr>
          <w:fldChar w:fldCharType="begin"/>
        </w:r>
        <w:r w:rsidR="0086239D">
          <w:rPr>
            <w:noProof/>
            <w:webHidden/>
          </w:rPr>
          <w:instrText xml:space="preserve"> PAGEREF _Toc127569284 \h </w:instrText>
        </w:r>
        <w:r w:rsidR="0086239D">
          <w:rPr>
            <w:noProof/>
            <w:webHidden/>
          </w:rPr>
        </w:r>
        <w:r w:rsidR="0086239D">
          <w:rPr>
            <w:noProof/>
            <w:webHidden/>
          </w:rPr>
          <w:fldChar w:fldCharType="separate"/>
        </w:r>
        <w:r w:rsidR="0086239D">
          <w:rPr>
            <w:noProof/>
            <w:webHidden/>
          </w:rPr>
          <w:t>59</w:t>
        </w:r>
        <w:r w:rsidR="0086239D">
          <w:rPr>
            <w:noProof/>
            <w:webHidden/>
          </w:rPr>
          <w:fldChar w:fldCharType="end"/>
        </w:r>
      </w:hyperlink>
    </w:p>
    <w:p w14:paraId="7A0A04AA" w14:textId="13216488"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85" w:history="1">
        <w:r w:rsidR="0086239D" w:rsidRPr="00C76822">
          <w:rPr>
            <w:rStyle w:val="Hyperlink"/>
            <w:rFonts w:ascii="Times New Roman" w:hAnsi="Times New Roman" w:cs="Times New Roman"/>
            <w:noProof/>
          </w:rPr>
          <w:t>Table 14.Sprint Backlog of Sprint 5</w:t>
        </w:r>
        <w:r w:rsidR="0086239D">
          <w:rPr>
            <w:noProof/>
            <w:webHidden/>
          </w:rPr>
          <w:tab/>
        </w:r>
        <w:r w:rsidR="0086239D">
          <w:rPr>
            <w:noProof/>
            <w:webHidden/>
          </w:rPr>
          <w:fldChar w:fldCharType="begin"/>
        </w:r>
        <w:r w:rsidR="0086239D">
          <w:rPr>
            <w:noProof/>
            <w:webHidden/>
          </w:rPr>
          <w:instrText xml:space="preserve"> PAGEREF _Toc127569285 \h </w:instrText>
        </w:r>
        <w:r w:rsidR="0086239D">
          <w:rPr>
            <w:noProof/>
            <w:webHidden/>
          </w:rPr>
        </w:r>
        <w:r w:rsidR="0086239D">
          <w:rPr>
            <w:noProof/>
            <w:webHidden/>
          </w:rPr>
          <w:fldChar w:fldCharType="separate"/>
        </w:r>
        <w:r w:rsidR="0086239D">
          <w:rPr>
            <w:noProof/>
            <w:webHidden/>
          </w:rPr>
          <w:t>60</w:t>
        </w:r>
        <w:r w:rsidR="0086239D">
          <w:rPr>
            <w:noProof/>
            <w:webHidden/>
          </w:rPr>
          <w:fldChar w:fldCharType="end"/>
        </w:r>
      </w:hyperlink>
    </w:p>
    <w:p w14:paraId="6D61D6F4" w14:textId="77395093" w:rsidR="0086239D" w:rsidRDefault="00306039">
      <w:pPr>
        <w:pStyle w:val="TableofFigures"/>
        <w:tabs>
          <w:tab w:val="right" w:leader="dot" w:pos="9089"/>
        </w:tabs>
        <w:rPr>
          <w:rFonts w:asciiTheme="minorHAnsi" w:eastAsiaTheme="minorEastAsia" w:hAnsiTheme="minorHAnsi" w:cstheme="minorBidi"/>
          <w:noProof/>
          <w:sz w:val="24"/>
          <w:szCs w:val="24"/>
          <w:lang w:val="en-SA"/>
        </w:rPr>
      </w:pPr>
      <w:hyperlink w:anchor="_Toc127569286" w:history="1">
        <w:r w:rsidR="0086239D" w:rsidRPr="00C76822">
          <w:rPr>
            <w:rStyle w:val="Hyperlink"/>
            <w:rFonts w:ascii="Times New Roman" w:hAnsi="Times New Roman" w:cs="Times New Roman"/>
            <w:noProof/>
          </w:rPr>
          <w:t>Table 15.Sprint Retrospective of sprint 5</w:t>
        </w:r>
        <w:r w:rsidR="0086239D">
          <w:rPr>
            <w:noProof/>
            <w:webHidden/>
          </w:rPr>
          <w:tab/>
        </w:r>
        <w:r w:rsidR="0086239D">
          <w:rPr>
            <w:noProof/>
            <w:webHidden/>
          </w:rPr>
          <w:fldChar w:fldCharType="begin"/>
        </w:r>
        <w:r w:rsidR="0086239D">
          <w:rPr>
            <w:noProof/>
            <w:webHidden/>
          </w:rPr>
          <w:instrText xml:space="preserve"> PAGEREF _Toc127569286 \h </w:instrText>
        </w:r>
        <w:r w:rsidR="0086239D">
          <w:rPr>
            <w:noProof/>
            <w:webHidden/>
          </w:rPr>
        </w:r>
        <w:r w:rsidR="0086239D">
          <w:rPr>
            <w:noProof/>
            <w:webHidden/>
          </w:rPr>
          <w:fldChar w:fldCharType="separate"/>
        </w:r>
        <w:r w:rsidR="0086239D">
          <w:rPr>
            <w:noProof/>
            <w:webHidden/>
          </w:rPr>
          <w:t>62</w:t>
        </w:r>
        <w:r w:rsidR="0086239D">
          <w:rPr>
            <w:noProof/>
            <w:webHidden/>
          </w:rPr>
          <w:fldChar w:fldCharType="end"/>
        </w:r>
      </w:hyperlink>
    </w:p>
    <w:p w14:paraId="7DD8E825" w14:textId="5D804FBE" w:rsidR="00983BEC" w:rsidRDefault="00983BEC" w:rsidP="00983BEC">
      <w:pPr>
        <w:spacing w:line="480" w:lineRule="auto"/>
      </w:pPr>
      <w:r w:rsidRPr="001E029C">
        <w:rPr>
          <w:rFonts w:ascii="Times New Roman" w:hAnsi="Times New Roman" w:cs="Times New Roman"/>
          <w:b/>
          <w:sz w:val="28"/>
          <w:szCs w:val="28"/>
        </w:rPr>
        <w:fldChar w:fldCharType="end"/>
      </w:r>
      <w:r>
        <w:rPr>
          <w:rFonts w:ascii="Times New Roman" w:hAnsi="Times New Roman" w:cs="Times New Roman"/>
        </w:rPr>
        <w:br w:type="page"/>
      </w:r>
    </w:p>
    <w:p w14:paraId="054ECC28" w14:textId="77777777" w:rsidR="00983BEC" w:rsidRPr="000F6733" w:rsidRDefault="00983BEC" w:rsidP="00983BEC">
      <w:pPr>
        <w:pStyle w:val="Heading1"/>
        <w:spacing w:line="480" w:lineRule="auto"/>
        <w:rPr>
          <w:rFonts w:ascii="Times New Roman" w:eastAsiaTheme="majorEastAsia" w:hAnsi="Times New Roman" w:cs="Times New Roman"/>
          <w:sz w:val="32"/>
          <w:szCs w:val="32"/>
        </w:rPr>
      </w:pPr>
      <w:bookmarkStart w:id="0" w:name="_Toc117344024"/>
      <w:bookmarkStart w:id="1" w:name="_Toc129350559"/>
      <w:bookmarkEnd w:id="0"/>
      <w:bookmarkEnd w:id="1"/>
    </w:p>
    <w:p w14:paraId="06CB4489" w14:textId="77777777" w:rsidR="004043DC" w:rsidRDefault="004043DC" w:rsidP="004043DC">
      <w:pPr>
        <w:pStyle w:val="Heading1"/>
        <w:numPr>
          <w:ilvl w:val="0"/>
          <w:numId w:val="0"/>
        </w:numPr>
        <w:spacing w:line="480" w:lineRule="auto"/>
        <w:rPr>
          <w:rFonts w:ascii="Times New Roman" w:eastAsiaTheme="majorEastAsia" w:hAnsi="Times New Roman" w:cs="Times New Roman"/>
          <w:b/>
          <w:sz w:val="32"/>
          <w:szCs w:val="32"/>
        </w:rPr>
      </w:pPr>
      <w:bookmarkStart w:id="2" w:name="_Toc117339517"/>
      <w:bookmarkStart w:id="3" w:name="_Toc117339618"/>
      <w:bookmarkStart w:id="4" w:name="_Toc117344025"/>
      <w:bookmarkStart w:id="5" w:name="_Toc125226977"/>
      <w:bookmarkStart w:id="6" w:name="_Toc129350560"/>
      <w:commentRangeStart w:id="7"/>
      <w:r w:rsidRPr="00843844">
        <w:rPr>
          <w:rFonts w:ascii="Times New Roman" w:eastAsiaTheme="majorEastAsia" w:hAnsi="Times New Roman" w:cs="Times New Roman"/>
          <w:b/>
          <w:sz w:val="32"/>
          <w:szCs w:val="32"/>
        </w:rPr>
        <w:t>Introduction</w:t>
      </w:r>
      <w:bookmarkEnd w:id="2"/>
      <w:bookmarkEnd w:id="3"/>
      <w:bookmarkEnd w:id="4"/>
      <w:bookmarkEnd w:id="5"/>
      <w:commentRangeEnd w:id="7"/>
      <w:r>
        <w:rPr>
          <w:rStyle w:val="CommentReference"/>
          <w:rFonts w:ascii="Calibri" w:eastAsia="Calibri" w:hAnsi="Calibri"/>
        </w:rPr>
        <w:commentReference w:id="7"/>
      </w:r>
      <w:bookmarkEnd w:id="6"/>
    </w:p>
    <w:p w14:paraId="3F10FDEE" w14:textId="729176C1" w:rsidR="004043DC" w:rsidRDefault="004043DC" w:rsidP="004043DC">
      <w:pPr>
        <w:ind w:firstLine="284"/>
        <w:jc w:val="both"/>
        <w:rPr>
          <w:rFonts w:ascii="Times New Roman" w:eastAsiaTheme="minorEastAsia" w:hAnsi="Times New Roman" w:cs="Times New Roman"/>
          <w:bCs/>
          <w:sz w:val="24"/>
          <w:szCs w:val="24"/>
        </w:rPr>
      </w:pPr>
      <w:r w:rsidRPr="00881761">
        <w:rPr>
          <w:rFonts w:ascii="Times New Roman" w:eastAsiaTheme="minorEastAsia" w:hAnsi="Times New Roman" w:cs="Times New Roman"/>
          <w:bCs/>
          <w:sz w:val="24"/>
          <w:szCs w:val="24"/>
        </w:rPr>
        <w:t xml:space="preserve">Agile </w:t>
      </w:r>
      <w:r w:rsidRPr="0019679C">
        <w:rPr>
          <w:rFonts w:ascii="Times New Roman" w:eastAsiaTheme="minorEastAsia" w:hAnsi="Times New Roman" w:cs="Times New Roman"/>
          <w:bCs/>
          <w:sz w:val="24"/>
          <w:szCs w:val="24"/>
        </w:rPr>
        <w:t>and User Experience (UX) integration</w:t>
      </w:r>
      <w:r w:rsidRPr="00881761">
        <w:rPr>
          <w:rFonts w:ascii="Times New Roman" w:eastAsiaTheme="minorEastAsia" w:hAnsi="Times New Roman" w:cs="Times New Roman"/>
          <w:bCs/>
          <w:sz w:val="24"/>
          <w:szCs w:val="24"/>
        </w:rPr>
        <w:t xml:space="preserve"> has received significant attention in </w:t>
      </w:r>
      <w:r w:rsidRPr="007F6697">
        <w:rPr>
          <w:rFonts w:ascii="Times New Roman" w:eastAsiaTheme="minorEastAsia" w:hAnsi="Times New Roman" w:cs="Times New Roman"/>
          <w:bCs/>
          <w:sz w:val="24"/>
          <w:szCs w:val="24"/>
        </w:rPr>
        <w:t xml:space="preserve">the </w:t>
      </w:r>
      <w:r w:rsidRPr="009A27F0">
        <w:rPr>
          <w:rFonts w:ascii="Times New Roman" w:eastAsiaTheme="minorEastAsia" w:hAnsi="Times New Roman" w:cs="Times New Roman"/>
          <w:bCs/>
          <w:sz w:val="24"/>
          <w:szCs w:val="24"/>
        </w:rPr>
        <w:t>last 15 years</w:t>
      </w:r>
      <w:r w:rsidRPr="007A7538">
        <w:rPr>
          <w:rFonts w:ascii="Times New Roman" w:eastAsiaTheme="minorEastAsia" w:hAnsi="Times New Roman" w:cs="Times New Roman"/>
          <w:b/>
          <w:sz w:val="24"/>
          <w:szCs w:val="24"/>
        </w:rPr>
        <w:t xml:space="preserve"> </w:t>
      </w:r>
      <w:r w:rsidRPr="00881761">
        <w:rPr>
          <w:rFonts w:ascii="Times New Roman" w:eastAsiaTheme="minorEastAsia" w:hAnsi="Times New Roman" w:cs="Times New Roman"/>
          <w:bCs/>
          <w:sz w:val="24"/>
          <w:szCs w:val="24"/>
        </w:rPr>
        <w:t>due to their economic success and business value</w:t>
      </w:r>
      <w:r>
        <w:rPr>
          <w:rFonts w:ascii="Times New Roman" w:eastAsiaTheme="minorEastAsia" w:hAnsi="Times New Roman" w:cs="Times New Roman"/>
          <w:bCs/>
          <w:sz w:val="24"/>
          <w:szCs w:val="24"/>
        </w:rPr>
        <w:t xml:space="preserve"> </w:t>
      </w:r>
      <w:sdt>
        <w:sdtPr>
          <w:rPr>
            <w:rFonts w:ascii="Times New Roman" w:eastAsiaTheme="minorEastAsia" w:hAnsi="Times New Roman" w:cs="Times New Roman"/>
            <w:bCs/>
            <w:color w:val="000000"/>
            <w:sz w:val="24"/>
            <w:szCs w:val="24"/>
          </w:rPr>
          <w:tag w:val="MENDELEY_CITATION_v3_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"/>
          <w:id w:val="-222292172"/>
          <w:placeholder>
            <w:docPart w:val="973A48865E3DCF4EA5A519A499CAA98B"/>
          </w:placeholder>
        </w:sdtPr>
        <w:sdtEndPr/>
        <w:sdtContent>
          <w:r w:rsidR="0053281D" w:rsidRPr="0053281D">
            <w:rPr>
              <w:rFonts w:ascii="Times New Roman" w:eastAsiaTheme="minorEastAsia" w:hAnsi="Times New Roman" w:cs="Times New Roman"/>
              <w:bCs/>
              <w:color w:val="000000"/>
              <w:sz w:val="24"/>
              <w:szCs w:val="24"/>
            </w:rPr>
            <w:t>[1]</w:t>
          </w:r>
        </w:sdtContent>
      </w:sdt>
      <w:r w:rsidRPr="00881761">
        <w:rPr>
          <w:rFonts w:ascii="Times New Roman" w:eastAsiaTheme="minorEastAsia" w:hAnsi="Times New Roman" w:cs="Times New Roman"/>
          <w:bCs/>
          <w:sz w:val="24"/>
          <w:szCs w:val="24"/>
        </w:rPr>
        <w:t>. Integrating both approaches, however, poses several challenges as there is inherent tension between the two areas. For example, Agile and UX share the same goal of developing software that meets the needs of users despite being from a different discipline that brings a different perspective on software development. Agile development focuses on delivering small sets of working software features in short iterations while UX focuses on user needs, interaction, and goals prior to development.</w:t>
      </w:r>
    </w:p>
    <w:p w14:paraId="61800296" w14:textId="0FB0CC3D" w:rsidR="00A006C8" w:rsidRPr="00D62580" w:rsidRDefault="00325FDF" w:rsidP="00FC2653">
      <w:pPr>
        <w:ind w:firstLine="284"/>
        <w:jc w:val="both"/>
        <w:rPr>
          <w:rFonts w:ascii="Times New Roman" w:eastAsiaTheme="minorEastAsia" w:hAnsi="Times New Roman" w:cs="Times New Roman"/>
          <w:b/>
          <w:i/>
          <w:iCs/>
          <w:sz w:val="24"/>
          <w:szCs w:val="24"/>
        </w:rPr>
      </w:pPr>
      <w:r w:rsidRPr="00D62580">
        <w:rPr>
          <w:rFonts w:ascii="Times New Roman" w:eastAsiaTheme="minorEastAsia" w:hAnsi="Times New Roman" w:cs="Times New Roman"/>
          <w:b/>
          <w:i/>
          <w:iCs/>
          <w:sz w:val="24"/>
          <w:szCs w:val="24"/>
        </w:rPr>
        <w:t>[</w:t>
      </w:r>
      <w:r w:rsidR="00AF6F22" w:rsidRPr="00D62580">
        <w:rPr>
          <w:rFonts w:ascii="Times New Roman" w:eastAsiaTheme="minorEastAsia" w:hAnsi="Times New Roman" w:cs="Times New Roman"/>
          <w:b/>
          <w:i/>
          <w:iCs/>
          <w:sz w:val="24"/>
          <w:szCs w:val="24"/>
        </w:rPr>
        <w:t xml:space="preserve">Here </w:t>
      </w:r>
      <w:r w:rsidR="0055235F" w:rsidRPr="00D62580">
        <w:rPr>
          <w:rFonts w:ascii="Times New Roman" w:eastAsiaTheme="minorEastAsia" w:hAnsi="Times New Roman" w:cs="Times New Roman"/>
          <w:b/>
          <w:i/>
          <w:iCs/>
          <w:sz w:val="24"/>
          <w:szCs w:val="24"/>
        </w:rPr>
        <w:t>we’re</w:t>
      </w:r>
      <w:r w:rsidR="00AF6F22" w:rsidRPr="00D62580">
        <w:rPr>
          <w:rFonts w:ascii="Times New Roman" w:eastAsiaTheme="minorEastAsia" w:hAnsi="Times New Roman" w:cs="Times New Roman"/>
          <w:b/>
          <w:i/>
          <w:iCs/>
          <w:sz w:val="24"/>
          <w:szCs w:val="24"/>
        </w:rPr>
        <w:t xml:space="preserve"> talking about the step before the integration, this step is about how to decide whether to integrate UX into agile or not, and what are the factors that influence that decision.</w:t>
      </w:r>
      <w:r w:rsidRPr="00D62580">
        <w:rPr>
          <w:rFonts w:ascii="Times New Roman" w:eastAsiaTheme="minorEastAsia" w:hAnsi="Times New Roman" w:cs="Times New Roman"/>
          <w:b/>
          <w:i/>
          <w:iCs/>
          <w:sz w:val="24"/>
          <w:szCs w:val="24"/>
        </w:rPr>
        <w:t>]</w:t>
      </w:r>
    </w:p>
    <w:p w14:paraId="4CDE562F" w14:textId="6EE0CDE7" w:rsidR="00A006C8" w:rsidRDefault="004043DC" w:rsidP="00FC2653">
      <w:pPr>
        <w:ind w:firstLine="284"/>
        <w:jc w:val="both"/>
        <w:rPr>
          <w:ins w:id="8" w:author="رزان الدوسري ID 443203966" w:date="2023-01-24T14:39:00Z"/>
          <w:rFonts w:ascii="Times New Roman" w:eastAsiaTheme="minorEastAsia" w:hAnsi="Times New Roman" w:cs="Times New Roman"/>
          <w:bCs/>
          <w:sz w:val="24"/>
          <w:szCs w:val="24"/>
        </w:rPr>
      </w:pPr>
      <w:r w:rsidRPr="00964A12">
        <w:rPr>
          <w:rFonts w:ascii="Times New Roman" w:eastAsiaTheme="minorEastAsia" w:hAnsi="Times New Roman" w:cs="Times New Roman"/>
          <w:bCs/>
          <w:sz w:val="24"/>
          <w:szCs w:val="24"/>
        </w:rPr>
        <w:t xml:space="preserve">There is no doubt that integrating UX </w:t>
      </w:r>
      <w:r>
        <w:rPr>
          <w:rFonts w:ascii="Times New Roman" w:eastAsiaTheme="minorEastAsia" w:hAnsi="Times New Roman" w:cs="Times New Roman"/>
          <w:bCs/>
          <w:sz w:val="24"/>
          <w:szCs w:val="24"/>
        </w:rPr>
        <w:t xml:space="preserve">into </w:t>
      </w:r>
      <w:r w:rsidRPr="00964A12">
        <w:rPr>
          <w:rFonts w:ascii="Times New Roman" w:eastAsiaTheme="minorEastAsia" w:hAnsi="Times New Roman" w:cs="Times New Roman"/>
          <w:bCs/>
          <w:sz w:val="24"/>
          <w:szCs w:val="24"/>
        </w:rPr>
        <w:t xml:space="preserve">Agile </w:t>
      </w:r>
      <w:r>
        <w:rPr>
          <w:rFonts w:ascii="Times New Roman" w:eastAsiaTheme="minorEastAsia" w:hAnsi="Times New Roman" w:cs="Times New Roman"/>
          <w:bCs/>
          <w:sz w:val="24"/>
          <w:szCs w:val="24"/>
        </w:rPr>
        <w:t>has</w:t>
      </w:r>
      <w:ins w:id="9" w:author="رزان الدوسري ID 443203966" w:date="2023-01-24T14:13:00Z">
        <w:r w:rsidR="00161886">
          <w:rPr>
            <w:rFonts w:ascii="Times New Roman" w:eastAsiaTheme="minorEastAsia" w:hAnsi="Times New Roman" w:cs="Times New Roman"/>
            <w:bCs/>
            <w:sz w:val="24"/>
            <w:szCs w:val="24"/>
          </w:rPr>
          <w:t xml:space="preserve"> various</w:t>
        </w:r>
      </w:ins>
      <w:r w:rsidRPr="00964A12">
        <w:rPr>
          <w:rFonts w:ascii="Times New Roman" w:eastAsiaTheme="minorEastAsia" w:hAnsi="Times New Roman" w:cs="Times New Roman"/>
          <w:bCs/>
          <w:sz w:val="24"/>
          <w:szCs w:val="24"/>
        </w:rPr>
        <w:t xml:space="preserve"> </w:t>
      </w:r>
      <w:commentRangeStart w:id="10"/>
      <w:r w:rsidRPr="00964A12">
        <w:rPr>
          <w:rFonts w:ascii="Times New Roman" w:eastAsiaTheme="minorEastAsia" w:hAnsi="Times New Roman" w:cs="Times New Roman"/>
          <w:bCs/>
          <w:sz w:val="24"/>
          <w:szCs w:val="24"/>
        </w:rPr>
        <w:t>benefits</w:t>
      </w:r>
      <w:commentRangeEnd w:id="10"/>
      <w:r w:rsidR="00530731">
        <w:rPr>
          <w:rFonts w:ascii="Times New Roman" w:eastAsiaTheme="minorEastAsia" w:hAnsi="Times New Roman" w:cs="Times New Roman"/>
          <w:bCs/>
          <w:sz w:val="24"/>
          <w:szCs w:val="24"/>
        </w:rPr>
        <w:t xml:space="preserve"> </w:t>
      </w:r>
      <w:sdt>
        <w:sdtPr>
          <w:rPr>
            <w:rFonts w:ascii="Times New Roman" w:eastAsiaTheme="minorEastAsia" w:hAnsi="Times New Roman" w:cs="Times New Roman"/>
            <w:bCs/>
            <w:color w:val="000000"/>
            <w:sz w:val="24"/>
            <w:szCs w:val="24"/>
          </w:rPr>
          <w:tag w:val="MENDELEY_CITATION_v3_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"/>
          <w:id w:val="-10384962"/>
          <w:placeholder>
            <w:docPart w:val="DefaultPlaceholder_-1854013440"/>
          </w:placeholder>
        </w:sdtPr>
        <w:sdtEndPr/>
        <w:sdtContent>
          <w:r w:rsidR="0053281D" w:rsidRPr="0053281D">
            <w:rPr>
              <w:rFonts w:ascii="Times New Roman" w:eastAsiaTheme="minorEastAsia" w:hAnsi="Times New Roman" w:cs="Times New Roman"/>
              <w:bCs/>
              <w:color w:val="000000"/>
              <w:sz w:val="24"/>
              <w:szCs w:val="24"/>
            </w:rPr>
            <w:t>[2]</w:t>
          </w:r>
        </w:sdtContent>
      </w:sdt>
      <w:r>
        <w:rPr>
          <w:rStyle w:val="CommentReference"/>
        </w:rPr>
        <w:commentReference w:id="10"/>
      </w:r>
      <w:r>
        <w:rPr>
          <w:rFonts w:ascii="Times New Roman" w:eastAsiaTheme="minorEastAsia" w:hAnsi="Times New Roman" w:cs="Times New Roman"/>
          <w:bCs/>
          <w:sz w:val="24"/>
          <w:szCs w:val="24"/>
        </w:rPr>
        <w:t>.</w:t>
      </w:r>
      <w:r w:rsidRPr="00964A12">
        <w:rPr>
          <w:rFonts w:ascii="Times New Roman" w:eastAsiaTheme="minorEastAsia" w:hAnsi="Times New Roman" w:cs="Times New Roman"/>
          <w:bCs/>
          <w:sz w:val="24"/>
          <w:szCs w:val="24"/>
        </w:rPr>
        <w:t xml:space="preserve"> </w:t>
      </w:r>
      <w:del w:id="11" w:author="رزان الدوسري ID 443203966" w:date="2023-01-24T12:47:00Z">
        <w:r w:rsidDel="00EF4613">
          <w:rPr>
            <w:rFonts w:ascii="Times New Roman" w:eastAsiaTheme="minorEastAsia" w:hAnsi="Times New Roman" w:cs="Times New Roman"/>
            <w:bCs/>
            <w:sz w:val="24"/>
            <w:szCs w:val="24"/>
          </w:rPr>
          <w:delText>H</w:delText>
        </w:r>
        <w:r w:rsidRPr="00964A12" w:rsidDel="00EF4613">
          <w:rPr>
            <w:rFonts w:ascii="Times New Roman" w:eastAsiaTheme="minorEastAsia" w:hAnsi="Times New Roman" w:cs="Times New Roman"/>
            <w:bCs/>
            <w:sz w:val="24"/>
            <w:szCs w:val="24"/>
          </w:rPr>
          <w:delText>owever</w:delText>
        </w:r>
      </w:del>
      <w:ins w:id="12" w:author="رزان الدوسري ID 443203966" w:date="2023-01-24T14:08:00Z">
        <w:r w:rsidR="00350286" w:rsidRPr="00350286">
          <w:rPr>
            <w:rFonts w:ascii="Times New Roman" w:eastAsiaTheme="minorEastAsia" w:hAnsi="Times New Roman" w:cs="Times New Roman"/>
            <w:bCs/>
            <w:sz w:val="24"/>
            <w:szCs w:val="24"/>
          </w:rPr>
          <w:t>However, determining whether it is suitable for a given context requires identifying factors that could encourage or hinder the success of the integration. UX work gains the most motivation through delivering value to the business and the user as well as by producing successful products. Yet, UX work may be hindered by lack of economic and human resources, especially in early development stages or with limited resources</w:t>
        </w:r>
        <w:r w:rsidR="00350286">
          <w:rPr>
            <w:rFonts w:ascii="Times New Roman" w:eastAsiaTheme="minorEastAsia" w:hAnsi="Times New Roman" w:cs="Times New Roman"/>
            <w:bCs/>
            <w:sz w:val="24"/>
            <w:szCs w:val="24"/>
          </w:rPr>
          <w:t xml:space="preserve"> </w:t>
        </w:r>
      </w:ins>
      <w:del w:id="13" w:author="رزان الدوسري ID 443203966" w:date="2023-01-24T14:08:00Z">
        <w:r w:rsidRPr="00964A12" w:rsidDel="00350286">
          <w:rPr>
            <w:rFonts w:ascii="Times New Roman" w:eastAsiaTheme="minorEastAsia" w:hAnsi="Times New Roman" w:cs="Times New Roman"/>
            <w:bCs/>
            <w:sz w:val="24"/>
            <w:szCs w:val="24"/>
          </w:rPr>
          <w:delText xml:space="preserve"> </w:delText>
        </w:r>
        <w:commentRangeStart w:id="14"/>
        <w:r w:rsidRPr="00964A12" w:rsidDel="00350286">
          <w:rPr>
            <w:rFonts w:ascii="Times New Roman" w:eastAsiaTheme="minorEastAsia" w:hAnsi="Times New Roman" w:cs="Times New Roman"/>
            <w:bCs/>
            <w:sz w:val="24"/>
            <w:szCs w:val="24"/>
          </w:rPr>
          <w:delText>determining whether</w:delText>
        </w:r>
      </w:del>
      <w:del w:id="15" w:author="رزان الدوسري ID 443203966" w:date="2023-01-24T13:38:00Z">
        <w:r w:rsidRPr="00964A12" w:rsidDel="00F55727">
          <w:rPr>
            <w:rFonts w:ascii="Times New Roman" w:eastAsiaTheme="minorEastAsia" w:hAnsi="Times New Roman" w:cs="Times New Roman"/>
            <w:bCs/>
            <w:sz w:val="24"/>
            <w:szCs w:val="24"/>
          </w:rPr>
          <w:delText xml:space="preserve"> or not</w:delText>
        </w:r>
      </w:del>
      <w:del w:id="16" w:author="رزان الدوسري ID 443203966" w:date="2023-01-24T14:08:00Z">
        <w:r w:rsidRPr="00964A12" w:rsidDel="00350286">
          <w:rPr>
            <w:rFonts w:ascii="Times New Roman" w:eastAsiaTheme="minorEastAsia" w:hAnsi="Times New Roman" w:cs="Times New Roman"/>
            <w:bCs/>
            <w:sz w:val="24"/>
            <w:szCs w:val="24"/>
          </w:rPr>
          <w:delText xml:space="preserve"> it </w:delText>
        </w:r>
      </w:del>
      <w:del w:id="17" w:author="رزان الدوسري ID 443203966" w:date="2023-01-24T13:38:00Z">
        <w:r w:rsidRPr="00964A12" w:rsidDel="007D47E7">
          <w:rPr>
            <w:rFonts w:ascii="Times New Roman" w:eastAsiaTheme="minorEastAsia" w:hAnsi="Times New Roman" w:cs="Times New Roman"/>
            <w:bCs/>
            <w:sz w:val="24"/>
            <w:szCs w:val="24"/>
          </w:rPr>
          <w:delText>will be beneficial</w:delText>
        </w:r>
        <w:r w:rsidRPr="00964A12" w:rsidDel="00725A6B">
          <w:rPr>
            <w:rFonts w:ascii="Times New Roman" w:eastAsiaTheme="minorEastAsia" w:hAnsi="Times New Roman" w:cs="Times New Roman"/>
            <w:bCs/>
            <w:sz w:val="24"/>
            <w:szCs w:val="24"/>
          </w:rPr>
          <w:delText xml:space="preserve"> in </w:delText>
        </w:r>
        <w:r w:rsidDel="00725A6B">
          <w:rPr>
            <w:rFonts w:ascii="Times New Roman" w:eastAsiaTheme="minorEastAsia" w:hAnsi="Times New Roman" w:cs="Times New Roman"/>
            <w:bCs/>
            <w:sz w:val="24"/>
            <w:szCs w:val="24"/>
          </w:rPr>
          <w:delText>such</w:delText>
        </w:r>
      </w:del>
      <w:del w:id="18" w:author="رزان الدوسري ID 443203966" w:date="2023-01-24T14:08:00Z">
        <w:r w:rsidRPr="00964A12" w:rsidDel="00350286">
          <w:rPr>
            <w:rFonts w:ascii="Times New Roman" w:eastAsiaTheme="minorEastAsia" w:hAnsi="Times New Roman" w:cs="Times New Roman"/>
            <w:bCs/>
            <w:sz w:val="24"/>
            <w:szCs w:val="24"/>
          </w:rPr>
          <w:delText xml:space="preserve"> context </w:delText>
        </w:r>
      </w:del>
      <w:del w:id="19" w:author="رزان الدوسري ID 443203966" w:date="2023-01-24T13:39:00Z">
        <w:r w:rsidRPr="00964A12" w:rsidDel="00F55727">
          <w:rPr>
            <w:rFonts w:ascii="Times New Roman" w:eastAsiaTheme="minorEastAsia" w:hAnsi="Times New Roman" w:cs="Times New Roman"/>
            <w:bCs/>
            <w:sz w:val="24"/>
            <w:szCs w:val="24"/>
          </w:rPr>
          <w:delText xml:space="preserve">can be determined by </w:delText>
        </w:r>
      </w:del>
      <w:del w:id="20" w:author="رزان الدوسري ID 443203966" w:date="2023-01-24T14:08:00Z">
        <w:r w:rsidRPr="00964A12" w:rsidDel="00350286">
          <w:rPr>
            <w:rFonts w:ascii="Times New Roman" w:eastAsiaTheme="minorEastAsia" w:hAnsi="Times New Roman" w:cs="Times New Roman"/>
            <w:bCs/>
            <w:sz w:val="24"/>
            <w:szCs w:val="24"/>
          </w:rPr>
          <w:delText xml:space="preserve">identifying factors that </w:delText>
        </w:r>
      </w:del>
      <w:del w:id="21" w:author="رزان الدوسري ID 443203966" w:date="2023-01-24T13:49:00Z">
        <w:r w:rsidRPr="00964A12" w:rsidDel="00311237">
          <w:rPr>
            <w:rFonts w:ascii="Times New Roman" w:eastAsiaTheme="minorEastAsia" w:hAnsi="Times New Roman" w:cs="Times New Roman"/>
            <w:bCs/>
            <w:sz w:val="24"/>
            <w:szCs w:val="24"/>
          </w:rPr>
          <w:delText>facilitate UX and those that present challenges</w:delText>
        </w:r>
        <w:commentRangeEnd w:id="14"/>
        <w:r w:rsidDel="00311237">
          <w:rPr>
            <w:rStyle w:val="CommentReference"/>
          </w:rPr>
          <w:commentReference w:id="14"/>
        </w:r>
      </w:del>
      <w:del w:id="22" w:author="رزان الدوسري ID 443203966" w:date="2023-01-24T14:08:00Z">
        <w:r w:rsidRPr="00964A12" w:rsidDel="00350286">
          <w:rPr>
            <w:rFonts w:ascii="Times New Roman" w:eastAsiaTheme="minorEastAsia" w:hAnsi="Times New Roman" w:cs="Times New Roman"/>
            <w:bCs/>
            <w:sz w:val="24"/>
            <w:szCs w:val="24"/>
          </w:rPr>
          <w:delText>.</w:delText>
        </w:r>
      </w:del>
      <w:del w:id="23" w:author="رزان الدوسري ID 443203966" w:date="2023-01-24T13:55:00Z">
        <w:r w:rsidDel="00254CF8">
          <w:rPr>
            <w:rFonts w:ascii="Times New Roman" w:eastAsiaTheme="minorEastAsia" w:hAnsi="Times New Roman" w:cs="Times New Roman"/>
            <w:bCs/>
            <w:sz w:val="24"/>
            <w:szCs w:val="24"/>
          </w:rPr>
          <w:delText xml:space="preserve"> </w:delText>
        </w:r>
      </w:del>
      <w:commentRangeStart w:id="24"/>
      <w:del w:id="25" w:author="رزان الدوسري ID 443203966" w:date="2023-01-24T13:51:00Z">
        <w:r w:rsidRPr="002E69C4" w:rsidDel="007103E8">
          <w:rPr>
            <w:rFonts w:ascii="Times New Roman" w:eastAsiaTheme="minorEastAsia" w:hAnsi="Times New Roman" w:cs="Times New Roman"/>
            <w:bCs/>
            <w:sz w:val="24"/>
            <w:szCs w:val="24"/>
          </w:rPr>
          <w:delText xml:space="preserve">The integration of UX into Agile is promoted when businesses and users gain value, as well as when successful products are </w:delText>
        </w:r>
        <w:r w:rsidRPr="002F51C6" w:rsidDel="007103E8">
          <w:rPr>
            <w:rFonts w:ascii="Times New Roman" w:eastAsiaTheme="minorEastAsia" w:hAnsi="Times New Roman" w:cs="Times New Roman"/>
            <w:bCs/>
            <w:sz w:val="24"/>
            <w:szCs w:val="24"/>
          </w:rPr>
          <w:delText>produced</w:delText>
        </w:r>
        <w:commentRangeEnd w:id="24"/>
        <w:r w:rsidDel="007103E8">
          <w:rPr>
            <w:rStyle w:val="CommentReference"/>
          </w:rPr>
          <w:commentReference w:id="24"/>
        </w:r>
        <w:r w:rsidRPr="002F51C6" w:rsidDel="007103E8">
          <w:rPr>
            <w:rFonts w:ascii="Times New Roman" w:eastAsiaTheme="minorEastAsia" w:hAnsi="Times New Roman" w:cs="Times New Roman"/>
            <w:bCs/>
            <w:sz w:val="24"/>
            <w:szCs w:val="24"/>
          </w:rPr>
          <w:delText>. Lack of economic and human resources is a hindrance to UX work, particularly in early-stage</w:delText>
        </w:r>
        <w:r w:rsidR="00302F58" w:rsidDel="007103E8">
          <w:rPr>
            <w:rFonts w:ascii="Times New Roman" w:eastAsiaTheme="minorEastAsia" w:hAnsi="Times New Roman" w:cs="Times New Roman"/>
            <w:bCs/>
            <w:sz w:val="24"/>
            <w:szCs w:val="24"/>
          </w:rPr>
          <w:delText xml:space="preserve"> </w:delText>
        </w:r>
      </w:del>
      <w:sdt>
        <w:sdtPr>
          <w:rPr>
            <w:rFonts w:ascii="Times New Roman" w:eastAsiaTheme="minorEastAsia" w:hAnsi="Times New Roman" w:cs="Times New Roman"/>
            <w:bCs/>
            <w:color w:val="000000"/>
            <w:sz w:val="24"/>
            <w:szCs w:val="24"/>
          </w:rPr>
          <w:tag w:val="MENDELEY_CITATION_v3_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"/>
          <w:id w:val="-2118820527"/>
          <w:placeholder>
            <w:docPart w:val="DefaultPlaceholder_-1854013440"/>
          </w:placeholder>
        </w:sdtPr>
        <w:sdtEndPr/>
        <w:sdtContent>
          <w:r w:rsidR="0053281D" w:rsidRPr="0053281D">
            <w:rPr>
              <w:rFonts w:ascii="Times New Roman" w:eastAsiaTheme="minorEastAsia" w:hAnsi="Times New Roman" w:cs="Times New Roman"/>
              <w:bCs/>
              <w:color w:val="000000"/>
              <w:sz w:val="24"/>
              <w:szCs w:val="24"/>
            </w:rPr>
            <w:t>[3]</w:t>
          </w:r>
        </w:sdtContent>
      </w:sdt>
      <w:r w:rsidRPr="002F51C6">
        <w:rPr>
          <w:rFonts w:ascii="Times New Roman" w:eastAsiaTheme="minorEastAsia" w:hAnsi="Times New Roman" w:cs="Times New Roman"/>
          <w:bCs/>
          <w:sz w:val="24"/>
          <w:szCs w:val="24"/>
        </w:rPr>
        <w:t>.</w:t>
      </w:r>
    </w:p>
    <w:p w14:paraId="7D5609BA" w14:textId="189BC07E" w:rsidR="006B0A35" w:rsidRPr="00D62580" w:rsidRDefault="006B0A35" w:rsidP="00FC2653">
      <w:pPr>
        <w:ind w:firstLine="284"/>
        <w:jc w:val="both"/>
        <w:rPr>
          <w:ins w:id="26" w:author="رزان الدوسري ID 443203966" w:date="2023-01-24T14:33:00Z"/>
          <w:rFonts w:ascii="Times New Roman" w:eastAsiaTheme="minorEastAsia" w:hAnsi="Times New Roman" w:cs="Times New Roman"/>
          <w:b/>
          <w:i/>
          <w:iCs/>
          <w:sz w:val="24"/>
          <w:szCs w:val="24"/>
          <w:rPrChange w:id="27" w:author="رزان الدوسري ID 443203966" w:date="2023-01-24T14:45:00Z">
            <w:rPr>
              <w:ins w:id="28" w:author="رزان الدوسري ID 443203966" w:date="2023-01-24T14:33:00Z"/>
              <w:rFonts w:ascii="Times New Roman" w:eastAsiaTheme="minorEastAsia" w:hAnsi="Times New Roman" w:cs="Times New Roman"/>
              <w:bCs/>
              <w:sz w:val="24"/>
              <w:szCs w:val="24"/>
            </w:rPr>
          </w:rPrChange>
        </w:rPr>
      </w:pPr>
      <w:ins w:id="29" w:author="رزان الدوسري ID 443203966" w:date="2023-01-24T14:39:00Z">
        <w:r w:rsidRPr="00D62580">
          <w:rPr>
            <w:rFonts w:ascii="Times New Roman" w:eastAsiaTheme="minorEastAsia" w:hAnsi="Times New Roman" w:cs="Times New Roman"/>
            <w:b/>
            <w:i/>
            <w:iCs/>
            <w:sz w:val="24"/>
            <w:szCs w:val="24"/>
            <w:rPrChange w:id="30" w:author="رزان الدوسري ID 443203966" w:date="2023-01-24T14:45:00Z">
              <w:rPr>
                <w:rFonts w:ascii="Times New Roman" w:eastAsiaTheme="minorEastAsia" w:hAnsi="Times New Roman" w:cs="Times New Roman"/>
                <w:bCs/>
                <w:sz w:val="24"/>
                <w:szCs w:val="24"/>
              </w:rPr>
            </w:rPrChange>
          </w:rPr>
          <w:t>[</w:t>
        </w:r>
      </w:ins>
      <w:ins w:id="31" w:author="رزان الدوسري ID 443203966" w:date="2023-01-24T14:41:00Z">
        <w:r w:rsidR="00D90285" w:rsidRPr="00D62580">
          <w:rPr>
            <w:rFonts w:ascii="Times New Roman" w:eastAsiaTheme="minorEastAsia" w:hAnsi="Times New Roman" w:cs="Times New Roman"/>
            <w:b/>
            <w:i/>
            <w:iCs/>
            <w:sz w:val="24"/>
            <w:szCs w:val="24"/>
            <w:rPrChange w:id="32" w:author="رزان الدوسري ID 443203966" w:date="2023-01-24T14:45:00Z">
              <w:rPr>
                <w:rFonts w:ascii="Times New Roman" w:eastAsiaTheme="minorEastAsia" w:hAnsi="Times New Roman" w:cs="Times New Roman"/>
                <w:bCs/>
                <w:sz w:val="24"/>
                <w:szCs w:val="24"/>
              </w:rPr>
            </w:rPrChange>
          </w:rPr>
          <w:t>H</w:t>
        </w:r>
      </w:ins>
      <w:ins w:id="33" w:author="رزان الدوسري ID 443203966" w:date="2023-01-24T14:40:00Z">
        <w:r w:rsidR="000A4313" w:rsidRPr="00D62580">
          <w:rPr>
            <w:rFonts w:ascii="Times New Roman" w:eastAsiaTheme="minorEastAsia" w:hAnsi="Times New Roman" w:cs="Times New Roman"/>
            <w:b/>
            <w:i/>
            <w:iCs/>
            <w:sz w:val="24"/>
            <w:szCs w:val="24"/>
            <w:rPrChange w:id="34" w:author="رزان الدوسري ID 443203966" w:date="2023-01-24T14:45:00Z">
              <w:rPr>
                <w:rFonts w:ascii="Times New Roman" w:eastAsiaTheme="minorEastAsia" w:hAnsi="Times New Roman" w:cs="Times New Roman"/>
                <w:bCs/>
                <w:sz w:val="24"/>
                <w:szCs w:val="24"/>
              </w:rPr>
            </w:rPrChange>
          </w:rPr>
          <w:t>ere we decided to integrate</w:t>
        </w:r>
        <w:r w:rsidR="0005398E" w:rsidRPr="00D62580">
          <w:rPr>
            <w:rFonts w:ascii="Times New Roman" w:eastAsiaTheme="minorEastAsia" w:hAnsi="Times New Roman" w:cs="Times New Roman"/>
            <w:b/>
            <w:i/>
            <w:iCs/>
            <w:sz w:val="24"/>
            <w:szCs w:val="24"/>
            <w:rPrChange w:id="35" w:author="رزان الدوسري ID 443203966" w:date="2023-01-24T14:45:00Z">
              <w:rPr>
                <w:rFonts w:ascii="Times New Roman" w:eastAsiaTheme="minorEastAsia" w:hAnsi="Times New Roman" w:cs="Times New Roman"/>
                <w:bCs/>
                <w:sz w:val="24"/>
                <w:szCs w:val="24"/>
              </w:rPr>
            </w:rPrChange>
          </w:rPr>
          <w:t xml:space="preserve"> UX into Agile</w:t>
        </w:r>
      </w:ins>
      <w:ins w:id="36" w:author="رزان الدوسري ID 443203966" w:date="2023-01-24T14:43:00Z">
        <w:r w:rsidR="008C5954" w:rsidRPr="00D62580">
          <w:rPr>
            <w:rFonts w:ascii="Times New Roman" w:eastAsiaTheme="minorEastAsia" w:hAnsi="Times New Roman" w:cs="Times New Roman"/>
            <w:b/>
            <w:i/>
            <w:iCs/>
            <w:sz w:val="24"/>
            <w:szCs w:val="24"/>
            <w:rPrChange w:id="37" w:author="رزان الدوسري ID 443203966" w:date="2023-01-24T14:45:00Z">
              <w:rPr>
                <w:rFonts w:ascii="Times New Roman" w:eastAsiaTheme="minorEastAsia" w:hAnsi="Times New Roman" w:cs="Times New Roman"/>
                <w:bCs/>
                <w:sz w:val="24"/>
                <w:szCs w:val="24"/>
              </w:rPr>
            </w:rPrChange>
          </w:rPr>
          <w:t xml:space="preserve">. </w:t>
        </w:r>
      </w:ins>
      <w:ins w:id="38" w:author="رزان الدوسري ID 443203966" w:date="2023-01-24T14:41:00Z">
        <w:r w:rsidR="008C5954" w:rsidRPr="00D62580">
          <w:rPr>
            <w:rFonts w:ascii="Times New Roman" w:eastAsiaTheme="minorEastAsia" w:hAnsi="Times New Roman" w:cs="Times New Roman"/>
            <w:b/>
            <w:i/>
            <w:iCs/>
            <w:sz w:val="24"/>
            <w:szCs w:val="24"/>
            <w:rPrChange w:id="39" w:author="رزان الدوسري ID 443203966" w:date="2023-01-24T14:45:00Z">
              <w:rPr>
                <w:rFonts w:ascii="Times New Roman" w:eastAsiaTheme="minorEastAsia" w:hAnsi="Times New Roman" w:cs="Times New Roman"/>
                <w:bCs/>
                <w:sz w:val="24"/>
                <w:szCs w:val="24"/>
              </w:rPr>
            </w:rPrChange>
          </w:rPr>
          <w:t>T</w:t>
        </w:r>
        <w:r w:rsidR="00916C34" w:rsidRPr="00D62580">
          <w:rPr>
            <w:rFonts w:ascii="Times New Roman" w:eastAsiaTheme="minorEastAsia" w:hAnsi="Times New Roman" w:cs="Times New Roman"/>
            <w:b/>
            <w:i/>
            <w:iCs/>
            <w:sz w:val="24"/>
            <w:szCs w:val="24"/>
            <w:rPrChange w:id="40" w:author="رزان الدوسري ID 443203966" w:date="2023-01-24T14:45:00Z">
              <w:rPr>
                <w:rFonts w:ascii="Times New Roman" w:eastAsiaTheme="minorEastAsia" w:hAnsi="Times New Roman" w:cs="Times New Roman"/>
                <w:bCs/>
                <w:sz w:val="24"/>
                <w:szCs w:val="24"/>
              </w:rPr>
            </w:rPrChange>
          </w:rPr>
          <w:t xml:space="preserve">here are some </w:t>
        </w:r>
      </w:ins>
      <w:ins w:id="41" w:author="رزان الدوسري ID 443203966" w:date="2023-01-24T14:43:00Z">
        <w:r w:rsidR="007D11EE" w:rsidRPr="00D62580">
          <w:rPr>
            <w:rFonts w:ascii="Times New Roman" w:eastAsiaTheme="minorEastAsia" w:hAnsi="Times New Roman" w:cs="Times New Roman"/>
            <w:b/>
            <w:i/>
            <w:iCs/>
            <w:sz w:val="24"/>
            <w:szCs w:val="24"/>
            <w:rPrChange w:id="42" w:author="رزان الدوسري ID 443203966" w:date="2023-01-24T14:45:00Z">
              <w:rPr>
                <w:rFonts w:ascii="Times New Roman" w:eastAsiaTheme="minorEastAsia" w:hAnsi="Times New Roman" w:cs="Times New Roman"/>
                <w:bCs/>
                <w:sz w:val="24"/>
                <w:szCs w:val="24"/>
              </w:rPr>
            </w:rPrChange>
          </w:rPr>
          <w:t>challenges,</w:t>
        </w:r>
      </w:ins>
      <w:ins w:id="43" w:author="رزان الدوسري ID 443203966" w:date="2023-01-24T14:42:00Z">
        <w:r w:rsidR="00D90285" w:rsidRPr="00D62580">
          <w:rPr>
            <w:rFonts w:ascii="Times New Roman" w:eastAsiaTheme="minorEastAsia" w:hAnsi="Times New Roman" w:cs="Times New Roman"/>
            <w:b/>
            <w:i/>
            <w:iCs/>
            <w:sz w:val="24"/>
            <w:szCs w:val="24"/>
            <w:rPrChange w:id="44" w:author="رزان الدوسري ID 443203966" w:date="2023-01-24T14:45:00Z">
              <w:rPr>
                <w:rFonts w:ascii="Times New Roman" w:eastAsiaTheme="minorEastAsia" w:hAnsi="Times New Roman" w:cs="Times New Roman"/>
                <w:bCs/>
                <w:sz w:val="24"/>
                <w:szCs w:val="24"/>
              </w:rPr>
            </w:rPrChange>
          </w:rPr>
          <w:t xml:space="preserve"> and we focus on solving one</w:t>
        </w:r>
        <w:r w:rsidR="002B7EEC" w:rsidRPr="00D62580">
          <w:rPr>
            <w:rFonts w:ascii="Times New Roman" w:eastAsiaTheme="minorEastAsia" w:hAnsi="Times New Roman" w:cs="Times New Roman"/>
            <w:b/>
            <w:i/>
            <w:iCs/>
            <w:sz w:val="24"/>
            <w:szCs w:val="24"/>
            <w:rPrChange w:id="45" w:author="رزان الدوسري ID 443203966" w:date="2023-01-24T14:45:00Z">
              <w:rPr>
                <w:rFonts w:ascii="Times New Roman" w:eastAsiaTheme="minorEastAsia" w:hAnsi="Times New Roman" w:cs="Times New Roman"/>
                <w:bCs/>
                <w:sz w:val="24"/>
                <w:szCs w:val="24"/>
              </w:rPr>
            </w:rPrChange>
          </w:rPr>
          <w:t xml:space="preserve">/two of these challenges </w:t>
        </w:r>
      </w:ins>
      <w:ins w:id="46" w:author="رزان الدوسري ID 443203966" w:date="2023-01-24T14:43:00Z">
        <w:r w:rsidR="008C5954" w:rsidRPr="00D62580">
          <w:rPr>
            <w:rFonts w:ascii="Times New Roman" w:eastAsiaTheme="minorEastAsia" w:hAnsi="Times New Roman" w:cs="Times New Roman"/>
            <w:b/>
            <w:i/>
            <w:iCs/>
            <w:sz w:val="24"/>
            <w:szCs w:val="24"/>
            <w:rPrChange w:id="47" w:author="رزان الدوسري ID 443203966" w:date="2023-01-24T14:45:00Z">
              <w:rPr>
                <w:rFonts w:ascii="Times New Roman" w:eastAsiaTheme="minorEastAsia" w:hAnsi="Times New Roman" w:cs="Times New Roman"/>
                <w:bCs/>
                <w:sz w:val="24"/>
                <w:szCs w:val="24"/>
              </w:rPr>
            </w:rPrChange>
          </w:rPr>
          <w:t xml:space="preserve">and </w:t>
        </w:r>
        <w:r w:rsidR="007D11EE" w:rsidRPr="00D62580">
          <w:rPr>
            <w:rFonts w:ascii="Times New Roman" w:eastAsiaTheme="minorEastAsia" w:hAnsi="Times New Roman" w:cs="Times New Roman"/>
            <w:b/>
            <w:i/>
            <w:iCs/>
            <w:sz w:val="24"/>
            <w:szCs w:val="24"/>
            <w:rPrChange w:id="48" w:author="رزان الدوسري ID 443203966" w:date="2023-01-24T14:45:00Z">
              <w:rPr>
                <w:rFonts w:ascii="Times New Roman" w:eastAsiaTheme="minorEastAsia" w:hAnsi="Times New Roman" w:cs="Times New Roman"/>
                <w:bCs/>
                <w:sz w:val="24"/>
                <w:szCs w:val="24"/>
              </w:rPr>
            </w:rPrChange>
          </w:rPr>
          <w:t>gave examples of other solutions]</w:t>
        </w:r>
      </w:ins>
    </w:p>
    <w:p w14:paraId="09EA7C37" w14:textId="3EED02B2" w:rsidR="004043DC" w:rsidRDefault="00467D65" w:rsidP="00FC2653">
      <w:pPr>
        <w:ind w:firstLine="284"/>
        <w:jc w:val="both"/>
        <w:rPr>
          <w:ins w:id="49" w:author="رزان الدوسري ID 443203966" w:date="2023-01-24T14:44:00Z"/>
          <w:rFonts w:ascii="Times New Roman" w:eastAsiaTheme="minorEastAsia" w:hAnsi="Times New Roman" w:cs="Times New Roman"/>
          <w:bCs/>
          <w:sz w:val="24"/>
          <w:szCs w:val="24"/>
        </w:rPr>
      </w:pPr>
      <w:ins w:id="50" w:author="رزان الدوسري ID 443203966" w:date="2023-01-24T14:08:00Z">
        <w:r>
          <w:rPr>
            <w:rFonts w:ascii="Times New Roman" w:eastAsiaTheme="minorEastAsia" w:hAnsi="Times New Roman" w:cs="Times New Roman"/>
            <w:bCs/>
            <w:sz w:val="24"/>
            <w:szCs w:val="24"/>
          </w:rPr>
          <w:t xml:space="preserve"> </w:t>
        </w:r>
        <w:r w:rsidRPr="00467D65">
          <w:rPr>
            <w:rFonts w:ascii="Times New Roman" w:eastAsiaTheme="minorEastAsia" w:hAnsi="Times New Roman" w:cs="Times New Roman"/>
            <w:bCs/>
            <w:sz w:val="24"/>
            <w:szCs w:val="24"/>
          </w:rPr>
          <w:t xml:space="preserve">This study comes as a step further to facilitate this integration. It is still likely to face some challenges, and this study attempts to address one of them. </w:t>
        </w:r>
      </w:ins>
      <w:ins w:id="51" w:author="رزان الدوسري ID 443203966" w:date="2023-01-24T14:30:00Z">
        <w:r w:rsidR="005C6A95" w:rsidRPr="005C6A95">
          <w:rPr>
            <w:rFonts w:ascii="Times New Roman" w:eastAsiaTheme="minorEastAsia" w:hAnsi="Times New Roman" w:cs="Times New Roman"/>
            <w:bCs/>
            <w:sz w:val="24"/>
            <w:szCs w:val="24"/>
          </w:rPr>
          <w:t xml:space="preserve">Clearly, we cannot address </w:t>
        </w:r>
        <w:proofErr w:type="gramStart"/>
        <w:r w:rsidR="005C6A95" w:rsidRPr="005C6A95">
          <w:rPr>
            <w:rFonts w:ascii="Times New Roman" w:eastAsiaTheme="minorEastAsia" w:hAnsi="Times New Roman" w:cs="Times New Roman"/>
            <w:bCs/>
            <w:sz w:val="24"/>
            <w:szCs w:val="24"/>
          </w:rPr>
          <w:t>all of</w:t>
        </w:r>
        <w:proofErr w:type="gramEnd"/>
        <w:r w:rsidR="005C6A95" w:rsidRPr="005C6A95">
          <w:rPr>
            <w:rFonts w:ascii="Times New Roman" w:eastAsiaTheme="minorEastAsia" w:hAnsi="Times New Roman" w:cs="Times New Roman"/>
            <w:bCs/>
            <w:sz w:val="24"/>
            <w:szCs w:val="24"/>
          </w:rPr>
          <w:t xml:space="preserve"> the challenges with a single solution; </w:t>
        </w:r>
      </w:ins>
      <w:ins w:id="52" w:author="رزان الدوسري ID 443203966" w:date="2023-01-24T14:01:00Z">
        <w:r w:rsidR="00A53C22" w:rsidRPr="00A53C22">
          <w:rPr>
            <w:rFonts w:ascii="Times New Roman" w:eastAsiaTheme="minorEastAsia" w:hAnsi="Times New Roman" w:cs="Times New Roman"/>
            <w:bCs/>
            <w:sz w:val="24"/>
            <w:szCs w:val="24"/>
          </w:rPr>
          <w:t xml:space="preserve">therefore, this is a partial solution of the challenges. </w:t>
        </w:r>
      </w:ins>
      <w:ins w:id="53" w:author="رزان الدوسري ID 443203966" w:date="2023-01-24T14:17:00Z">
        <w:r w:rsidR="003812A4">
          <w:rPr>
            <w:rFonts w:ascii="Times New Roman" w:eastAsiaTheme="minorEastAsia" w:hAnsi="Times New Roman" w:cs="Times New Roman"/>
            <w:bCs/>
            <w:sz w:val="24"/>
            <w:szCs w:val="24"/>
          </w:rPr>
          <w:t>M</w:t>
        </w:r>
      </w:ins>
      <w:ins w:id="54" w:author="رزان الدوسري ID 443203966" w:date="2023-01-24T14:18:00Z">
        <w:r w:rsidR="003812A4">
          <w:rPr>
            <w:rFonts w:ascii="Times New Roman" w:eastAsiaTheme="minorEastAsia" w:hAnsi="Times New Roman" w:cs="Times New Roman"/>
            <w:bCs/>
            <w:sz w:val="24"/>
            <w:szCs w:val="24"/>
          </w:rPr>
          <w:t>oreover</w:t>
        </w:r>
        <w:r w:rsidR="00011427">
          <w:rPr>
            <w:rFonts w:ascii="Times New Roman" w:eastAsiaTheme="minorEastAsia" w:hAnsi="Times New Roman" w:cs="Times New Roman"/>
            <w:bCs/>
            <w:sz w:val="24"/>
            <w:szCs w:val="24"/>
          </w:rPr>
          <w:t>,</w:t>
        </w:r>
      </w:ins>
      <w:ins w:id="55" w:author="رزان الدوسري ID 443203966" w:date="2023-01-24T14:31:00Z">
        <w:r w:rsidR="00FC2653">
          <w:rPr>
            <w:rFonts w:ascii="Times New Roman" w:eastAsiaTheme="minorEastAsia" w:hAnsi="Times New Roman" w:cs="Times New Roman"/>
            <w:bCs/>
            <w:sz w:val="24"/>
            <w:szCs w:val="24"/>
          </w:rPr>
          <w:t xml:space="preserve"> </w:t>
        </w:r>
      </w:ins>
      <w:del w:id="56" w:author="رزان الدوسري ID 443203966" w:date="2023-01-24T14:17:00Z">
        <w:r w:rsidR="004043DC" w:rsidRPr="00B02DFD" w:rsidDel="003812A4">
          <w:rPr>
            <w:rFonts w:ascii="Times New Roman" w:eastAsiaTheme="minorEastAsia" w:hAnsi="Times New Roman" w:cs="Times New Roman"/>
            <w:bCs/>
            <w:sz w:val="24"/>
            <w:szCs w:val="24"/>
          </w:rPr>
          <w:delText xml:space="preserve">Although integrating these two processes is important, it presents several challenges as well. </w:delText>
        </w:r>
      </w:del>
      <w:del w:id="57" w:author="رزان الدوسري ID 443203966" w:date="2023-01-24T14:19:00Z">
        <w:r w:rsidR="004043DC" w:rsidRPr="00BD5E89" w:rsidDel="00B76C58">
          <w:rPr>
            <w:rFonts w:ascii="Times New Roman" w:eastAsiaTheme="minorEastAsia" w:hAnsi="Times New Roman" w:cs="Times New Roman"/>
            <w:bCs/>
            <w:sz w:val="24"/>
            <w:szCs w:val="24"/>
          </w:rPr>
          <w:delText>These</w:delText>
        </w:r>
      </w:del>
      <w:ins w:id="58" w:author="رزان الدوسري ID 443203966" w:date="2023-01-24T14:19:00Z">
        <w:r w:rsidR="00B76C58">
          <w:rPr>
            <w:rFonts w:ascii="Times New Roman" w:eastAsiaTheme="minorEastAsia" w:hAnsi="Times New Roman" w:cs="Times New Roman"/>
            <w:bCs/>
            <w:sz w:val="24"/>
            <w:szCs w:val="24"/>
          </w:rPr>
          <w:t>some</w:t>
        </w:r>
      </w:ins>
      <w:r w:rsidR="004043DC" w:rsidRPr="00BD5E89">
        <w:rPr>
          <w:rFonts w:ascii="Times New Roman" w:eastAsiaTheme="minorEastAsia" w:hAnsi="Times New Roman" w:cs="Times New Roman"/>
          <w:bCs/>
          <w:sz w:val="24"/>
          <w:szCs w:val="24"/>
        </w:rPr>
        <w:t xml:space="preserve"> challenges were discussed in the literature, where some studies have proposed gamification frameworks to motivate and engage agile teams in conducting UX activities collaboratively and developing a user-centered </w:t>
      </w:r>
      <w:commentRangeStart w:id="59"/>
      <w:r w:rsidR="004043DC" w:rsidRPr="00B02DFD">
        <w:rPr>
          <w:rFonts w:ascii="Times New Roman" w:eastAsiaTheme="minorEastAsia" w:hAnsi="Times New Roman" w:cs="Times New Roman"/>
          <w:bCs/>
          <w:sz w:val="24"/>
          <w:szCs w:val="24"/>
        </w:rPr>
        <w:t>mindset</w:t>
      </w:r>
      <w:commentRangeEnd w:id="59"/>
      <w:r w:rsidR="004043DC">
        <w:rPr>
          <w:rStyle w:val="CommentReference"/>
        </w:rPr>
        <w:commentReference w:id="59"/>
      </w:r>
      <w:ins w:id="60" w:author="رزان الدوسري ID 443203966" w:date="2023-01-24T12:47:00Z">
        <w:r w:rsidR="00EF4613">
          <w:rPr>
            <w:rFonts w:ascii="Times New Roman" w:eastAsiaTheme="minorEastAsia" w:hAnsi="Times New Roman" w:cs="Times New Roman"/>
            <w:bCs/>
            <w:sz w:val="24"/>
            <w:szCs w:val="24"/>
          </w:rPr>
          <w:t xml:space="preserve"> </w:t>
        </w:r>
      </w:ins>
      <w:customXmlInsRangeStart w:id="61" w:author="رزان الدوسري ID 443203966" w:date="2023-01-24T12:47:00Z"/>
      <w:sdt>
        <w:sdtPr>
          <w:rPr>
            <w:rFonts w:ascii="Times New Roman" w:hAnsi="Times New Roman" w:cs="Times New Roman"/>
            <w:color w:val="000000"/>
            <w:sz w:val="24"/>
            <w:szCs w:val="24"/>
          </w:rPr>
          <w:tag w:val="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"/>
          <w:id w:val="850761246"/>
          <w:placeholder>
            <w:docPart w:val="C0F2FDFE1157894FB0008FCF0436C9A2"/>
          </w:placeholder>
        </w:sdtPr>
        <w:sdtEndPr/>
        <w:sdtContent>
          <w:customXmlInsRangeEnd w:id="61"/>
          <w:r w:rsidR="0053281D" w:rsidRPr="0053281D">
            <w:rPr>
              <w:rFonts w:ascii="Times New Roman" w:hAnsi="Times New Roman" w:cs="Times New Roman"/>
              <w:color w:val="000000"/>
              <w:sz w:val="24"/>
              <w:szCs w:val="24"/>
            </w:rPr>
            <w:t>[4]</w:t>
          </w:r>
          <w:customXmlInsRangeStart w:id="62" w:author="رزان الدوسري ID 443203966" w:date="2023-01-24T12:47:00Z"/>
        </w:sdtContent>
      </w:sdt>
      <w:customXmlInsRangeEnd w:id="62"/>
      <w:r w:rsidR="004043DC" w:rsidRPr="00B02DFD">
        <w:rPr>
          <w:rFonts w:ascii="Times New Roman" w:eastAsiaTheme="minorEastAsia" w:hAnsi="Times New Roman" w:cs="Times New Roman"/>
          <w:bCs/>
          <w:sz w:val="24"/>
          <w:szCs w:val="24"/>
        </w:rPr>
        <w:t xml:space="preserve">. </w:t>
      </w:r>
      <w:del w:id="63" w:author="رزان الدوسري ID 443203966" w:date="2023-01-24T14:11:00Z">
        <w:r w:rsidR="002A13DB" w:rsidDel="001B3DA5">
          <w:rPr>
            <w:rFonts w:ascii="Times New Roman" w:eastAsiaTheme="minorEastAsia" w:hAnsi="Times New Roman" w:cs="Times New Roman"/>
            <w:bCs/>
            <w:sz w:val="24"/>
            <w:szCs w:val="24"/>
          </w:rPr>
          <w:delText>A</w:delText>
        </w:r>
        <w:r w:rsidR="002A13DB" w:rsidRPr="00B02DFD" w:rsidDel="001B3DA5">
          <w:rPr>
            <w:rFonts w:ascii="Times New Roman" w:eastAsiaTheme="minorEastAsia" w:hAnsi="Times New Roman" w:cs="Times New Roman"/>
            <w:bCs/>
            <w:sz w:val="24"/>
            <w:szCs w:val="24"/>
          </w:rPr>
          <w:delText>nother study</w:delText>
        </w:r>
        <w:r w:rsidR="004043DC" w:rsidRPr="00B02DFD" w:rsidDel="001B3DA5">
          <w:delText xml:space="preserve"> </w:delText>
        </w:r>
        <w:r w:rsidR="004043DC" w:rsidRPr="00BD5E89" w:rsidDel="001B3DA5">
          <w:rPr>
            <w:rFonts w:ascii="Times New Roman" w:eastAsiaTheme="minorEastAsia" w:hAnsi="Times New Roman" w:cs="Times New Roman"/>
            <w:bCs/>
            <w:sz w:val="24"/>
            <w:szCs w:val="24"/>
          </w:rPr>
          <w:delText>proposed</w:delText>
        </w:r>
      </w:del>
      <w:ins w:id="64" w:author="رزان الدوسري ID 443203966" w:date="2023-01-24T14:11:00Z">
        <w:r w:rsidR="001B3DA5">
          <w:rPr>
            <w:rFonts w:ascii="Times New Roman" w:eastAsiaTheme="minorEastAsia" w:hAnsi="Times New Roman" w:cs="Times New Roman"/>
            <w:bCs/>
            <w:sz w:val="24"/>
            <w:szCs w:val="24"/>
          </w:rPr>
          <w:t>Other solution</w:t>
        </w:r>
        <w:r w:rsidR="003F5ECD">
          <w:rPr>
            <w:rFonts w:ascii="Times New Roman" w:eastAsiaTheme="minorEastAsia" w:hAnsi="Times New Roman" w:cs="Times New Roman"/>
            <w:bCs/>
            <w:sz w:val="24"/>
            <w:szCs w:val="24"/>
          </w:rPr>
          <w:t>s include</w:t>
        </w:r>
      </w:ins>
      <w:r w:rsidR="004043DC" w:rsidRPr="00BD5E89">
        <w:rPr>
          <w:rFonts w:ascii="Times New Roman" w:eastAsiaTheme="minorEastAsia" w:hAnsi="Times New Roman" w:cs="Times New Roman"/>
          <w:bCs/>
          <w:sz w:val="24"/>
          <w:szCs w:val="24"/>
        </w:rPr>
        <w:t xml:space="preserve"> </w:t>
      </w:r>
      <w:r w:rsidR="004043DC">
        <w:rPr>
          <w:rFonts w:ascii="Times New Roman" w:eastAsiaTheme="minorEastAsia" w:hAnsi="Times New Roman" w:cs="Times New Roman"/>
          <w:bCs/>
          <w:sz w:val="24"/>
          <w:szCs w:val="24"/>
        </w:rPr>
        <w:t xml:space="preserve">using </w:t>
      </w:r>
      <w:r w:rsidR="004043DC" w:rsidRPr="00BD5E89">
        <w:rPr>
          <w:rFonts w:ascii="Times New Roman" w:eastAsiaTheme="minorEastAsia" w:hAnsi="Times New Roman" w:cs="Times New Roman"/>
          <w:bCs/>
          <w:sz w:val="24"/>
          <w:szCs w:val="24"/>
        </w:rPr>
        <w:t>user stories</w:t>
      </w:r>
      <w:r w:rsidR="004043DC">
        <w:rPr>
          <w:rFonts w:ascii="Times New Roman" w:eastAsiaTheme="minorEastAsia" w:hAnsi="Times New Roman" w:cs="Times New Roman"/>
          <w:bCs/>
          <w:sz w:val="24"/>
          <w:szCs w:val="24"/>
        </w:rPr>
        <w:t xml:space="preserve"> </w:t>
      </w:r>
      <w:r w:rsidR="004043DC" w:rsidRPr="00B02DFD">
        <w:rPr>
          <w:rFonts w:ascii="Times New Roman" w:eastAsiaTheme="minorEastAsia" w:hAnsi="Times New Roman" w:cs="Times New Roman"/>
          <w:bCs/>
          <w:sz w:val="24"/>
          <w:szCs w:val="24"/>
        </w:rPr>
        <w:t>to integrate UX work into agile without sacrificing agility</w:t>
      </w:r>
      <w:r w:rsidR="003F5ECD" w:rsidRPr="003F5ECD">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"/>
          <w:id w:val="1396552279"/>
          <w:placeholder>
            <w:docPart w:val="7292595817FEDE42B640FBD8013862AC"/>
          </w:placeholder>
        </w:sdtPr>
        <w:sdtEndPr/>
        <w:sdtContent>
          <w:r w:rsidR="0053281D" w:rsidRPr="0053281D">
            <w:rPr>
              <w:rFonts w:ascii="Times New Roman" w:hAnsi="Times New Roman" w:cs="Times New Roman"/>
              <w:color w:val="000000"/>
              <w:sz w:val="24"/>
              <w:szCs w:val="24"/>
            </w:rPr>
            <w:t>[5]</w:t>
          </w:r>
        </w:sdtContent>
      </w:sdt>
      <w:r w:rsidR="004043DC">
        <w:rPr>
          <w:rFonts w:ascii="Times New Roman" w:eastAsiaTheme="minorEastAsia" w:hAnsi="Times New Roman" w:cs="Times New Roman"/>
          <w:bCs/>
          <w:sz w:val="24"/>
          <w:szCs w:val="24"/>
        </w:rPr>
        <w:t xml:space="preserve">. </w:t>
      </w:r>
      <w:commentRangeStart w:id="65"/>
      <w:del w:id="66" w:author="رزان الدوسري ID 443203966" w:date="2023-01-24T12:48:00Z">
        <w:r w:rsidR="004043DC" w:rsidRPr="00BD5E89" w:rsidDel="008C6F04">
          <w:rPr>
            <w:rFonts w:ascii="Times New Roman" w:eastAsiaTheme="minorEastAsia" w:hAnsi="Times New Roman" w:cs="Times New Roman"/>
            <w:bCs/>
            <w:sz w:val="24"/>
            <w:szCs w:val="24"/>
          </w:rPr>
          <w:delText xml:space="preserve">A task-oriented integration </w:delText>
        </w:r>
        <w:r w:rsidR="004043DC" w:rsidRPr="00B02DFD" w:rsidDel="008C6F04">
          <w:rPr>
            <w:rFonts w:ascii="Times New Roman" w:eastAsiaTheme="minorEastAsia" w:hAnsi="Times New Roman" w:cs="Times New Roman"/>
            <w:bCs/>
            <w:sz w:val="24"/>
            <w:szCs w:val="24"/>
          </w:rPr>
          <w:delText xml:space="preserve">was suggested to clarify </w:delText>
        </w:r>
        <w:r w:rsidR="004043DC" w:rsidRPr="00BD5E89" w:rsidDel="008C6F04">
          <w:rPr>
            <w:rFonts w:ascii="Times New Roman" w:eastAsiaTheme="minorEastAsia" w:hAnsi="Times New Roman" w:cs="Times New Roman"/>
            <w:bCs/>
            <w:sz w:val="24"/>
            <w:szCs w:val="24"/>
          </w:rPr>
          <w:delText>which UX-related tasks can be assigned to developers and which require a UX expert.</w:delText>
        </w:r>
        <w:commentRangeEnd w:id="65"/>
        <w:r w:rsidR="004043DC" w:rsidDel="008C6F04">
          <w:rPr>
            <w:rStyle w:val="CommentReference"/>
          </w:rPr>
          <w:commentReference w:id="65"/>
        </w:r>
      </w:del>
    </w:p>
    <w:p w14:paraId="17A9A6B2" w14:textId="48F80BE1" w:rsidR="007D11EE" w:rsidRPr="00D62580" w:rsidRDefault="007D11EE" w:rsidP="00FC2653">
      <w:pPr>
        <w:ind w:firstLine="284"/>
        <w:jc w:val="both"/>
        <w:rPr>
          <w:rFonts w:ascii="Times New Roman" w:eastAsiaTheme="minorEastAsia" w:hAnsi="Times New Roman" w:cs="Times New Roman"/>
          <w:b/>
          <w:i/>
          <w:iCs/>
          <w:sz w:val="24"/>
          <w:szCs w:val="24"/>
        </w:rPr>
      </w:pPr>
      <w:ins w:id="67" w:author="رزان الدوسري ID 443203966" w:date="2023-01-24T14:44:00Z">
        <w:r w:rsidRPr="00D62580">
          <w:rPr>
            <w:rFonts w:ascii="Times New Roman" w:eastAsiaTheme="minorEastAsia" w:hAnsi="Times New Roman" w:cs="Times New Roman"/>
            <w:b/>
            <w:i/>
            <w:iCs/>
            <w:sz w:val="24"/>
            <w:szCs w:val="24"/>
          </w:rPr>
          <w:t>[</w:t>
        </w:r>
      </w:ins>
      <w:ins w:id="68" w:author="رزان الدوسري ID 443203966" w:date="2023-01-24T14:45:00Z">
        <w:r w:rsidRPr="00D62580">
          <w:rPr>
            <w:rFonts w:ascii="Times New Roman" w:eastAsiaTheme="minorEastAsia" w:hAnsi="Times New Roman" w:cs="Times New Roman"/>
            <w:b/>
            <w:i/>
            <w:iCs/>
            <w:sz w:val="24"/>
            <w:szCs w:val="24"/>
          </w:rPr>
          <w:t xml:space="preserve">Here </w:t>
        </w:r>
      </w:ins>
      <w:ins w:id="69" w:author="رزان الدوسري ID 443203966" w:date="2023-01-24T14:46:00Z">
        <w:r w:rsidR="0055235F" w:rsidRPr="00D62580">
          <w:rPr>
            <w:rFonts w:ascii="Times New Roman" w:eastAsiaTheme="minorEastAsia" w:hAnsi="Times New Roman" w:cs="Times New Roman"/>
            <w:b/>
            <w:i/>
            <w:iCs/>
            <w:sz w:val="24"/>
            <w:szCs w:val="24"/>
          </w:rPr>
          <w:t xml:space="preserve">we’re talking </w:t>
        </w:r>
      </w:ins>
      <w:ins w:id="70" w:author="رزان الدوسري ID 443203966" w:date="2023-01-24T14:45:00Z">
        <w:r w:rsidRPr="00D62580">
          <w:rPr>
            <w:rFonts w:ascii="Times New Roman" w:eastAsiaTheme="minorEastAsia" w:hAnsi="Times New Roman" w:cs="Times New Roman"/>
            <w:b/>
            <w:i/>
            <w:iCs/>
            <w:sz w:val="24"/>
            <w:szCs w:val="24"/>
          </w:rPr>
          <w:t>about the challenges that w</w:t>
        </w:r>
        <w:r w:rsidR="0055235F" w:rsidRPr="00D62580">
          <w:rPr>
            <w:rFonts w:ascii="Times New Roman" w:eastAsiaTheme="minorEastAsia" w:hAnsi="Times New Roman" w:cs="Times New Roman"/>
            <w:b/>
            <w:i/>
            <w:iCs/>
            <w:sz w:val="24"/>
            <w:szCs w:val="24"/>
          </w:rPr>
          <w:t xml:space="preserve">e’re </w:t>
        </w:r>
      </w:ins>
      <w:ins w:id="71" w:author="رزان الدوسري ID 443203966" w:date="2023-01-24T14:46:00Z">
        <w:r w:rsidR="0055235F" w:rsidRPr="00D62580">
          <w:rPr>
            <w:rFonts w:ascii="Times New Roman" w:eastAsiaTheme="minorEastAsia" w:hAnsi="Times New Roman" w:cs="Times New Roman"/>
            <w:b/>
            <w:i/>
            <w:iCs/>
            <w:sz w:val="24"/>
            <w:szCs w:val="24"/>
          </w:rPr>
          <w:t xml:space="preserve">currently </w:t>
        </w:r>
      </w:ins>
      <w:ins w:id="72" w:author="رزان الدوسري ID 443203966" w:date="2023-01-24T14:45:00Z">
        <w:r w:rsidR="0055235F" w:rsidRPr="00D62580">
          <w:rPr>
            <w:rFonts w:ascii="Times New Roman" w:eastAsiaTheme="minorEastAsia" w:hAnsi="Times New Roman" w:cs="Times New Roman"/>
            <w:b/>
            <w:i/>
            <w:iCs/>
            <w:sz w:val="24"/>
            <w:szCs w:val="24"/>
          </w:rPr>
          <w:t>addressing</w:t>
        </w:r>
      </w:ins>
      <w:ins w:id="73" w:author="رزان الدوسري ID 443203966" w:date="2023-01-24T14:44:00Z">
        <w:r w:rsidRPr="00D62580">
          <w:rPr>
            <w:rFonts w:ascii="Times New Roman" w:eastAsiaTheme="minorEastAsia" w:hAnsi="Times New Roman" w:cs="Times New Roman"/>
            <w:b/>
            <w:i/>
            <w:iCs/>
            <w:sz w:val="24"/>
            <w:szCs w:val="24"/>
          </w:rPr>
          <w:t>]</w:t>
        </w:r>
      </w:ins>
    </w:p>
    <w:p w14:paraId="03ABFAEA" w14:textId="19AA12A0" w:rsidR="004043DC" w:rsidRDefault="004043DC" w:rsidP="004043DC">
      <w:pPr>
        <w:ind w:firstLine="284"/>
        <w:jc w:val="both"/>
        <w:rPr>
          <w:rFonts w:ascii="Times New Roman" w:eastAsiaTheme="minorEastAsia" w:hAnsi="Times New Roman" w:cs="Times New Roman"/>
          <w:bCs/>
          <w:sz w:val="24"/>
          <w:szCs w:val="24"/>
        </w:rPr>
      </w:pPr>
      <w:commentRangeStart w:id="74"/>
      <w:commentRangeStart w:id="75"/>
      <w:commentRangeStart w:id="76"/>
      <w:r w:rsidRPr="00CD1577">
        <w:rPr>
          <w:rFonts w:ascii="Times New Roman" w:eastAsiaTheme="minorEastAsia" w:hAnsi="Times New Roman" w:cs="Times New Roman"/>
          <w:bCs/>
          <w:sz w:val="24"/>
          <w:szCs w:val="24"/>
        </w:rPr>
        <w:t>One common challenge in Agile and UX integration is lack of time for UX wor</w:t>
      </w:r>
      <w:r>
        <w:rPr>
          <w:rFonts w:ascii="Times New Roman" w:eastAsiaTheme="minorEastAsia" w:hAnsi="Times New Roman" w:cs="Times New Roman"/>
          <w:bCs/>
          <w:sz w:val="24"/>
          <w:szCs w:val="24"/>
        </w:rPr>
        <w:t>k</w:t>
      </w:r>
      <w:r w:rsidRPr="00CD1577">
        <w:rPr>
          <w:rFonts w:ascii="Times New Roman" w:eastAsiaTheme="minorEastAsia" w:hAnsi="Times New Roman" w:cs="Times New Roman"/>
          <w:bCs/>
          <w:sz w:val="24"/>
          <w:szCs w:val="24"/>
        </w:rPr>
        <w:t xml:space="preserve"> </w:t>
      </w:r>
      <w:sdt>
        <w:sdtPr>
          <w:rPr>
            <w:rFonts w:ascii="Times New Roman" w:eastAsiaTheme="minorEastAsia" w:hAnsi="Times New Roman" w:cs="Times New Roman"/>
            <w:bCs/>
            <w:color w:val="000000"/>
            <w:sz w:val="24"/>
            <w:szCs w:val="24"/>
          </w:rPr>
          <w:tag w:val="MENDELEY_CITATION_v3_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"/>
          <w:id w:val="1993216525"/>
          <w:placeholder>
            <w:docPart w:val="60A5DE7A5DF6CE47A1202C61B5641506"/>
          </w:placeholder>
        </w:sdtPr>
        <w:sdtEndPr/>
        <w:sdtContent>
          <w:r w:rsidR="0053281D" w:rsidRPr="0053281D">
            <w:rPr>
              <w:rFonts w:ascii="Times New Roman" w:eastAsiaTheme="minorEastAsia" w:hAnsi="Times New Roman" w:cs="Times New Roman"/>
              <w:bCs/>
              <w:color w:val="000000"/>
              <w:sz w:val="24"/>
              <w:szCs w:val="24"/>
            </w:rPr>
            <w:t>[6]</w:t>
          </w:r>
        </w:sdtContent>
      </w:sdt>
      <w:r w:rsidRPr="00CD1577">
        <w:rPr>
          <w:rFonts w:ascii="Times New Roman" w:eastAsiaTheme="minorEastAsia" w:hAnsi="Times New Roman" w:cs="Times New Roman"/>
          <w:bCs/>
          <w:sz w:val="24"/>
          <w:szCs w:val="24"/>
        </w:rPr>
        <w:t xml:space="preserve">. Executing UX </w:t>
      </w:r>
      <w:del w:id="77" w:author="رزان الدوسري ID 443203966" w:date="2023-02-09T11:08:00Z">
        <w:r w:rsidRPr="00CD1577" w:rsidDel="0024503F">
          <w:rPr>
            <w:rFonts w:ascii="Times New Roman" w:eastAsiaTheme="minorEastAsia" w:hAnsi="Times New Roman" w:cs="Times New Roman"/>
            <w:bCs/>
            <w:sz w:val="24"/>
            <w:szCs w:val="24"/>
          </w:rPr>
          <w:delText xml:space="preserve">techniques </w:delText>
        </w:r>
      </w:del>
      <w:ins w:id="78" w:author="رزان الدوسري ID 443203966" w:date="2023-02-09T11:08:00Z">
        <w:r w:rsidR="0024503F">
          <w:rPr>
            <w:rFonts w:ascii="Times New Roman" w:eastAsiaTheme="minorEastAsia" w:hAnsi="Times New Roman" w:cs="Times New Roman"/>
            <w:bCs/>
            <w:sz w:val="24"/>
            <w:szCs w:val="24"/>
          </w:rPr>
          <w:t>method</w:t>
        </w:r>
        <w:r w:rsidR="0024503F" w:rsidRPr="00CD1577">
          <w:rPr>
            <w:rFonts w:ascii="Times New Roman" w:eastAsiaTheme="minorEastAsia" w:hAnsi="Times New Roman" w:cs="Times New Roman"/>
            <w:bCs/>
            <w:sz w:val="24"/>
            <w:szCs w:val="24"/>
          </w:rPr>
          <w:t xml:space="preserve">s </w:t>
        </w:r>
      </w:ins>
      <w:r w:rsidRPr="00CD1577">
        <w:rPr>
          <w:rFonts w:ascii="Times New Roman" w:eastAsiaTheme="minorEastAsia" w:hAnsi="Times New Roman" w:cs="Times New Roman"/>
          <w:bCs/>
          <w:sz w:val="24"/>
          <w:szCs w:val="24"/>
        </w:rPr>
        <w:t xml:space="preserve">can minimize development changes, thereby resulting in a significant time and cost savings </w:t>
      </w:r>
      <w:sdt>
        <w:sdtPr>
          <w:rPr>
            <w:rFonts w:ascii="Times New Roman" w:eastAsiaTheme="minorEastAsia" w:hAnsi="Times New Roman" w:cs="Times New Roman"/>
            <w:bCs/>
            <w:color w:val="000000"/>
            <w:sz w:val="24"/>
            <w:szCs w:val="24"/>
          </w:rPr>
          <w:tag w:val="MENDELEY_CITATION_v3_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"/>
          <w:id w:val="-652210601"/>
          <w:placeholder>
            <w:docPart w:val="E68F8F09A03DB54FBEA2EA7F856BF614"/>
          </w:placeholder>
        </w:sdtPr>
        <w:sdtEndPr/>
        <w:sdtContent>
          <w:r w:rsidR="0053281D" w:rsidRPr="0053281D">
            <w:rPr>
              <w:rFonts w:ascii="Times New Roman" w:eastAsiaTheme="minorEastAsia" w:hAnsi="Times New Roman" w:cs="Times New Roman"/>
              <w:bCs/>
              <w:color w:val="000000"/>
              <w:sz w:val="24"/>
              <w:szCs w:val="24"/>
            </w:rPr>
            <w:t>[7]</w:t>
          </w:r>
        </w:sdtContent>
      </w:sdt>
      <w:r w:rsidRPr="00CD1577">
        <w:rPr>
          <w:rFonts w:ascii="Times New Roman" w:eastAsiaTheme="minorEastAsia" w:hAnsi="Times New Roman" w:cs="Times New Roman"/>
          <w:bCs/>
          <w:sz w:val="24"/>
          <w:szCs w:val="24"/>
        </w:rPr>
        <w:t xml:space="preserve">. Developing a product with a great user experience within a tight schedule, requires assessing the effort associated with conducting UX experiments and deciding the best UX </w:t>
      </w:r>
      <w:ins w:id="79" w:author="رزان الدوسري ID 443203966" w:date="2023-02-09T11:08:00Z">
        <w:r w:rsidR="0024503F">
          <w:rPr>
            <w:rFonts w:ascii="Times New Roman" w:eastAsiaTheme="minorEastAsia" w:hAnsi="Times New Roman" w:cs="Times New Roman"/>
            <w:bCs/>
            <w:sz w:val="24"/>
            <w:szCs w:val="24"/>
          </w:rPr>
          <w:t>method</w:t>
        </w:r>
      </w:ins>
      <w:del w:id="80" w:author="رزان الدوسري ID 443203966" w:date="2023-02-09T11:08:00Z">
        <w:r w:rsidRPr="00CD1577" w:rsidDel="0024503F">
          <w:rPr>
            <w:rFonts w:ascii="Times New Roman" w:eastAsiaTheme="minorEastAsia" w:hAnsi="Times New Roman" w:cs="Times New Roman"/>
            <w:bCs/>
            <w:sz w:val="24"/>
            <w:szCs w:val="24"/>
          </w:rPr>
          <w:delText>technique</w:delText>
        </w:r>
      </w:del>
      <w:r w:rsidRPr="00CD1577">
        <w:rPr>
          <w:rFonts w:ascii="Times New Roman" w:eastAsiaTheme="minorEastAsia" w:hAnsi="Times New Roman" w:cs="Times New Roman"/>
          <w:bCs/>
          <w:sz w:val="24"/>
          <w:szCs w:val="24"/>
        </w:rPr>
        <w:t xml:space="preserve"> to perform to achieve useful results.</w:t>
      </w:r>
      <w:commentRangeEnd w:id="74"/>
      <w:r>
        <w:rPr>
          <w:rStyle w:val="CommentReference"/>
        </w:rPr>
        <w:commentReference w:id="74"/>
      </w:r>
      <w:commentRangeEnd w:id="75"/>
      <w:r>
        <w:rPr>
          <w:rStyle w:val="CommentReference"/>
        </w:rPr>
        <w:commentReference w:id="75"/>
      </w:r>
      <w:commentRangeEnd w:id="76"/>
      <w:r>
        <w:rPr>
          <w:rStyle w:val="CommentReference"/>
        </w:rPr>
        <w:commentReference w:id="76"/>
      </w:r>
    </w:p>
    <w:p w14:paraId="15F95C80" w14:textId="77777777" w:rsidR="00877C2A" w:rsidRDefault="004043DC" w:rsidP="008C6FC6">
      <w:pPr>
        <w:ind w:firstLine="284"/>
        <w:jc w:val="both"/>
        <w:rPr>
          <w:ins w:id="81" w:author="رزان الدوسري ID 443203966" w:date="2023-01-24T22:13:00Z"/>
          <w:rFonts w:ascii="Times New Roman" w:eastAsiaTheme="minorEastAsia" w:hAnsi="Times New Roman" w:cs="Times New Roman"/>
          <w:bCs/>
          <w:sz w:val="24"/>
          <w:szCs w:val="24"/>
        </w:rPr>
      </w:pPr>
      <w:commentRangeStart w:id="82"/>
      <w:proofErr w:type="gramStart"/>
      <w:r>
        <w:rPr>
          <w:rFonts w:ascii="Times New Roman" w:eastAsiaTheme="minorEastAsia" w:hAnsi="Times New Roman" w:cs="Times New Roman"/>
          <w:bCs/>
          <w:sz w:val="24"/>
          <w:szCs w:val="24"/>
        </w:rPr>
        <w:lastRenderedPageBreak/>
        <w:t>The a</w:t>
      </w:r>
      <w:commentRangeEnd w:id="82"/>
      <w:proofErr w:type="gramEnd"/>
      <w:r>
        <w:rPr>
          <w:rStyle w:val="CommentReference"/>
        </w:rPr>
        <w:commentReference w:id="82"/>
      </w:r>
      <w:r>
        <w:rPr>
          <w:rFonts w:ascii="Times New Roman" w:eastAsiaTheme="minorEastAsia" w:hAnsi="Times New Roman" w:cs="Times New Roman"/>
          <w:bCs/>
          <w:sz w:val="24"/>
          <w:szCs w:val="24"/>
        </w:rPr>
        <w:t>im of this study is</w:t>
      </w:r>
      <w:r w:rsidRPr="00066ADB">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 xml:space="preserve">to facilitate the integration of UX into Agile </w:t>
      </w:r>
      <w:ins w:id="83" w:author="رزان الدوسري ID 443203966" w:date="2023-01-24T15:45:00Z">
        <w:r w:rsidR="00F656D1">
          <w:rPr>
            <w:rFonts w:ascii="Times New Roman" w:eastAsiaTheme="minorEastAsia" w:hAnsi="Times New Roman" w:cs="Times New Roman"/>
            <w:bCs/>
            <w:sz w:val="24"/>
            <w:szCs w:val="24"/>
          </w:rPr>
          <w:t>by</w:t>
        </w:r>
      </w:ins>
      <w:ins w:id="84" w:author="رزان الدوسري ID 443203966" w:date="2023-01-24T15:46:00Z">
        <w:r w:rsidR="00F656D1">
          <w:rPr>
            <w:rFonts w:ascii="Times New Roman" w:eastAsiaTheme="minorEastAsia" w:hAnsi="Times New Roman" w:cs="Times New Roman"/>
            <w:bCs/>
            <w:sz w:val="24"/>
            <w:szCs w:val="24"/>
          </w:rPr>
          <w:t xml:space="preserve"> a</w:t>
        </w:r>
        <w:r w:rsidR="00F656D1" w:rsidRPr="00F656D1">
          <w:rPr>
            <w:rFonts w:ascii="Times New Roman" w:eastAsiaTheme="minorEastAsia" w:hAnsi="Times New Roman" w:cs="Times New Roman"/>
            <w:bCs/>
            <w:sz w:val="24"/>
            <w:szCs w:val="24"/>
          </w:rPr>
          <w:t xml:space="preserve">ddressing one of its </w:t>
        </w:r>
        <w:r w:rsidR="00F656D1">
          <w:rPr>
            <w:rFonts w:ascii="Times New Roman" w:eastAsiaTheme="minorEastAsia" w:hAnsi="Times New Roman" w:cs="Times New Roman"/>
            <w:bCs/>
            <w:sz w:val="24"/>
            <w:szCs w:val="24"/>
          </w:rPr>
          <w:t xml:space="preserve">main </w:t>
        </w:r>
        <w:r w:rsidR="00F656D1" w:rsidRPr="00F656D1">
          <w:rPr>
            <w:rFonts w:ascii="Times New Roman" w:eastAsiaTheme="minorEastAsia" w:hAnsi="Times New Roman" w:cs="Times New Roman"/>
            <w:bCs/>
            <w:sz w:val="24"/>
            <w:szCs w:val="24"/>
          </w:rPr>
          <w:t>challenges</w:t>
        </w:r>
        <w:r w:rsidR="00F656D1">
          <w:rPr>
            <w:rFonts w:ascii="Times New Roman" w:eastAsiaTheme="minorEastAsia" w:hAnsi="Times New Roman" w:cs="Times New Roman"/>
            <w:bCs/>
            <w:sz w:val="24"/>
            <w:szCs w:val="24"/>
          </w:rPr>
          <w:t xml:space="preserve"> </w:t>
        </w:r>
        <w:r w:rsidR="00614626">
          <w:rPr>
            <w:rFonts w:ascii="Times New Roman" w:eastAsiaTheme="minorEastAsia" w:hAnsi="Times New Roman" w:cs="Times New Roman"/>
            <w:bCs/>
            <w:sz w:val="24"/>
            <w:szCs w:val="24"/>
          </w:rPr>
          <w:t>–</w:t>
        </w:r>
        <w:r w:rsidR="00F656D1">
          <w:rPr>
            <w:rFonts w:ascii="Times New Roman" w:eastAsiaTheme="minorEastAsia" w:hAnsi="Times New Roman" w:cs="Times New Roman"/>
            <w:bCs/>
            <w:sz w:val="24"/>
            <w:szCs w:val="24"/>
          </w:rPr>
          <w:t xml:space="preserve"> </w:t>
        </w:r>
        <w:r w:rsidR="00614626">
          <w:rPr>
            <w:rFonts w:ascii="Times New Roman" w:eastAsiaTheme="minorEastAsia" w:hAnsi="Times New Roman" w:cs="Times New Roman"/>
            <w:bCs/>
            <w:sz w:val="24"/>
            <w:szCs w:val="24"/>
          </w:rPr>
          <w:t>Lack of time</w:t>
        </w:r>
      </w:ins>
      <w:ins w:id="85" w:author="رزان الدوسري ID 443203966" w:date="2023-01-24T15:48:00Z">
        <w:r w:rsidR="002C241A">
          <w:t xml:space="preserve"> </w:t>
        </w:r>
      </w:ins>
      <w:ins w:id="86" w:author="رزان الدوسري ID 443203966" w:date="2023-01-24T15:46:00Z">
        <w:r w:rsidR="00614626" w:rsidRPr="00614626">
          <w:rPr>
            <w:rFonts w:ascii="Times New Roman" w:eastAsiaTheme="minorEastAsia" w:hAnsi="Times New Roman" w:cs="Times New Roman"/>
            <w:bCs/>
            <w:sz w:val="24"/>
            <w:szCs w:val="24"/>
          </w:rPr>
          <w:t>to carry out UX work</w:t>
        </w:r>
      </w:ins>
      <w:ins w:id="87" w:author="رزان الدوسري ID 443203966" w:date="2023-01-24T15:47:00Z">
        <w:r w:rsidR="00ED4363">
          <w:rPr>
            <w:rFonts w:ascii="Times New Roman" w:eastAsiaTheme="minorEastAsia" w:hAnsi="Times New Roman" w:cs="Times New Roman"/>
            <w:bCs/>
            <w:sz w:val="24"/>
            <w:szCs w:val="24"/>
          </w:rPr>
          <w:t>.</w:t>
        </w:r>
        <w:r w:rsidR="009E125D">
          <w:rPr>
            <w:rFonts w:ascii="Times New Roman" w:eastAsiaTheme="minorEastAsia" w:hAnsi="Times New Roman" w:cs="Times New Roman"/>
            <w:bCs/>
            <w:sz w:val="24"/>
            <w:szCs w:val="24"/>
          </w:rPr>
          <w:t xml:space="preserve"> </w:t>
        </w:r>
      </w:ins>
      <w:ins w:id="88" w:author="رزان الدوسري ID 443203966" w:date="2023-01-24T22:00:00Z">
        <w:r w:rsidR="00395EDB">
          <w:rPr>
            <w:rFonts w:ascii="Times New Roman" w:eastAsiaTheme="minorEastAsia" w:hAnsi="Times New Roman" w:cs="Times New Roman"/>
            <w:bCs/>
            <w:sz w:val="24"/>
            <w:szCs w:val="24"/>
          </w:rPr>
          <w:t>As the timeframe in Agile can be quite limited</w:t>
        </w:r>
      </w:ins>
      <w:ins w:id="89" w:author="رزان الدوسري ID 443203966" w:date="2023-01-24T15:48:00Z">
        <w:r w:rsidR="002C241A" w:rsidRPr="002C241A">
          <w:rPr>
            <w:rFonts w:ascii="Times New Roman" w:eastAsiaTheme="minorEastAsia" w:hAnsi="Times New Roman" w:cs="Times New Roman"/>
            <w:bCs/>
            <w:sz w:val="24"/>
            <w:szCs w:val="24"/>
          </w:rPr>
          <w:t>, it is difficult to conduct activities such as user research or design planning</w:t>
        </w:r>
      </w:ins>
      <w:ins w:id="90" w:author="رزان الدوسري ID 443203966" w:date="2023-01-24T15:52:00Z">
        <w:r w:rsidR="00FB50F0">
          <w:rPr>
            <w:rFonts w:ascii="Times New Roman" w:eastAsiaTheme="minorEastAsia" w:hAnsi="Times New Roman" w:cs="Times New Roman"/>
            <w:bCs/>
            <w:sz w:val="24"/>
            <w:szCs w:val="24"/>
          </w:rPr>
          <w:t>,</w:t>
        </w:r>
        <w:r w:rsidR="00FB50F0" w:rsidRPr="00FB50F0">
          <w:t xml:space="preserve"> </w:t>
        </w:r>
        <w:r w:rsidR="00FB50F0" w:rsidRPr="00FB50F0">
          <w:rPr>
            <w:rFonts w:ascii="Times New Roman" w:eastAsiaTheme="minorEastAsia" w:hAnsi="Times New Roman" w:cs="Times New Roman"/>
            <w:bCs/>
            <w:sz w:val="24"/>
            <w:szCs w:val="24"/>
          </w:rPr>
          <w:t>where they require a lot of time</w:t>
        </w:r>
      </w:ins>
      <w:ins w:id="91" w:author="رزان الدوسري ID 443203966" w:date="2023-01-24T15:51:00Z">
        <w:r w:rsidR="00560811">
          <w:rPr>
            <w:rFonts w:ascii="Times New Roman" w:eastAsiaTheme="minorEastAsia" w:hAnsi="Times New Roman" w:cs="Times New Roman"/>
            <w:bCs/>
            <w:sz w:val="24"/>
            <w:szCs w:val="24"/>
          </w:rPr>
          <w:t>.</w:t>
        </w:r>
      </w:ins>
      <w:ins w:id="92" w:author="رزان الدوسري ID 443203966" w:date="2023-01-24T15:53:00Z">
        <w:r w:rsidR="004121B3" w:rsidRPr="004121B3">
          <w:t xml:space="preserve"> </w:t>
        </w:r>
      </w:ins>
      <w:ins w:id="93" w:author="رزان الدوسري ID 443203966" w:date="2023-01-24T16:06:00Z">
        <w:r w:rsidR="00E67EA7">
          <w:rPr>
            <w:rFonts w:ascii="Times New Roman" w:eastAsiaTheme="minorEastAsia" w:hAnsi="Times New Roman" w:cs="Times New Roman"/>
            <w:bCs/>
            <w:sz w:val="24"/>
            <w:szCs w:val="24"/>
          </w:rPr>
          <w:t>Add</w:t>
        </w:r>
        <w:r w:rsidR="00574B63">
          <w:rPr>
            <w:rFonts w:ascii="Times New Roman" w:eastAsiaTheme="minorEastAsia" w:hAnsi="Times New Roman" w:cs="Times New Roman"/>
            <w:bCs/>
            <w:sz w:val="24"/>
            <w:szCs w:val="24"/>
          </w:rPr>
          <w:t>itionally</w:t>
        </w:r>
      </w:ins>
      <w:ins w:id="94" w:author="رزان الدوسري ID 443203966" w:date="2023-01-24T15:53:00Z">
        <w:r w:rsidR="004121B3" w:rsidRPr="004121B3">
          <w:rPr>
            <w:rFonts w:ascii="Times New Roman" w:eastAsiaTheme="minorEastAsia" w:hAnsi="Times New Roman" w:cs="Times New Roman"/>
            <w:bCs/>
            <w:sz w:val="24"/>
            <w:szCs w:val="24"/>
          </w:rPr>
          <w:t xml:space="preserve">, agile teams may lack experience with UX, making learning how to use these methods difficult within the limited </w:t>
        </w:r>
      </w:ins>
      <w:ins w:id="95" w:author="رزان الدوسري ID 443203966" w:date="2023-01-24T15:59:00Z">
        <w:r w:rsidR="00CF285A" w:rsidRPr="002C241A">
          <w:rPr>
            <w:rFonts w:ascii="Times New Roman" w:eastAsiaTheme="minorEastAsia" w:hAnsi="Times New Roman" w:cs="Times New Roman"/>
            <w:bCs/>
            <w:sz w:val="24"/>
            <w:szCs w:val="24"/>
          </w:rPr>
          <w:t>time</w:t>
        </w:r>
        <w:r w:rsidR="00CF285A">
          <w:rPr>
            <w:rFonts w:ascii="Times New Roman" w:eastAsiaTheme="minorEastAsia" w:hAnsi="Times New Roman" w:cs="Times New Roman"/>
            <w:bCs/>
            <w:sz w:val="24"/>
            <w:szCs w:val="24"/>
          </w:rPr>
          <w:t>frame</w:t>
        </w:r>
      </w:ins>
      <w:ins w:id="96" w:author="رزان الدوسري ID 443203966" w:date="2023-01-24T15:53:00Z">
        <w:r w:rsidR="004121B3" w:rsidRPr="004121B3">
          <w:rPr>
            <w:rFonts w:ascii="Times New Roman" w:eastAsiaTheme="minorEastAsia" w:hAnsi="Times New Roman" w:cs="Times New Roman"/>
            <w:bCs/>
            <w:sz w:val="24"/>
            <w:szCs w:val="24"/>
          </w:rPr>
          <w:t>.</w:t>
        </w:r>
      </w:ins>
      <w:ins w:id="97" w:author="رزان الدوسري ID 443203966" w:date="2023-01-24T16:01:00Z">
        <w:r w:rsidR="00086048">
          <w:rPr>
            <w:rFonts w:ascii="Times New Roman" w:eastAsiaTheme="minorEastAsia" w:hAnsi="Times New Roman" w:cs="Times New Roman"/>
            <w:bCs/>
            <w:sz w:val="24"/>
            <w:szCs w:val="24"/>
          </w:rPr>
          <w:t xml:space="preserve"> </w:t>
        </w:r>
      </w:ins>
    </w:p>
    <w:p w14:paraId="7D260843" w14:textId="34D6C3CE" w:rsidR="005D4D4A" w:rsidRDefault="008C35C2" w:rsidP="00877C2A">
      <w:pPr>
        <w:ind w:firstLine="284"/>
        <w:jc w:val="both"/>
        <w:rPr>
          <w:ins w:id="98" w:author="رزان الدوسري ID 443203966" w:date="2023-01-24T15:45:00Z"/>
          <w:rFonts w:ascii="Times New Roman" w:eastAsiaTheme="minorEastAsia" w:hAnsi="Times New Roman" w:cs="Times New Roman"/>
          <w:bCs/>
          <w:sz w:val="24"/>
          <w:szCs w:val="24"/>
        </w:rPr>
      </w:pPr>
      <w:ins w:id="99" w:author="رزان الدوسري ID 443203966" w:date="2023-01-24T22:08:00Z">
        <w:r w:rsidRPr="008C35C2">
          <w:rPr>
            <w:rFonts w:ascii="Times New Roman" w:eastAsiaTheme="minorEastAsia" w:hAnsi="Times New Roman" w:cs="Times New Roman"/>
            <w:bCs/>
            <w:sz w:val="24"/>
            <w:szCs w:val="24"/>
          </w:rPr>
          <w:t>To potentially solve these problems, an aid in the form of a tool is needed</w:t>
        </w:r>
      </w:ins>
      <w:ins w:id="100" w:author="رزان الدوسري ID 443203966" w:date="2023-01-24T22:11:00Z">
        <w:r w:rsidR="00A47B35">
          <w:rPr>
            <w:rFonts w:ascii="Times New Roman" w:eastAsiaTheme="minorEastAsia" w:hAnsi="Times New Roman" w:cs="Times New Roman"/>
            <w:bCs/>
            <w:sz w:val="24"/>
            <w:szCs w:val="24"/>
          </w:rPr>
          <w:t xml:space="preserve"> to</w:t>
        </w:r>
      </w:ins>
      <w:ins w:id="101" w:author="رزان الدوسري ID 443203966" w:date="2023-01-24T21:52:00Z">
        <w:r w:rsidR="00001C90">
          <w:rPr>
            <w:rFonts w:ascii="Times New Roman" w:eastAsiaTheme="minorEastAsia" w:hAnsi="Times New Roman" w:cs="Times New Roman"/>
            <w:bCs/>
            <w:sz w:val="24"/>
            <w:szCs w:val="24"/>
          </w:rPr>
          <w:t xml:space="preserve"> help </w:t>
        </w:r>
      </w:ins>
      <w:ins w:id="102" w:author="رزان الدوسري ID 443203966" w:date="2023-01-24T21:53:00Z">
        <w:r w:rsidR="006F7102">
          <w:rPr>
            <w:rFonts w:ascii="Times New Roman" w:eastAsiaTheme="minorEastAsia" w:hAnsi="Times New Roman" w:cs="Times New Roman"/>
            <w:bCs/>
            <w:sz w:val="24"/>
            <w:szCs w:val="24"/>
          </w:rPr>
          <w:t xml:space="preserve">in </w:t>
        </w:r>
        <w:r w:rsidR="006F7102" w:rsidRPr="00881761">
          <w:rPr>
            <w:rFonts w:ascii="Times New Roman" w:eastAsiaTheme="minorEastAsia" w:hAnsi="Times New Roman" w:cs="Times New Roman"/>
            <w:bCs/>
            <w:sz w:val="24"/>
            <w:szCs w:val="24"/>
          </w:rPr>
          <w:t>optimizing the effort required for conducting UX methods for specific user stories and identifying the most appropriate UX method to discover and validate these user stories.</w:t>
        </w:r>
      </w:ins>
      <w:ins w:id="103" w:author="رزان الدوسري ID 443203966" w:date="2023-01-24T21:56:00Z">
        <w:r w:rsidR="00950844" w:rsidRPr="00950844">
          <w:rPr>
            <w:rFonts w:ascii="Times New Roman" w:eastAsiaTheme="minorEastAsia" w:hAnsi="Times New Roman" w:cs="Times New Roman"/>
            <w:bCs/>
            <w:sz w:val="24"/>
            <w:szCs w:val="24"/>
          </w:rPr>
          <w:t xml:space="preserve"> </w:t>
        </w:r>
        <w:r w:rsidR="00950844" w:rsidRPr="007F7ACE">
          <w:rPr>
            <w:rFonts w:ascii="Times New Roman" w:eastAsiaTheme="minorEastAsia" w:hAnsi="Times New Roman" w:cs="Times New Roman"/>
            <w:bCs/>
            <w:sz w:val="24"/>
            <w:szCs w:val="24"/>
          </w:rPr>
          <w:t xml:space="preserve">Without assistive tools, UX work might be neglected or dismissed since its benefits are not directly visible or tangible </w:t>
        </w:r>
        <w:r w:rsidR="00950844">
          <w:rPr>
            <w:rFonts w:ascii="Times New Roman" w:eastAsiaTheme="minorEastAsia" w:hAnsi="Times New Roman" w:cs="Times New Roman"/>
            <w:bCs/>
            <w:sz w:val="24"/>
            <w:szCs w:val="24"/>
          </w:rPr>
          <w:t>unlike</w:t>
        </w:r>
        <w:r w:rsidR="00950844" w:rsidRPr="007F7ACE">
          <w:rPr>
            <w:rFonts w:ascii="Times New Roman" w:eastAsiaTheme="minorEastAsia" w:hAnsi="Times New Roman" w:cs="Times New Roman"/>
            <w:bCs/>
            <w:sz w:val="24"/>
            <w:szCs w:val="24"/>
          </w:rPr>
          <w:t xml:space="preserve"> agile practices</w:t>
        </w:r>
        <w:r w:rsidR="00950844">
          <w:rPr>
            <w:rFonts w:ascii="Times New Roman" w:eastAsiaTheme="minorEastAsia" w:hAnsi="Times New Roman" w:cs="Times New Roman"/>
            <w:bCs/>
            <w:sz w:val="24"/>
            <w:szCs w:val="24"/>
          </w:rPr>
          <w:t xml:space="preserve">, where </w:t>
        </w:r>
        <w:r w:rsidR="00950844" w:rsidRPr="007F7ACE">
          <w:rPr>
            <w:rFonts w:ascii="Times New Roman" w:eastAsiaTheme="minorEastAsia" w:hAnsi="Times New Roman" w:cs="Times New Roman"/>
            <w:bCs/>
            <w:sz w:val="24"/>
            <w:szCs w:val="24"/>
          </w:rPr>
          <w:t>increment</w:t>
        </w:r>
        <w:r w:rsidR="00950844">
          <w:rPr>
            <w:rFonts w:ascii="Times New Roman" w:eastAsiaTheme="minorEastAsia" w:hAnsi="Times New Roman" w:cs="Times New Roman"/>
            <w:bCs/>
            <w:sz w:val="24"/>
            <w:szCs w:val="24"/>
          </w:rPr>
          <w:t>s are</w:t>
        </w:r>
        <w:r w:rsidR="00950844" w:rsidRPr="007F7ACE">
          <w:rPr>
            <w:rFonts w:ascii="Times New Roman" w:eastAsiaTheme="minorEastAsia" w:hAnsi="Times New Roman" w:cs="Times New Roman"/>
            <w:bCs/>
            <w:sz w:val="24"/>
            <w:szCs w:val="24"/>
          </w:rPr>
          <w:t xml:space="preserve"> released at the end of </w:t>
        </w:r>
        <w:r w:rsidR="00950844">
          <w:rPr>
            <w:rFonts w:ascii="Times New Roman" w:eastAsiaTheme="minorEastAsia" w:hAnsi="Times New Roman" w:cs="Times New Roman"/>
            <w:bCs/>
            <w:sz w:val="24"/>
            <w:szCs w:val="24"/>
          </w:rPr>
          <w:t>each</w:t>
        </w:r>
        <w:r w:rsidR="00950844" w:rsidRPr="007F7ACE">
          <w:rPr>
            <w:rFonts w:ascii="Times New Roman" w:eastAsiaTheme="minorEastAsia" w:hAnsi="Times New Roman" w:cs="Times New Roman"/>
            <w:bCs/>
            <w:sz w:val="24"/>
            <w:szCs w:val="24"/>
          </w:rPr>
          <w:t xml:space="preserve"> sprint.</w:t>
        </w:r>
      </w:ins>
      <w:ins w:id="104" w:author="رزان الدوسري ID 443203966" w:date="2023-01-24T21:49:00Z">
        <w:r w:rsidR="00F643EE">
          <w:rPr>
            <w:rFonts w:ascii="Times New Roman" w:eastAsiaTheme="minorEastAsia" w:hAnsi="Times New Roman" w:cs="Times New Roman"/>
            <w:bCs/>
            <w:sz w:val="24"/>
            <w:szCs w:val="24"/>
          </w:rPr>
          <w:t xml:space="preserve"> </w:t>
        </w:r>
      </w:ins>
      <w:ins w:id="105" w:author="رزان الدوسري ID 443203966" w:date="2023-01-24T16:07:00Z">
        <w:r w:rsidR="00574B63">
          <w:rPr>
            <w:rFonts w:ascii="Times New Roman" w:eastAsiaTheme="minorEastAsia" w:hAnsi="Times New Roman" w:cs="Times New Roman"/>
            <w:bCs/>
            <w:sz w:val="24"/>
            <w:szCs w:val="24"/>
          </w:rPr>
          <w:t xml:space="preserve">To </w:t>
        </w:r>
      </w:ins>
      <w:ins w:id="106" w:author="رزان الدوسري ID 443203966" w:date="2023-01-24T22:13:00Z">
        <w:r w:rsidR="008C5C80">
          <w:rPr>
            <w:rFonts w:ascii="Times New Roman" w:eastAsiaTheme="minorEastAsia" w:hAnsi="Times New Roman" w:cs="Times New Roman"/>
            <w:bCs/>
            <w:sz w:val="24"/>
            <w:szCs w:val="24"/>
          </w:rPr>
          <w:t>achieve</w:t>
        </w:r>
      </w:ins>
      <w:ins w:id="107" w:author="رزان الدوسري ID 443203966" w:date="2023-01-24T16:07:00Z">
        <w:r w:rsidR="00574B63">
          <w:rPr>
            <w:rFonts w:ascii="Times New Roman" w:eastAsiaTheme="minorEastAsia" w:hAnsi="Times New Roman" w:cs="Times New Roman"/>
            <w:bCs/>
            <w:sz w:val="24"/>
            <w:szCs w:val="24"/>
          </w:rPr>
          <w:t xml:space="preserve"> this aim</w:t>
        </w:r>
        <w:r w:rsidR="00153D9A">
          <w:rPr>
            <w:rFonts w:ascii="Times New Roman" w:eastAsiaTheme="minorEastAsia" w:hAnsi="Times New Roman" w:cs="Times New Roman"/>
            <w:bCs/>
            <w:sz w:val="24"/>
            <w:szCs w:val="24"/>
          </w:rPr>
          <w:t>, a</w:t>
        </w:r>
      </w:ins>
      <w:ins w:id="108" w:author="رزان الدوسري ID 443203966" w:date="2023-01-24T16:10:00Z">
        <w:r w:rsidR="00B80B2F">
          <w:rPr>
            <w:rFonts w:ascii="Times New Roman" w:eastAsiaTheme="minorEastAsia" w:hAnsi="Times New Roman" w:cs="Times New Roman"/>
            <w:bCs/>
            <w:sz w:val="24"/>
            <w:szCs w:val="24"/>
          </w:rPr>
          <w:t>n assis</w:t>
        </w:r>
        <w:r w:rsidR="002118DD">
          <w:rPr>
            <w:rFonts w:ascii="Times New Roman" w:eastAsiaTheme="minorEastAsia" w:hAnsi="Times New Roman" w:cs="Times New Roman"/>
            <w:bCs/>
            <w:sz w:val="24"/>
            <w:szCs w:val="24"/>
          </w:rPr>
          <w:t>tive</w:t>
        </w:r>
      </w:ins>
      <w:ins w:id="109" w:author="رزان الدوسري ID 443203966" w:date="2023-01-24T16:07:00Z">
        <w:r w:rsidR="00153D9A">
          <w:rPr>
            <w:rFonts w:ascii="Times New Roman" w:eastAsiaTheme="minorEastAsia" w:hAnsi="Times New Roman" w:cs="Times New Roman"/>
            <w:bCs/>
            <w:sz w:val="24"/>
            <w:szCs w:val="24"/>
          </w:rPr>
          <w:t xml:space="preserve"> </w:t>
        </w:r>
      </w:ins>
      <w:ins w:id="110" w:author="رزان الدوسري ID 443203966" w:date="2023-01-24T16:19:00Z">
        <w:r w:rsidR="00D5107D" w:rsidRPr="00D5107D">
          <w:rPr>
            <w:rFonts w:ascii="Times New Roman" w:eastAsiaTheme="minorEastAsia" w:hAnsi="Times New Roman" w:cs="Times New Roman"/>
            <w:bCs/>
            <w:sz w:val="24"/>
            <w:szCs w:val="24"/>
          </w:rPr>
          <w:t xml:space="preserve">tool </w:t>
        </w:r>
        <w:commentRangeStart w:id="111"/>
        <w:commentRangeEnd w:id="111"/>
        <w:r w:rsidR="00D5107D" w:rsidRPr="000A715C">
          <w:rPr>
            <w:rStyle w:val="CommentReference"/>
            <w:rFonts w:ascii="Times New Roman" w:hAnsi="Times New Roman" w:cs="Times New Roman"/>
            <w:sz w:val="24"/>
            <w:szCs w:val="24"/>
          </w:rPr>
          <w:commentReference w:id="111"/>
        </w:r>
      </w:ins>
      <w:ins w:id="112" w:author="رزان الدوسري ID 443203966" w:date="2023-01-24T16:07:00Z">
        <w:r w:rsidR="00153D9A">
          <w:rPr>
            <w:rFonts w:ascii="Times New Roman" w:eastAsiaTheme="minorEastAsia" w:hAnsi="Times New Roman" w:cs="Times New Roman"/>
            <w:bCs/>
            <w:sz w:val="24"/>
            <w:szCs w:val="24"/>
          </w:rPr>
          <w:t>will be created</w:t>
        </w:r>
        <w:r w:rsidR="006C1A74">
          <w:rPr>
            <w:rFonts w:ascii="Times New Roman" w:eastAsiaTheme="minorEastAsia" w:hAnsi="Times New Roman" w:cs="Times New Roman"/>
            <w:bCs/>
            <w:sz w:val="24"/>
            <w:szCs w:val="24"/>
          </w:rPr>
          <w:t xml:space="preserve"> </w:t>
        </w:r>
      </w:ins>
      <w:ins w:id="113" w:author="رزان الدوسري ID 443203966" w:date="2023-01-24T16:11:00Z">
        <w:r w:rsidR="002118DD">
          <w:rPr>
            <w:rFonts w:ascii="Times New Roman" w:eastAsiaTheme="minorEastAsia" w:hAnsi="Times New Roman" w:cs="Times New Roman"/>
            <w:bCs/>
            <w:sz w:val="24"/>
            <w:szCs w:val="24"/>
          </w:rPr>
          <w:t xml:space="preserve">to help </w:t>
        </w:r>
      </w:ins>
      <w:ins w:id="114" w:author="رزان الدوسري ID 443203966" w:date="2023-01-24T16:02:00Z">
        <w:r w:rsidR="002A727A" w:rsidRPr="002A727A">
          <w:rPr>
            <w:rFonts w:ascii="Times New Roman" w:eastAsiaTheme="minorEastAsia" w:hAnsi="Times New Roman" w:cs="Times New Roman"/>
            <w:bCs/>
            <w:sz w:val="24"/>
            <w:szCs w:val="24"/>
          </w:rPr>
          <w:t>agile teams 1) to estimate the effort for conducting UX experiments and 2) to select the most appropriate UX method to discover and validate user stories</w:t>
        </w:r>
        <w:r w:rsidR="002A727A">
          <w:rPr>
            <w:rFonts w:ascii="Times New Roman" w:eastAsiaTheme="minorEastAsia" w:hAnsi="Times New Roman" w:cs="Times New Roman"/>
            <w:bCs/>
            <w:sz w:val="24"/>
            <w:szCs w:val="24"/>
          </w:rPr>
          <w:t>.</w:t>
        </w:r>
      </w:ins>
      <w:ins w:id="115" w:author="رزان الدوسري ID 443203966" w:date="2023-01-24T16:08:00Z">
        <w:r w:rsidR="007F7ACE" w:rsidRPr="007F7ACE">
          <w:t xml:space="preserve"> </w:t>
        </w:r>
      </w:ins>
    </w:p>
    <w:p w14:paraId="77C58792" w14:textId="41B7F242" w:rsidR="004043DC" w:rsidRDefault="004043DC" w:rsidP="004043DC">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In this phase, the study assumes that the team decided to integrate UX into their agile process. </w:t>
      </w:r>
      <w:commentRangeStart w:id="116"/>
      <w:r w:rsidRPr="005838E0">
        <w:rPr>
          <w:rFonts w:ascii="Times New Roman" w:eastAsiaTheme="minorEastAsia" w:hAnsi="Times New Roman" w:cs="Times New Roman"/>
          <w:bCs/>
          <w:sz w:val="24"/>
          <w:szCs w:val="24"/>
        </w:rPr>
        <w:t xml:space="preserve">As a result of this study, agile teams will be able to prioritize which features are worth the </w:t>
      </w:r>
      <w:r w:rsidRPr="000B4763">
        <w:rPr>
          <w:rFonts w:ascii="Times New Roman" w:eastAsiaTheme="minorEastAsia" w:hAnsi="Times New Roman" w:cs="Times New Roman"/>
          <w:bCs/>
          <w:sz w:val="24"/>
          <w:szCs w:val="24"/>
        </w:rPr>
        <w:t xml:space="preserve">time and attention of the team </w:t>
      </w:r>
      <w:r w:rsidRPr="007B22F6">
        <w:rPr>
          <w:rFonts w:ascii="Times New Roman" w:eastAsiaTheme="minorEastAsia" w:hAnsi="Times New Roman" w:cs="Times New Roman"/>
          <w:bCs/>
          <w:sz w:val="24"/>
          <w:szCs w:val="24"/>
        </w:rPr>
        <w:t>to achieve UX experiment</w:t>
      </w:r>
      <w:r>
        <w:rPr>
          <w:rFonts w:ascii="Times New Roman" w:eastAsiaTheme="minorEastAsia" w:hAnsi="Times New Roman" w:cs="Times New Roman"/>
          <w:bCs/>
          <w:sz w:val="24"/>
          <w:szCs w:val="24"/>
        </w:rPr>
        <w:t>.</w:t>
      </w:r>
      <w:r w:rsidRPr="007B22F6" w:rsidDel="007B22F6">
        <w:rPr>
          <w:rFonts w:ascii="Times New Roman" w:eastAsiaTheme="minorEastAsia" w:hAnsi="Times New Roman" w:cs="Times New Roman"/>
          <w:bCs/>
          <w:sz w:val="24"/>
          <w:szCs w:val="24"/>
        </w:rPr>
        <w:t xml:space="preserve"> </w:t>
      </w:r>
      <w:r w:rsidRPr="000B4763">
        <w:rPr>
          <w:rFonts w:ascii="Times New Roman" w:eastAsiaTheme="minorEastAsia" w:hAnsi="Times New Roman" w:cs="Times New Roman"/>
          <w:bCs/>
          <w:sz w:val="24"/>
          <w:szCs w:val="24"/>
        </w:rPr>
        <w:t>In</w:t>
      </w:r>
      <w:r w:rsidRPr="005838E0">
        <w:rPr>
          <w:rFonts w:ascii="Times New Roman" w:eastAsiaTheme="minorEastAsia" w:hAnsi="Times New Roman" w:cs="Times New Roman"/>
          <w:bCs/>
          <w:sz w:val="24"/>
          <w:szCs w:val="24"/>
        </w:rPr>
        <w:t xml:space="preserve"> addition, they will be able to determine which UX </w:t>
      </w:r>
      <w:del w:id="117" w:author="رزان الدوسري ID 443203966" w:date="2023-02-09T11:08:00Z">
        <w:r w:rsidRPr="005838E0" w:rsidDel="000A2466">
          <w:rPr>
            <w:rFonts w:ascii="Times New Roman" w:eastAsiaTheme="minorEastAsia" w:hAnsi="Times New Roman" w:cs="Times New Roman"/>
            <w:bCs/>
            <w:sz w:val="24"/>
            <w:szCs w:val="24"/>
          </w:rPr>
          <w:delText xml:space="preserve">techniques </w:delText>
        </w:r>
      </w:del>
      <w:ins w:id="118" w:author="رزان الدوسري ID 443203966" w:date="2023-02-09T11:08:00Z">
        <w:r w:rsidR="000A2466">
          <w:rPr>
            <w:rFonts w:ascii="Times New Roman" w:eastAsiaTheme="minorEastAsia" w:hAnsi="Times New Roman" w:cs="Times New Roman"/>
            <w:bCs/>
            <w:sz w:val="24"/>
            <w:szCs w:val="24"/>
          </w:rPr>
          <w:t>methods</w:t>
        </w:r>
        <w:r w:rsidR="000A2466" w:rsidRPr="005838E0">
          <w:rPr>
            <w:rFonts w:ascii="Times New Roman" w:eastAsiaTheme="minorEastAsia" w:hAnsi="Times New Roman" w:cs="Times New Roman"/>
            <w:bCs/>
            <w:sz w:val="24"/>
            <w:szCs w:val="24"/>
          </w:rPr>
          <w:t xml:space="preserve"> </w:t>
        </w:r>
      </w:ins>
      <w:r w:rsidRPr="005838E0">
        <w:rPr>
          <w:rFonts w:ascii="Times New Roman" w:eastAsiaTheme="minorEastAsia" w:hAnsi="Times New Roman" w:cs="Times New Roman"/>
          <w:bCs/>
          <w:sz w:val="24"/>
          <w:szCs w:val="24"/>
        </w:rPr>
        <w:t xml:space="preserve">to be used to achieve the desired outcome. </w:t>
      </w:r>
      <w:r>
        <w:rPr>
          <w:rFonts w:ascii="Times New Roman" w:hAnsi="Times New Roman" w:cs="Times New Roman"/>
          <w:sz w:val="24"/>
          <w:szCs w:val="24"/>
        </w:rPr>
        <w:t>T</w:t>
      </w:r>
      <w:r w:rsidRPr="00881761">
        <w:rPr>
          <w:rFonts w:ascii="Times New Roman" w:hAnsi="Times New Roman" w:cs="Times New Roman"/>
          <w:sz w:val="24"/>
          <w:szCs w:val="24"/>
        </w:rPr>
        <w:t xml:space="preserve">hereby improving the quality of results produced by </w:t>
      </w:r>
      <w:r>
        <w:rPr>
          <w:rFonts w:ascii="Times New Roman" w:hAnsi="Times New Roman" w:cs="Times New Roman"/>
          <w:sz w:val="24"/>
          <w:szCs w:val="24"/>
        </w:rPr>
        <w:t xml:space="preserve">agile teams </w:t>
      </w:r>
      <w:r w:rsidRPr="00881761">
        <w:rPr>
          <w:rFonts w:ascii="Times New Roman" w:hAnsi="Times New Roman" w:cs="Times New Roman"/>
          <w:sz w:val="24"/>
          <w:szCs w:val="24"/>
        </w:rPr>
        <w:t xml:space="preserve">and save a significant amount of </w:t>
      </w:r>
      <w:r w:rsidRPr="001F5CE3">
        <w:rPr>
          <w:rFonts w:ascii="Times New Roman" w:hAnsi="Times New Roman" w:cs="Times New Roman"/>
          <w:sz w:val="24"/>
          <w:szCs w:val="24"/>
        </w:rPr>
        <w:t>time and effort</w:t>
      </w:r>
      <w:r w:rsidRPr="001F5CE3">
        <w:rPr>
          <w:rFonts w:ascii="Times New Roman" w:eastAsiaTheme="minorEastAsia" w:hAnsi="Times New Roman" w:cs="Times New Roman" w:hint="cs"/>
          <w:sz w:val="24"/>
          <w:szCs w:val="24"/>
          <w:rtl/>
        </w:rPr>
        <w:t>.</w:t>
      </w:r>
      <w:commentRangeEnd w:id="116"/>
      <w:r>
        <w:rPr>
          <w:rStyle w:val="CommentReference"/>
        </w:rPr>
        <w:commentReference w:id="116"/>
      </w:r>
    </w:p>
    <w:p w14:paraId="6FEEDE74" w14:textId="77777777" w:rsidR="004043DC" w:rsidRDefault="004043DC" w:rsidP="004043DC">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This report explains the phases of developing the proposed solution in detail. </w:t>
      </w:r>
      <w:r w:rsidRPr="00AF4265">
        <w:rPr>
          <w:rFonts w:ascii="Times New Roman" w:eastAsiaTheme="minorEastAsia" w:hAnsi="Times New Roman" w:cs="Times New Roman"/>
          <w:bCs/>
          <w:sz w:val="24"/>
          <w:szCs w:val="24"/>
        </w:rPr>
        <w:t xml:space="preserve">The rest of this report is organized as follows: the remaining portion of this chapter presents the definition of the problem and the goal of this </w:t>
      </w:r>
      <w:r>
        <w:rPr>
          <w:rFonts w:ascii="Times New Roman" w:eastAsiaTheme="minorEastAsia" w:hAnsi="Times New Roman" w:cs="Times New Roman"/>
          <w:bCs/>
          <w:sz w:val="24"/>
          <w:szCs w:val="24"/>
        </w:rPr>
        <w:t>study</w:t>
      </w:r>
      <w:r w:rsidRPr="00AF4265">
        <w:rPr>
          <w:rFonts w:ascii="Times New Roman" w:eastAsiaTheme="minorEastAsia" w:hAnsi="Times New Roman" w:cs="Times New Roman"/>
          <w:bCs/>
          <w:sz w:val="24"/>
          <w:szCs w:val="24"/>
        </w:rPr>
        <w:t xml:space="preserve">. Chapter 2 gives the background information on </w:t>
      </w:r>
      <w:r>
        <w:rPr>
          <w:rFonts w:ascii="Times New Roman" w:eastAsiaTheme="minorEastAsia" w:hAnsi="Times New Roman" w:cs="Times New Roman"/>
          <w:bCs/>
          <w:sz w:val="24"/>
          <w:szCs w:val="24"/>
        </w:rPr>
        <w:t xml:space="preserve">Agile, UX. </w:t>
      </w:r>
      <w:r w:rsidRPr="00BC2C69">
        <w:rPr>
          <w:rFonts w:ascii="Times New Roman" w:eastAsiaTheme="minorEastAsia" w:hAnsi="Times New Roman" w:cs="Times New Roman"/>
          <w:bCs/>
          <w:sz w:val="24"/>
          <w:szCs w:val="24"/>
        </w:rPr>
        <w:t xml:space="preserve">It also presents a literature review of some related work in </w:t>
      </w:r>
      <w:r>
        <w:rPr>
          <w:rFonts w:ascii="Times New Roman" w:eastAsiaTheme="minorEastAsia" w:hAnsi="Times New Roman" w:cs="Times New Roman"/>
          <w:bCs/>
          <w:sz w:val="24"/>
          <w:szCs w:val="24"/>
        </w:rPr>
        <w:t>the integration of these two processes</w:t>
      </w:r>
      <w:r w:rsidRPr="00AF4265">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 xml:space="preserve"> </w:t>
      </w:r>
      <w:r w:rsidRPr="001F5CE3">
        <w:rPr>
          <w:rFonts w:ascii="Times New Roman" w:eastAsiaTheme="minorEastAsia" w:hAnsi="Times New Roman" w:cs="Times New Roman"/>
          <w:bCs/>
          <w:sz w:val="24"/>
          <w:szCs w:val="24"/>
          <w:highlight w:val="yellow"/>
        </w:rPr>
        <w:t>Chapter 3 provides an overview of the proposed framework and the development approach. Chapter 4 illustrates the implementation details and the results. Finally, Chapter 5 concludes this study with a summary of the study’s contribution, limitations, and potential future work directions.</w:t>
      </w:r>
    </w:p>
    <w:p w14:paraId="2DF9C644" w14:textId="77777777" w:rsidR="00984B0C" w:rsidRDefault="00984B0C" w:rsidP="004043DC">
      <w:pPr>
        <w:ind w:firstLine="284"/>
        <w:jc w:val="both"/>
        <w:rPr>
          <w:rFonts w:ascii="Times New Roman" w:eastAsiaTheme="minorEastAsia" w:hAnsi="Times New Roman" w:cs="Times New Roman"/>
          <w:bCs/>
          <w:sz w:val="24"/>
          <w:szCs w:val="24"/>
        </w:rPr>
      </w:pPr>
    </w:p>
    <w:p w14:paraId="527E939E" w14:textId="77777777" w:rsidR="004043DC" w:rsidRDefault="004043DC" w:rsidP="004273A2">
      <w:pPr>
        <w:pStyle w:val="Heading2"/>
        <w:numPr>
          <w:ilvl w:val="1"/>
          <w:numId w:val="2"/>
        </w:numPr>
        <w:tabs>
          <w:tab w:val="num" w:pos="567"/>
        </w:tabs>
        <w:spacing w:line="480" w:lineRule="auto"/>
        <w:ind w:left="0" w:firstLine="0"/>
        <w:rPr>
          <w:rFonts w:ascii="Times New Roman" w:hAnsi="Times New Roman" w:cs="Times New Roman"/>
          <w:b/>
          <w:bCs/>
          <w:color w:val="auto"/>
          <w:sz w:val="28"/>
          <w:szCs w:val="28"/>
        </w:rPr>
      </w:pPr>
      <w:bookmarkStart w:id="119" w:name="_Toc117344026"/>
      <w:bookmarkStart w:id="120" w:name="_Toc125226978"/>
      <w:bookmarkStart w:id="121" w:name="_Toc129350561"/>
      <w:r w:rsidRPr="00B85759">
        <w:rPr>
          <w:rFonts w:ascii="Times New Roman" w:hAnsi="Times New Roman" w:cs="Times New Roman"/>
          <w:b/>
          <w:bCs/>
          <w:color w:val="auto"/>
          <w:sz w:val="28"/>
          <w:szCs w:val="28"/>
        </w:rPr>
        <w:t>Problem Definition</w:t>
      </w:r>
      <w:bookmarkEnd w:id="119"/>
      <w:bookmarkEnd w:id="120"/>
      <w:bookmarkEnd w:id="121"/>
    </w:p>
    <w:p w14:paraId="5CF1ED43" w14:textId="32A3C8A9" w:rsidR="004043DC" w:rsidRDefault="004043DC" w:rsidP="00CD55AB">
      <w:pPr>
        <w:ind w:firstLine="284"/>
        <w:jc w:val="both"/>
        <w:rPr>
          <w:rFonts w:ascii="Times New Roman" w:eastAsiaTheme="minorEastAsia" w:hAnsi="Times New Roman" w:cs="Times New Roman"/>
          <w:bCs/>
          <w:sz w:val="24"/>
          <w:szCs w:val="24"/>
        </w:rPr>
      </w:pPr>
      <w:del w:id="122" w:author="رزان الدوسري ID 443203966" w:date="2023-01-24T14:49:00Z">
        <w:r w:rsidRPr="002211B1" w:rsidDel="00BF6C52">
          <w:rPr>
            <w:rFonts w:ascii="Times New Roman" w:eastAsiaTheme="minorEastAsia" w:hAnsi="Times New Roman" w:cs="Times New Roman"/>
            <w:bCs/>
            <w:sz w:val="24"/>
            <w:szCs w:val="24"/>
          </w:rPr>
          <w:delText>As a fast-changing business environment demands highly usable systems,</w:delText>
        </w:r>
      </w:del>
      <w:ins w:id="123" w:author="رزان الدوسري ID 443203966" w:date="2023-01-24T14:53:00Z">
        <w:r w:rsidR="00BC083B">
          <w:rPr>
            <w:rFonts w:ascii="Times New Roman" w:eastAsiaTheme="minorEastAsia" w:hAnsi="Times New Roman" w:cs="Times New Roman"/>
            <w:bCs/>
            <w:sz w:val="24"/>
            <w:szCs w:val="24"/>
          </w:rPr>
          <w:t>Integrating</w:t>
        </w:r>
      </w:ins>
      <w:ins w:id="124" w:author="رزان الدوسري ID 443203966" w:date="2023-01-24T14:49:00Z">
        <w:r w:rsidR="00BF6C52">
          <w:rPr>
            <w:rFonts w:ascii="Times New Roman" w:eastAsiaTheme="minorEastAsia" w:hAnsi="Times New Roman" w:cs="Times New Roman"/>
            <w:bCs/>
            <w:sz w:val="24"/>
            <w:szCs w:val="24"/>
          </w:rPr>
          <w:t xml:space="preserve"> </w:t>
        </w:r>
      </w:ins>
      <w:del w:id="125" w:author="رزان الدوسري ID 443203966" w:date="2023-01-24T14:49:00Z">
        <w:r w:rsidRPr="002211B1" w:rsidDel="00BF6C52">
          <w:rPr>
            <w:rFonts w:ascii="Times New Roman" w:eastAsiaTheme="minorEastAsia" w:hAnsi="Times New Roman" w:cs="Times New Roman"/>
            <w:bCs/>
            <w:sz w:val="24"/>
            <w:szCs w:val="24"/>
          </w:rPr>
          <w:delText xml:space="preserve"> </w:delText>
        </w:r>
      </w:del>
      <w:del w:id="126" w:author="رزان الدوسري ID 443203966" w:date="2023-01-24T14:53:00Z">
        <w:r w:rsidRPr="002211B1" w:rsidDel="00425D5D">
          <w:rPr>
            <w:rFonts w:ascii="Times New Roman" w:eastAsiaTheme="minorEastAsia" w:hAnsi="Times New Roman" w:cs="Times New Roman"/>
            <w:bCs/>
            <w:sz w:val="24"/>
            <w:szCs w:val="24"/>
          </w:rPr>
          <w:delText xml:space="preserve">Agile and </w:delText>
        </w:r>
      </w:del>
      <w:r w:rsidRPr="002211B1">
        <w:rPr>
          <w:rFonts w:ascii="Times New Roman" w:eastAsiaTheme="minorEastAsia" w:hAnsi="Times New Roman" w:cs="Times New Roman"/>
          <w:bCs/>
          <w:sz w:val="24"/>
          <w:szCs w:val="24"/>
        </w:rPr>
        <w:t>UX</w:t>
      </w:r>
      <w:ins w:id="127" w:author="رزان الدوسري ID 443203966" w:date="2023-01-24T14:53:00Z">
        <w:r w:rsidR="00425D5D">
          <w:rPr>
            <w:rFonts w:ascii="Times New Roman" w:eastAsiaTheme="minorEastAsia" w:hAnsi="Times New Roman" w:cs="Times New Roman"/>
            <w:bCs/>
            <w:sz w:val="24"/>
            <w:szCs w:val="24"/>
          </w:rPr>
          <w:t xml:space="preserve"> into Agile</w:t>
        </w:r>
      </w:ins>
      <w:del w:id="128" w:author="رزان الدوسري ID 443203966" w:date="2023-01-24T14:49:00Z">
        <w:r w:rsidRPr="002211B1" w:rsidDel="00BF6C52">
          <w:rPr>
            <w:rFonts w:ascii="Times New Roman" w:eastAsiaTheme="minorEastAsia" w:hAnsi="Times New Roman" w:cs="Times New Roman"/>
            <w:bCs/>
            <w:sz w:val="24"/>
            <w:szCs w:val="24"/>
          </w:rPr>
          <w:delText xml:space="preserve"> integration have received increasing attention in the last 15 years</w:delText>
        </w:r>
        <w:r w:rsidDel="00BF6C52">
          <w:rPr>
            <w:rFonts w:ascii="Times New Roman" w:eastAsiaTheme="minorEastAsia" w:hAnsi="Times New Roman" w:cs="Times New Roman"/>
            <w:bCs/>
            <w:sz w:val="24"/>
            <w:szCs w:val="24"/>
          </w:rPr>
          <w:delText>. D</w:delText>
        </w:r>
        <w:r w:rsidRPr="002211B1" w:rsidDel="00BF6C52">
          <w:rPr>
            <w:rFonts w:ascii="Times New Roman" w:eastAsiaTheme="minorEastAsia" w:hAnsi="Times New Roman" w:cs="Times New Roman"/>
            <w:bCs/>
            <w:sz w:val="24"/>
            <w:szCs w:val="24"/>
          </w:rPr>
          <w:delText xml:space="preserve">elivering highly usable systems </w:delText>
        </w:r>
        <w:r w:rsidDel="00BF6C52">
          <w:rPr>
            <w:rFonts w:ascii="Times New Roman" w:eastAsiaTheme="minorEastAsia" w:hAnsi="Times New Roman" w:cs="Times New Roman"/>
            <w:bCs/>
            <w:sz w:val="24"/>
            <w:szCs w:val="24"/>
          </w:rPr>
          <w:delText>was</w:delText>
        </w:r>
        <w:r w:rsidRPr="002211B1" w:rsidDel="00BF6C52">
          <w:rPr>
            <w:rFonts w:ascii="Times New Roman" w:eastAsiaTheme="minorEastAsia" w:hAnsi="Times New Roman" w:cs="Times New Roman"/>
            <w:bCs/>
            <w:sz w:val="24"/>
            <w:szCs w:val="24"/>
          </w:rPr>
          <w:delText xml:space="preserve"> </w:delText>
        </w:r>
        <w:r w:rsidDel="00BF6C52">
          <w:rPr>
            <w:rFonts w:ascii="Times New Roman" w:eastAsiaTheme="minorEastAsia" w:hAnsi="Times New Roman" w:cs="Times New Roman"/>
            <w:bCs/>
            <w:sz w:val="24"/>
            <w:szCs w:val="24"/>
          </w:rPr>
          <w:delText xml:space="preserve">also found </w:delText>
        </w:r>
        <w:r w:rsidRPr="002211B1" w:rsidDel="00BF6C52">
          <w:rPr>
            <w:rFonts w:ascii="Times New Roman" w:eastAsiaTheme="minorEastAsia" w:hAnsi="Times New Roman" w:cs="Times New Roman"/>
            <w:bCs/>
            <w:sz w:val="24"/>
            <w:szCs w:val="24"/>
          </w:rPr>
          <w:delText xml:space="preserve">crucial for economic success and creating business </w:delText>
        </w:r>
      </w:del>
      <w:ins w:id="129" w:author="رزان الدوسري ID 443203966" w:date="2023-01-26T13:09:00Z">
        <w:r w:rsidR="00126C96">
          <w:rPr>
            <w:rFonts w:ascii="Times New Roman" w:eastAsiaTheme="minorEastAsia" w:hAnsi="Times New Roman" w:cs="Times New Roman"/>
            <w:bCs/>
            <w:color w:val="000000"/>
            <w:sz w:val="24"/>
            <w:szCs w:val="24"/>
          </w:rPr>
          <w:t xml:space="preserve"> </w:t>
        </w:r>
      </w:ins>
      <w:r w:rsidRPr="002211B1">
        <w:rPr>
          <w:rFonts w:ascii="Times New Roman" w:eastAsiaTheme="minorEastAsia" w:hAnsi="Times New Roman" w:cs="Times New Roman"/>
          <w:bCs/>
          <w:sz w:val="24"/>
          <w:szCs w:val="24"/>
        </w:rPr>
        <w:t>presents several challenges</w:t>
      </w:r>
      <w:r>
        <w:rPr>
          <w:rFonts w:ascii="Times New Roman" w:eastAsiaTheme="minorEastAsia" w:hAnsi="Times New Roman" w:cs="Times New Roman"/>
          <w:bCs/>
          <w:sz w:val="24"/>
          <w:szCs w:val="24"/>
        </w:rPr>
        <w:t>,</w:t>
      </w:r>
      <w:ins w:id="130" w:author="رزان الدوسري ID 443203966" w:date="2023-01-26T13:01:00Z">
        <w:r w:rsidR="00DB1310" w:rsidRPr="00DB1310">
          <w:t xml:space="preserve"> </w:t>
        </w:r>
      </w:ins>
      <w:ins w:id="131" w:author="رزان الدوسري ID 443203966" w:date="2023-01-26T13:10:00Z">
        <w:r w:rsidR="007112ED">
          <w:rPr>
            <w:rFonts w:ascii="Times New Roman" w:eastAsiaTheme="minorEastAsia" w:hAnsi="Times New Roman" w:cs="Times New Roman"/>
            <w:bCs/>
            <w:sz w:val="24"/>
            <w:szCs w:val="24"/>
          </w:rPr>
          <w:t>a</w:t>
        </w:r>
      </w:ins>
      <w:ins w:id="132" w:author="رزان الدوسري ID 443203966" w:date="2023-01-26T13:14:00Z">
        <w:r w:rsidR="00A6061D">
          <w:rPr>
            <w:rFonts w:ascii="Times New Roman" w:eastAsiaTheme="minorEastAsia" w:hAnsi="Times New Roman" w:cs="Times New Roman"/>
            <w:bCs/>
            <w:sz w:val="24"/>
            <w:szCs w:val="24"/>
          </w:rPr>
          <w:t xml:space="preserve">ccording to a </w:t>
        </w:r>
      </w:ins>
      <w:ins w:id="133" w:author="رزان الدوسري ID 443203966" w:date="2023-01-26T13:01:00Z">
        <w:r w:rsidR="00DB1310" w:rsidRPr="00DB1310">
          <w:rPr>
            <w:rFonts w:ascii="Times New Roman" w:eastAsiaTheme="minorEastAsia" w:hAnsi="Times New Roman" w:cs="Times New Roman"/>
            <w:bCs/>
            <w:sz w:val="24"/>
            <w:szCs w:val="24"/>
          </w:rPr>
          <w:t>study by Curcio et al.</w:t>
        </w:r>
      </w:ins>
      <w:ins w:id="134" w:author="رزان الدوسري ID 443203966" w:date="2023-01-26T13:02:00Z">
        <w:r w:rsidR="00DB1310" w:rsidRPr="00DB1310">
          <w:rPr>
            <w:rFonts w:ascii="Times New Roman" w:hAnsi="Times New Roman" w:cs="Times New Roman"/>
            <w:color w:val="000000"/>
            <w:sz w:val="24"/>
            <w:szCs w:val="24"/>
          </w:rPr>
          <w:t xml:space="preserve"> </w:t>
        </w:r>
      </w:ins>
      <w:customXmlInsRangeStart w:id="135" w:author="رزان الدوسري ID 443203966" w:date="2023-01-26T13:02:00Z"/>
      <w:sdt>
        <w:sdtPr>
          <w:rPr>
            <w:rFonts w:ascii="Times New Roman" w:hAnsi="Times New Roman" w:cs="Times New Roman"/>
            <w:color w:val="000000"/>
            <w:sz w:val="24"/>
            <w:szCs w:val="24"/>
          </w:rPr>
          <w:tag w:val="MENDELEY_CITATION_v3_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"/>
          <w:id w:val="-599264882"/>
          <w:placeholder>
            <w:docPart w:val="ACF4AD5F1B27434C96233337DA5570F0"/>
          </w:placeholder>
        </w:sdtPr>
        <w:sdtEndPr/>
        <w:sdtContent>
          <w:customXmlInsRangeEnd w:id="135"/>
          <w:r w:rsidR="0053281D" w:rsidRPr="0053281D">
            <w:rPr>
              <w:rFonts w:ascii="Times New Roman" w:hAnsi="Times New Roman" w:cs="Times New Roman"/>
              <w:color w:val="000000"/>
              <w:sz w:val="24"/>
              <w:szCs w:val="24"/>
            </w:rPr>
            <w:t>[6]</w:t>
          </w:r>
          <w:customXmlInsRangeStart w:id="136" w:author="رزان الدوسري ID 443203966" w:date="2023-01-26T13:02:00Z"/>
        </w:sdtContent>
      </w:sdt>
      <w:customXmlInsRangeEnd w:id="136"/>
      <w:ins w:id="137" w:author="رزان الدوسري ID 443203966" w:date="2023-01-26T13:15:00Z">
        <w:r w:rsidR="00D26E67">
          <w:rPr>
            <w:rFonts w:ascii="Times New Roman" w:hAnsi="Times New Roman" w:cs="Times New Roman"/>
            <w:color w:val="000000"/>
            <w:sz w:val="24"/>
            <w:szCs w:val="24"/>
          </w:rPr>
          <w:t>,</w:t>
        </w:r>
        <w:r w:rsidR="00AF3355">
          <w:rPr>
            <w:rFonts w:ascii="Times New Roman" w:hAnsi="Times New Roman" w:cs="Times New Roman"/>
            <w:color w:val="000000"/>
            <w:sz w:val="24"/>
            <w:szCs w:val="24"/>
          </w:rPr>
          <w:t xml:space="preserve"> </w:t>
        </w:r>
        <w:r w:rsidR="00D26E67">
          <w:rPr>
            <w:rFonts w:ascii="Times New Roman" w:eastAsiaTheme="minorEastAsia" w:hAnsi="Times New Roman" w:cs="Times New Roman"/>
            <w:bCs/>
            <w:sz w:val="24"/>
            <w:szCs w:val="24"/>
          </w:rPr>
          <w:t>t</w:t>
        </w:r>
      </w:ins>
      <w:ins w:id="138" w:author="رزان الدوسري ID 443203966" w:date="2023-01-26T13:03:00Z">
        <w:r w:rsidR="003B553C" w:rsidRPr="003B553C">
          <w:rPr>
            <w:rFonts w:ascii="Times New Roman" w:eastAsiaTheme="minorEastAsia" w:hAnsi="Times New Roman" w:cs="Times New Roman"/>
            <w:bCs/>
            <w:sz w:val="24"/>
            <w:szCs w:val="24"/>
          </w:rPr>
          <w:t>hese challenges include a lack of time for conducting initial design and user testing, conflicts between UX designers and developers, a lack of overall vision for the UX project, difficulties in determining priorities, and inadequate documentation</w:t>
        </w:r>
      </w:ins>
      <w:ins w:id="139" w:author="رزان الدوسري ID 443203966" w:date="2023-01-26T13:07:00Z">
        <w:r w:rsidR="00CD55AB">
          <w:rPr>
            <w:rFonts w:ascii="Times New Roman" w:eastAsiaTheme="minorEastAsia" w:hAnsi="Times New Roman" w:cs="Times New Roman"/>
            <w:bCs/>
            <w:sz w:val="24"/>
            <w:szCs w:val="24"/>
          </w:rPr>
          <w:t xml:space="preserve">. </w:t>
        </w:r>
      </w:ins>
      <w:ins w:id="140" w:author="رزان الدوسري ID 443203966" w:date="2023-01-26T13:17:00Z">
        <w:r w:rsidR="00D8118D">
          <w:rPr>
            <w:rFonts w:ascii="Times New Roman" w:eastAsiaTheme="minorEastAsia" w:hAnsi="Times New Roman" w:cs="Times New Roman"/>
            <w:bCs/>
            <w:sz w:val="24"/>
            <w:szCs w:val="24"/>
          </w:rPr>
          <w:t>One o</w:t>
        </w:r>
        <w:r w:rsidR="00F97498">
          <w:rPr>
            <w:rFonts w:ascii="Times New Roman" w:eastAsiaTheme="minorEastAsia" w:hAnsi="Times New Roman" w:cs="Times New Roman"/>
            <w:bCs/>
            <w:sz w:val="24"/>
            <w:szCs w:val="24"/>
          </w:rPr>
          <w:t xml:space="preserve">f the </w:t>
        </w:r>
      </w:ins>
      <w:ins w:id="141" w:author="رزان الدوسري ID 443203966" w:date="2023-01-26T13:18:00Z">
        <w:r w:rsidR="006B6B60">
          <w:rPr>
            <w:rFonts w:ascii="Times New Roman" w:eastAsiaTheme="minorEastAsia" w:hAnsi="Times New Roman" w:cs="Times New Roman"/>
            <w:bCs/>
            <w:sz w:val="24"/>
            <w:szCs w:val="24"/>
          </w:rPr>
          <w:t>main</w:t>
        </w:r>
      </w:ins>
      <w:ins w:id="142" w:author="رزان الدوسري ID 443203966" w:date="2023-01-26T13:17:00Z">
        <w:r w:rsidR="00F97498">
          <w:rPr>
            <w:rFonts w:ascii="Times New Roman" w:eastAsiaTheme="minorEastAsia" w:hAnsi="Times New Roman" w:cs="Times New Roman"/>
            <w:bCs/>
            <w:sz w:val="24"/>
            <w:szCs w:val="24"/>
          </w:rPr>
          <w:t xml:space="preserve"> challenges i</w:t>
        </w:r>
        <w:r w:rsidR="00C1018E">
          <w:rPr>
            <w:rFonts w:ascii="Times New Roman" w:eastAsiaTheme="minorEastAsia" w:hAnsi="Times New Roman" w:cs="Times New Roman"/>
            <w:bCs/>
            <w:sz w:val="24"/>
            <w:szCs w:val="24"/>
          </w:rPr>
          <w:t>n the study was</w:t>
        </w:r>
      </w:ins>
      <w:del w:id="143" w:author="رزان الدوسري ID 443203966" w:date="2023-01-26T13:07:00Z">
        <w:r w:rsidDel="00CD55AB">
          <w:rPr>
            <w:rFonts w:ascii="Times New Roman" w:eastAsiaTheme="minorEastAsia" w:hAnsi="Times New Roman" w:cs="Times New Roman"/>
            <w:bCs/>
            <w:sz w:val="24"/>
            <w:szCs w:val="24"/>
          </w:rPr>
          <w:delText xml:space="preserve"> </w:delText>
        </w:r>
        <w:commentRangeStart w:id="144"/>
        <w:commentRangeStart w:id="145"/>
        <w:r w:rsidDel="00CD55AB">
          <w:rPr>
            <w:rFonts w:ascii="Times New Roman" w:eastAsiaTheme="minorEastAsia" w:hAnsi="Times New Roman" w:cs="Times New Roman"/>
            <w:bCs/>
            <w:sz w:val="24"/>
            <w:szCs w:val="24"/>
          </w:rPr>
          <w:delText>a</w:delText>
        </w:r>
      </w:del>
      <w:del w:id="146" w:author="رزان الدوسري ID 443203966" w:date="2023-01-26T13:17:00Z">
        <w:r w:rsidDel="00D8118D">
          <w:rPr>
            <w:rFonts w:ascii="Times New Roman" w:eastAsiaTheme="minorEastAsia" w:hAnsi="Times New Roman" w:cs="Times New Roman"/>
            <w:bCs/>
            <w:sz w:val="24"/>
            <w:szCs w:val="24"/>
          </w:rPr>
          <w:delText>mong which is</w:delText>
        </w:r>
      </w:del>
      <w:r>
        <w:rPr>
          <w:rFonts w:ascii="Times New Roman" w:eastAsiaTheme="minorEastAsia" w:hAnsi="Times New Roman" w:cs="Times New Roman"/>
          <w:bCs/>
          <w:sz w:val="24"/>
          <w:szCs w:val="24"/>
        </w:rPr>
        <w:t xml:space="preserve"> the lack of</w:t>
      </w:r>
      <w:r w:rsidRPr="002211B1">
        <w:rPr>
          <w:rFonts w:ascii="Times New Roman" w:eastAsiaTheme="minorEastAsia" w:hAnsi="Times New Roman" w:cs="Times New Roman"/>
          <w:bCs/>
          <w:sz w:val="24"/>
          <w:szCs w:val="24"/>
        </w:rPr>
        <w:t xml:space="preserve"> time to </w:t>
      </w:r>
      <w:commentRangeEnd w:id="144"/>
      <w:r>
        <w:rPr>
          <w:rStyle w:val="CommentReference"/>
        </w:rPr>
        <w:commentReference w:id="144"/>
      </w:r>
      <w:commentRangeEnd w:id="145"/>
      <w:r>
        <w:rPr>
          <w:rStyle w:val="CommentReference"/>
        </w:rPr>
        <w:commentReference w:id="145"/>
      </w:r>
      <w:r>
        <w:rPr>
          <w:rFonts w:ascii="Times New Roman" w:eastAsiaTheme="minorEastAsia" w:hAnsi="Times New Roman" w:cs="Times New Roman"/>
          <w:bCs/>
          <w:sz w:val="24"/>
          <w:szCs w:val="24"/>
        </w:rPr>
        <w:t xml:space="preserve">carry out </w:t>
      </w:r>
      <w:r w:rsidRPr="002211B1">
        <w:rPr>
          <w:rFonts w:ascii="Times New Roman" w:eastAsiaTheme="minorEastAsia" w:hAnsi="Times New Roman" w:cs="Times New Roman"/>
          <w:bCs/>
          <w:sz w:val="24"/>
          <w:szCs w:val="24"/>
        </w:rPr>
        <w:t xml:space="preserve">UX work within Agile process </w:t>
      </w:r>
      <w:sdt>
        <w:sdtPr>
          <w:rPr>
            <w:rFonts w:ascii="Times New Roman" w:eastAsiaTheme="minorEastAsia" w:hAnsi="Times New Roman" w:cs="Times New Roman"/>
            <w:bCs/>
            <w:color w:val="000000"/>
            <w:sz w:val="24"/>
            <w:szCs w:val="24"/>
          </w:rPr>
          <w:tag w:val="MENDELEY_CITATION_v3_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"/>
          <w:id w:val="992376022"/>
          <w:placeholder>
            <w:docPart w:val="021BF5ED2D3B9346B3CFBADF48E69993"/>
          </w:placeholder>
        </w:sdtPr>
        <w:sdtEndPr/>
        <w:sdtContent>
          <w:r w:rsidR="0053281D" w:rsidRPr="0053281D">
            <w:rPr>
              <w:rFonts w:ascii="Times New Roman" w:eastAsiaTheme="minorEastAsia" w:hAnsi="Times New Roman" w:cs="Times New Roman"/>
              <w:bCs/>
              <w:color w:val="000000"/>
              <w:sz w:val="24"/>
              <w:szCs w:val="24"/>
            </w:rPr>
            <w:t>[8]</w:t>
          </w:r>
        </w:sdtContent>
      </w:sdt>
      <w:r w:rsidRPr="002211B1">
        <w:rPr>
          <w:rFonts w:ascii="Times New Roman" w:eastAsiaTheme="minorEastAsia" w:hAnsi="Times New Roman" w:cs="Times New Roman"/>
          <w:bCs/>
          <w:sz w:val="24"/>
          <w:szCs w:val="24"/>
        </w:rPr>
        <w:t>. That is,</w:t>
      </w:r>
      <w:r w:rsidRPr="00881761">
        <w:rPr>
          <w:rFonts w:ascii="Times New Roman" w:eastAsiaTheme="minorEastAsia" w:hAnsi="Times New Roman" w:cs="Times New Roman"/>
          <w:bCs/>
          <w:sz w:val="24"/>
          <w:szCs w:val="24"/>
        </w:rPr>
        <w:t xml:space="preserve"> </w:t>
      </w:r>
      <w:proofErr w:type="spellStart"/>
      <w:r w:rsidRPr="00881761">
        <w:rPr>
          <w:rFonts w:ascii="Times New Roman" w:eastAsiaTheme="minorEastAsia" w:hAnsi="Times New Roman" w:cs="Times New Roman"/>
          <w:bCs/>
          <w:sz w:val="24"/>
          <w:szCs w:val="24"/>
        </w:rPr>
        <w:t>Agile's</w:t>
      </w:r>
      <w:proofErr w:type="spellEnd"/>
      <w:r w:rsidRPr="00881761">
        <w:rPr>
          <w:rFonts w:ascii="Times New Roman" w:eastAsiaTheme="minorEastAsia" w:hAnsi="Times New Roman" w:cs="Times New Roman"/>
          <w:bCs/>
          <w:sz w:val="24"/>
          <w:szCs w:val="24"/>
        </w:rPr>
        <w:t xml:space="preserve"> time-boxed nature creates scheduling challenges when conducting UX activities such as design planning, user research, and workflow analysis, where they require a lot of time </w:t>
      </w:r>
      <w:sdt>
        <w:sdtPr>
          <w:rPr>
            <w:rFonts w:ascii="Times New Roman" w:eastAsiaTheme="minorEastAsia" w:hAnsi="Times New Roman" w:cs="Times New Roman"/>
            <w:bCs/>
            <w:color w:val="000000"/>
            <w:sz w:val="24"/>
            <w:szCs w:val="24"/>
          </w:rPr>
          <w:tag w:val="MENDELEY_CITATION_v3_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"/>
          <w:id w:val="-1534035874"/>
          <w:placeholder>
            <w:docPart w:val="DAB1EC0B32B5A14FB7B76B32DB810830"/>
          </w:placeholder>
        </w:sdtPr>
        <w:sdtEndPr/>
        <w:sdtContent>
          <w:r w:rsidR="0053281D" w:rsidRPr="0053281D">
            <w:rPr>
              <w:rFonts w:ascii="Times New Roman" w:eastAsiaTheme="minorEastAsia" w:hAnsi="Times New Roman" w:cs="Times New Roman"/>
              <w:bCs/>
              <w:color w:val="000000"/>
              <w:sz w:val="24"/>
              <w:szCs w:val="24"/>
            </w:rPr>
            <w:t>[9]</w:t>
          </w:r>
        </w:sdtContent>
      </w:sdt>
      <w:r w:rsidRPr="00881761">
        <w:rPr>
          <w:rFonts w:ascii="Times New Roman" w:eastAsiaTheme="minorEastAsia" w:hAnsi="Times New Roman" w:cs="Times New Roman"/>
          <w:bCs/>
          <w:sz w:val="24"/>
          <w:szCs w:val="24"/>
        </w:rPr>
        <w:t xml:space="preserve">. UX </w:t>
      </w:r>
      <w:r w:rsidRPr="00881761">
        <w:rPr>
          <w:rFonts w:ascii="Times New Roman" w:eastAsiaTheme="minorEastAsia" w:hAnsi="Times New Roman" w:cs="Times New Roman"/>
          <w:bCs/>
          <w:sz w:val="24"/>
          <w:szCs w:val="24"/>
        </w:rPr>
        <w:lastRenderedPageBreak/>
        <w:t xml:space="preserve">processes typically rely on extensive up-front design, which can be incompatible with agile processes, as the development cycle is essentially based on small incremental releases </w:t>
      </w:r>
      <w:sdt>
        <w:sdtPr>
          <w:rPr>
            <w:rFonts w:ascii="Times New Roman" w:eastAsiaTheme="minorEastAsia" w:hAnsi="Times New Roman" w:cs="Times New Roman"/>
            <w:bCs/>
            <w:color w:val="000000"/>
            <w:sz w:val="24"/>
            <w:szCs w:val="24"/>
          </w:rPr>
          <w:tag w:val="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"/>
          <w:id w:val="-398991299"/>
          <w:placeholder>
            <w:docPart w:val="DAB1EC0B32B5A14FB7B76B32DB810830"/>
          </w:placeholder>
        </w:sdtPr>
        <w:sdtEndPr/>
        <w:sdtContent>
          <w:r w:rsidR="0053281D" w:rsidRPr="0053281D">
            <w:rPr>
              <w:rFonts w:ascii="Times New Roman" w:eastAsiaTheme="minorEastAsia" w:hAnsi="Times New Roman" w:cs="Times New Roman"/>
              <w:bCs/>
              <w:color w:val="000000"/>
              <w:sz w:val="24"/>
              <w:szCs w:val="24"/>
            </w:rPr>
            <w:t>[10]</w:t>
          </w:r>
        </w:sdtContent>
      </w:sdt>
      <w:r w:rsidRPr="00881761">
        <w:rPr>
          <w:rFonts w:ascii="Times New Roman" w:eastAsiaTheme="minorEastAsia" w:hAnsi="Times New Roman" w:cs="Times New Roman"/>
          <w:bCs/>
          <w:sz w:val="24"/>
          <w:szCs w:val="24"/>
        </w:rPr>
        <w:t xml:space="preserve">. </w:t>
      </w:r>
    </w:p>
    <w:p w14:paraId="3B910247" w14:textId="51E117E6" w:rsidR="00225098" w:rsidRDefault="004043DC" w:rsidP="00225098">
      <w:pPr>
        <w:ind w:firstLine="284"/>
        <w:jc w:val="both"/>
        <w:rPr>
          <w:ins w:id="147" w:author="رزان الدوسري ID 443203966" w:date="2023-01-25T12:27:00Z"/>
          <w:rFonts w:ascii="Times New Roman" w:eastAsiaTheme="minorEastAsia" w:hAnsi="Times New Roman" w:cs="Times New Roman"/>
          <w:bCs/>
          <w:color w:val="000000"/>
          <w:sz w:val="24"/>
          <w:szCs w:val="24"/>
        </w:rPr>
      </w:pPr>
      <w:r w:rsidRPr="00881761">
        <w:rPr>
          <w:rFonts w:ascii="Times New Roman" w:eastAsiaTheme="minorEastAsia" w:hAnsi="Times New Roman" w:cs="Times New Roman"/>
          <w:bCs/>
          <w:sz w:val="24"/>
          <w:szCs w:val="24"/>
        </w:rPr>
        <w:t xml:space="preserve">As such, it is imperative that the amount of time spent on conducting UX activities be aligned with </w:t>
      </w:r>
      <w:proofErr w:type="spellStart"/>
      <w:r w:rsidRPr="00881761">
        <w:rPr>
          <w:rFonts w:ascii="Times New Roman" w:eastAsiaTheme="minorEastAsia" w:hAnsi="Times New Roman" w:cs="Times New Roman"/>
          <w:bCs/>
          <w:sz w:val="24"/>
          <w:szCs w:val="24"/>
        </w:rPr>
        <w:t>Agile's</w:t>
      </w:r>
      <w:proofErr w:type="spellEnd"/>
      <w:r w:rsidRPr="00881761">
        <w:rPr>
          <w:rFonts w:ascii="Times New Roman" w:eastAsiaTheme="minorEastAsia" w:hAnsi="Times New Roman" w:cs="Times New Roman"/>
          <w:bCs/>
          <w:sz w:val="24"/>
          <w:szCs w:val="24"/>
        </w:rPr>
        <w:t xml:space="preserve"> time-boxed nature. Since there can be a significant amount of effort spent on conducting comprehensive UX methods to discover and validate features</w:t>
      </w:r>
      <w:r>
        <w:rPr>
          <w:rFonts w:ascii="Times New Roman" w:eastAsiaTheme="minorEastAsia" w:hAnsi="Times New Roman" w:cs="Times New Roman"/>
          <w:bCs/>
          <w:sz w:val="24"/>
          <w:szCs w:val="24"/>
        </w:rPr>
        <w:t>. I</w:t>
      </w:r>
      <w:r w:rsidRPr="00881761">
        <w:rPr>
          <w:rFonts w:ascii="Times New Roman" w:eastAsiaTheme="minorEastAsia" w:hAnsi="Times New Roman" w:cs="Times New Roman"/>
          <w:bCs/>
          <w:sz w:val="24"/>
          <w:szCs w:val="24"/>
        </w:rPr>
        <w:t xml:space="preserve">t is possible that the time spent on these activities may exceed the value provided by those </w:t>
      </w:r>
      <w:commentRangeStart w:id="148"/>
      <w:r w:rsidRPr="00881761">
        <w:rPr>
          <w:rFonts w:ascii="Times New Roman" w:eastAsiaTheme="minorEastAsia" w:hAnsi="Times New Roman" w:cs="Times New Roman"/>
          <w:bCs/>
          <w:sz w:val="24"/>
          <w:szCs w:val="24"/>
        </w:rPr>
        <w:t>features</w:t>
      </w:r>
      <w:commentRangeEnd w:id="148"/>
      <w:r>
        <w:rPr>
          <w:rStyle w:val="CommentReference"/>
        </w:rPr>
        <w:commentReference w:id="148"/>
      </w:r>
      <w:r w:rsidR="0080684A">
        <w:rPr>
          <w:rFonts w:ascii="Times New Roman" w:eastAsiaTheme="minorEastAsia" w:hAnsi="Times New Roman" w:cs="Times New Roman"/>
          <w:bCs/>
          <w:sz w:val="24"/>
          <w:szCs w:val="24"/>
        </w:rPr>
        <w:t xml:space="preserve"> </w:t>
      </w:r>
      <w:sdt>
        <w:sdtPr>
          <w:rPr>
            <w:rFonts w:ascii="Times New Roman" w:eastAsiaTheme="minorEastAsia" w:hAnsi="Times New Roman" w:cs="Times New Roman"/>
            <w:bCs/>
            <w:color w:val="000000"/>
            <w:sz w:val="24"/>
            <w:szCs w:val="24"/>
          </w:rPr>
          <w:tag w:val="MENDELEY_CITATION_v3_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"/>
          <w:id w:val="-306705953"/>
          <w:placeholder>
            <w:docPart w:val="DefaultPlaceholder_-1854013440"/>
          </w:placeholder>
        </w:sdtPr>
        <w:sdtEndPr/>
        <w:sdtContent>
          <w:r w:rsidR="0053281D" w:rsidRPr="0053281D">
            <w:rPr>
              <w:rFonts w:ascii="Times New Roman" w:eastAsiaTheme="minorEastAsia" w:hAnsi="Times New Roman" w:cs="Times New Roman"/>
              <w:bCs/>
              <w:color w:val="000000"/>
              <w:sz w:val="24"/>
              <w:szCs w:val="24"/>
            </w:rPr>
            <w:t>[11]</w:t>
          </w:r>
        </w:sdtContent>
      </w:sdt>
      <w:r w:rsidRPr="00881761">
        <w:rPr>
          <w:rFonts w:ascii="Times New Roman" w:eastAsiaTheme="minorEastAsia" w:hAnsi="Times New Roman" w:cs="Times New Roman"/>
          <w:bCs/>
          <w:sz w:val="24"/>
          <w:szCs w:val="24"/>
        </w:rPr>
        <w:t xml:space="preserve">. </w:t>
      </w:r>
      <w:proofErr w:type="gramStart"/>
      <w:r w:rsidRPr="00881761">
        <w:rPr>
          <w:rFonts w:ascii="Times New Roman" w:eastAsiaTheme="minorEastAsia" w:hAnsi="Times New Roman" w:cs="Times New Roman"/>
          <w:bCs/>
          <w:sz w:val="24"/>
          <w:szCs w:val="24"/>
        </w:rPr>
        <w:t>Despite the fact that</w:t>
      </w:r>
      <w:proofErr w:type="gramEnd"/>
      <w:r w:rsidRPr="00881761">
        <w:rPr>
          <w:rFonts w:ascii="Times New Roman" w:eastAsiaTheme="minorEastAsia" w:hAnsi="Times New Roman" w:cs="Times New Roman"/>
          <w:bCs/>
          <w:sz w:val="24"/>
          <w:szCs w:val="24"/>
        </w:rPr>
        <w:t xml:space="preserve"> UX work is highly time constrained, UX methods often require agile teams to take the time to learn how to use them, especially agile teams with no or less experienced UX practitioners </w:t>
      </w:r>
      <w:sdt>
        <w:sdtPr>
          <w:rPr>
            <w:rFonts w:ascii="Times New Roman" w:eastAsiaTheme="minorEastAsia" w:hAnsi="Times New Roman" w:cs="Times New Roman"/>
            <w:bCs/>
            <w:color w:val="000000"/>
            <w:sz w:val="24"/>
            <w:szCs w:val="24"/>
          </w:rPr>
          <w:tag w:val="MENDELEY_CITATION_v3_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"/>
          <w:id w:val="2135907243"/>
          <w:placeholder>
            <w:docPart w:val="DAB1EC0B32B5A14FB7B76B32DB810830"/>
          </w:placeholder>
        </w:sdtPr>
        <w:sdtEndPr/>
        <w:sdtContent>
          <w:r w:rsidR="0053281D" w:rsidRPr="0053281D">
            <w:rPr>
              <w:rFonts w:ascii="Times New Roman" w:eastAsiaTheme="minorEastAsia" w:hAnsi="Times New Roman" w:cs="Times New Roman"/>
              <w:bCs/>
              <w:color w:val="000000"/>
              <w:sz w:val="24"/>
              <w:szCs w:val="24"/>
            </w:rPr>
            <w:t>[12]</w:t>
          </w:r>
        </w:sdtContent>
      </w:sdt>
      <w:r w:rsidRPr="00881761">
        <w:rPr>
          <w:rFonts w:ascii="Times New Roman" w:eastAsiaTheme="minorEastAsia" w:hAnsi="Times New Roman" w:cs="Times New Roman"/>
          <w:bCs/>
          <w:sz w:val="24"/>
          <w:szCs w:val="24"/>
        </w:rPr>
        <w:t>. Furthermore</w:t>
      </w:r>
      <w:r>
        <w:rPr>
          <w:rFonts w:ascii="Times New Roman" w:eastAsiaTheme="minorEastAsia" w:hAnsi="Times New Roman" w:cs="Times New Roman"/>
          <w:bCs/>
          <w:sz w:val="24"/>
          <w:szCs w:val="24"/>
        </w:rPr>
        <w:t>, many Agile projects lack UX</w:t>
      </w:r>
      <w:r w:rsidRPr="00881761">
        <w:rPr>
          <w:rFonts w:ascii="Times New Roman" w:eastAsiaTheme="minorEastAsia" w:hAnsi="Times New Roman" w:cs="Times New Roman"/>
          <w:bCs/>
          <w:sz w:val="24"/>
          <w:szCs w:val="24"/>
        </w:rPr>
        <w:t xml:space="preserve"> practitioners </w:t>
      </w:r>
      <w:sdt>
        <w:sdtPr>
          <w:rPr>
            <w:rFonts w:ascii="Times New Roman" w:eastAsiaTheme="minorEastAsia" w:hAnsi="Times New Roman" w:cs="Times New Roman"/>
            <w:bCs/>
            <w:color w:val="000000"/>
            <w:sz w:val="24"/>
            <w:szCs w:val="24"/>
          </w:rPr>
          <w:tag w:val="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"/>
          <w:id w:val="1180549489"/>
          <w:placeholder>
            <w:docPart w:val="DAB1EC0B32B5A14FB7B76B32DB810830"/>
          </w:placeholder>
        </w:sdtPr>
        <w:sdtEndPr/>
        <w:sdtContent>
          <w:r w:rsidR="0053281D" w:rsidRPr="0053281D">
            <w:rPr>
              <w:rFonts w:ascii="Times New Roman" w:eastAsiaTheme="minorEastAsia" w:hAnsi="Times New Roman" w:cs="Times New Roman"/>
              <w:bCs/>
              <w:color w:val="000000"/>
              <w:sz w:val="24"/>
              <w:szCs w:val="24"/>
            </w:rPr>
            <w:t>[13]</w:t>
          </w:r>
        </w:sdtContent>
      </w:sdt>
      <w:r w:rsidRPr="00881761">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 xml:space="preserve">Also, </w:t>
      </w:r>
      <w:r w:rsidRPr="00881761">
        <w:rPr>
          <w:rFonts w:ascii="Times New Roman" w:eastAsiaTheme="minorEastAsia" w:hAnsi="Times New Roman" w:cs="Times New Roman"/>
          <w:bCs/>
          <w:sz w:val="24"/>
          <w:szCs w:val="24"/>
        </w:rPr>
        <w:t>UX practitioners often work on multiple projects at the same time, which is challenging since they need to fulfill multiple roles on a project, and sometimes their responsibilities are unclear</w:t>
      </w:r>
      <w:r>
        <w:rPr>
          <w:rFonts w:ascii="Times New Roman" w:eastAsiaTheme="minorEastAsia" w:hAnsi="Times New Roman" w:cs="Times New Roman"/>
          <w:bCs/>
          <w:sz w:val="24"/>
          <w:szCs w:val="24"/>
        </w:rPr>
        <w:t xml:space="preserve"> </w:t>
      </w:r>
      <w:sdt>
        <w:sdtPr>
          <w:rPr>
            <w:rFonts w:ascii="Times New Roman" w:eastAsiaTheme="minorEastAsia" w:hAnsi="Times New Roman" w:cs="Times New Roman"/>
            <w:bCs/>
            <w:color w:val="000000"/>
            <w:sz w:val="24"/>
            <w:szCs w:val="24"/>
          </w:rPr>
          <w:tag w:val="MENDELEY_CITATION_v3_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"/>
          <w:id w:val="-848953473"/>
          <w:placeholder>
            <w:docPart w:val="38DE33B5EC458A46B43A6D3F149AC3A7"/>
          </w:placeholder>
        </w:sdtPr>
        <w:sdtEndPr/>
        <w:sdtContent>
          <w:r w:rsidR="0053281D" w:rsidRPr="0053281D">
            <w:rPr>
              <w:rFonts w:ascii="Times New Roman" w:eastAsiaTheme="minorEastAsia" w:hAnsi="Times New Roman" w:cs="Times New Roman"/>
              <w:bCs/>
              <w:color w:val="000000"/>
              <w:sz w:val="24"/>
              <w:szCs w:val="24"/>
            </w:rPr>
            <w:t>[14], [15]</w:t>
          </w:r>
        </w:sdtContent>
      </w:sdt>
      <w:r>
        <w:rPr>
          <w:rFonts w:ascii="Times New Roman" w:eastAsiaTheme="minorEastAsia" w:hAnsi="Times New Roman" w:cs="Times New Roman"/>
          <w:bCs/>
          <w:color w:val="000000"/>
          <w:sz w:val="24"/>
          <w:szCs w:val="24"/>
        </w:rPr>
        <w:t>.</w:t>
      </w:r>
    </w:p>
    <w:p w14:paraId="24C1159E" w14:textId="6C508B0B" w:rsidR="00225098" w:rsidRPr="00A47F96" w:rsidRDefault="00257EA2" w:rsidP="00225098">
      <w:pPr>
        <w:ind w:firstLine="284"/>
        <w:jc w:val="both"/>
        <w:rPr>
          <w:rFonts w:ascii="Times New Roman" w:eastAsiaTheme="minorEastAsia" w:hAnsi="Times New Roman" w:cs="Times New Roman"/>
          <w:bCs/>
          <w:strike/>
          <w:color w:val="000000"/>
          <w:sz w:val="24"/>
          <w:szCs w:val="24"/>
          <w:rPrChange w:id="149" w:author="رزان الدوسري ID 443203966" w:date="2023-02-09T11:06:00Z">
            <w:rPr>
              <w:rFonts w:ascii="Times New Roman" w:eastAsiaTheme="minorEastAsia" w:hAnsi="Times New Roman" w:cs="Times New Roman"/>
              <w:bCs/>
              <w:color w:val="000000"/>
              <w:sz w:val="24"/>
              <w:szCs w:val="24"/>
            </w:rPr>
          </w:rPrChange>
        </w:rPr>
      </w:pPr>
      <w:ins w:id="150" w:author="رزان الدوسري ID 443203966" w:date="2023-01-25T12:34:00Z">
        <w:r w:rsidRPr="00A47F96">
          <w:rPr>
            <w:rFonts w:ascii="Times New Roman" w:eastAsiaTheme="minorEastAsia" w:hAnsi="Times New Roman" w:cs="Times New Roman"/>
            <w:bCs/>
            <w:strike/>
            <w:color w:val="000000"/>
            <w:sz w:val="24"/>
            <w:szCs w:val="24"/>
            <w:rPrChange w:id="151" w:author="رزان الدوسري ID 443203966" w:date="2023-02-09T11:06:00Z">
              <w:rPr>
                <w:rFonts w:ascii="Times New Roman" w:eastAsiaTheme="minorEastAsia" w:hAnsi="Times New Roman" w:cs="Times New Roman"/>
                <w:bCs/>
                <w:color w:val="000000"/>
                <w:sz w:val="24"/>
                <w:szCs w:val="24"/>
              </w:rPr>
            </w:rPrChange>
          </w:rPr>
          <w:t>According to "The UX Book: Agile UX Design for a Quality User Experience"</w:t>
        </w:r>
      </w:ins>
      <w:ins w:id="152" w:author="رزان الدوسري ID 443203966" w:date="2023-01-25T12:36:00Z">
        <w:r w:rsidR="005619F9" w:rsidRPr="00A47F96">
          <w:rPr>
            <w:rFonts w:ascii="Times New Roman" w:eastAsiaTheme="minorEastAsia" w:hAnsi="Times New Roman" w:cs="Times New Roman"/>
            <w:bCs/>
            <w:strike/>
            <w:color w:val="000000"/>
            <w:sz w:val="24"/>
            <w:szCs w:val="24"/>
            <w:rPrChange w:id="153" w:author="رزان الدوسري ID 443203966" w:date="2023-02-09T11:06:00Z">
              <w:rPr>
                <w:rFonts w:ascii="Times New Roman" w:eastAsiaTheme="minorEastAsia" w:hAnsi="Times New Roman" w:cs="Times New Roman"/>
                <w:bCs/>
                <w:color w:val="000000"/>
                <w:sz w:val="24"/>
                <w:szCs w:val="24"/>
              </w:rPr>
            </w:rPrChange>
          </w:rPr>
          <w:t xml:space="preserve"> </w:t>
        </w:r>
      </w:ins>
      <w:customXmlInsRangeStart w:id="154" w:author="رزان الدوسري ID 443203966" w:date="2023-01-25T12:40:00Z"/>
      <w:sdt>
        <w:sdtPr>
          <w:rPr>
            <w:rFonts w:ascii="Times New Roman" w:eastAsiaTheme="minorEastAsia" w:hAnsi="Times New Roman" w:cs="Times New Roman"/>
            <w:bCs/>
            <w:strike/>
            <w:color w:val="000000"/>
            <w:sz w:val="24"/>
            <w:szCs w:val="24"/>
          </w:rPr>
          <w:tag w:val="MENDELEY_CITATION_v3_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"/>
          <w:id w:val="-656138573"/>
          <w:placeholder>
            <w:docPart w:val="DefaultPlaceholder_-1854013440"/>
          </w:placeholder>
        </w:sdtPr>
        <w:sdtEndPr/>
        <w:sdtContent>
          <w:customXmlInsRangeEnd w:id="154"/>
          <w:r w:rsidR="0053281D" w:rsidRPr="0053281D">
            <w:rPr>
              <w:rFonts w:ascii="Times New Roman" w:eastAsiaTheme="minorEastAsia" w:hAnsi="Times New Roman" w:cs="Times New Roman"/>
              <w:bCs/>
              <w:strike/>
              <w:color w:val="000000"/>
              <w:sz w:val="24"/>
              <w:szCs w:val="24"/>
            </w:rPr>
            <w:t>[16]</w:t>
          </w:r>
          <w:customXmlInsRangeStart w:id="155" w:author="رزان الدوسري ID 443203966" w:date="2023-01-25T12:40:00Z"/>
        </w:sdtContent>
      </w:sdt>
      <w:customXmlInsRangeEnd w:id="155"/>
      <w:ins w:id="156" w:author="رزان الدوسري ID 443203966" w:date="2023-01-25T12:34:00Z">
        <w:r w:rsidRPr="00A47F96">
          <w:rPr>
            <w:rFonts w:ascii="Times New Roman" w:eastAsiaTheme="minorEastAsia" w:hAnsi="Times New Roman" w:cs="Times New Roman"/>
            <w:bCs/>
            <w:strike/>
            <w:color w:val="000000"/>
            <w:sz w:val="24"/>
            <w:szCs w:val="24"/>
            <w:rPrChange w:id="157" w:author="رزان الدوسري ID 443203966" w:date="2023-02-09T11:06:00Z">
              <w:rPr>
                <w:rFonts w:ascii="Times New Roman" w:eastAsiaTheme="minorEastAsia" w:hAnsi="Times New Roman" w:cs="Times New Roman"/>
                <w:bCs/>
                <w:color w:val="000000"/>
                <w:sz w:val="24"/>
                <w:szCs w:val="24"/>
              </w:rPr>
            </w:rPrChange>
          </w:rPr>
          <w:t>, there is a difference between UX methods and techniques. A method is a way to complete</w:t>
        </w:r>
        <w:r w:rsidR="005074C3" w:rsidRPr="00A47F96">
          <w:rPr>
            <w:rFonts w:ascii="Times New Roman" w:eastAsiaTheme="minorEastAsia" w:hAnsi="Times New Roman" w:cs="Times New Roman"/>
            <w:bCs/>
            <w:strike/>
            <w:color w:val="000000"/>
            <w:sz w:val="24"/>
            <w:szCs w:val="24"/>
            <w:rPrChange w:id="158" w:author="رزان الدوسري ID 443203966" w:date="2023-02-09T11:06:00Z">
              <w:rPr>
                <w:rFonts w:ascii="Times New Roman" w:eastAsiaTheme="minorEastAsia" w:hAnsi="Times New Roman" w:cs="Times New Roman"/>
                <w:bCs/>
                <w:color w:val="000000"/>
                <w:sz w:val="24"/>
                <w:szCs w:val="24"/>
              </w:rPr>
            </w:rPrChange>
          </w:rPr>
          <w:t xml:space="preserve"> whole or part of</w:t>
        </w:r>
        <w:r w:rsidRPr="00A47F96">
          <w:rPr>
            <w:rFonts w:ascii="Times New Roman" w:eastAsiaTheme="minorEastAsia" w:hAnsi="Times New Roman" w:cs="Times New Roman"/>
            <w:bCs/>
            <w:strike/>
            <w:color w:val="000000"/>
            <w:sz w:val="24"/>
            <w:szCs w:val="24"/>
            <w:rPrChange w:id="159" w:author="رزان الدوسري ID 443203966" w:date="2023-02-09T11:06:00Z">
              <w:rPr>
                <w:rFonts w:ascii="Times New Roman" w:eastAsiaTheme="minorEastAsia" w:hAnsi="Times New Roman" w:cs="Times New Roman"/>
                <w:bCs/>
                <w:color w:val="000000"/>
                <w:sz w:val="24"/>
                <w:szCs w:val="24"/>
              </w:rPr>
            </w:rPrChange>
          </w:rPr>
          <w:t xml:space="preserve"> an activity or sub-activity within the lifecycle, while a technique is a specific practice used within those activities. Usage Research would be defined as a UX method, while user interviews and observing users would be examples of UX techniques. In this study, however, the terms "UX method" and "UX technique" are being used to mean the same thing.</w:t>
        </w:r>
      </w:ins>
    </w:p>
    <w:p w14:paraId="20A769B4" w14:textId="57ECB1FD" w:rsidR="004043DC" w:rsidRDefault="004043DC" w:rsidP="0080684A">
      <w:pPr>
        <w:ind w:firstLine="284"/>
        <w:jc w:val="both"/>
        <w:rPr>
          <w:rFonts w:ascii="Times New Roman" w:eastAsiaTheme="minorEastAsia" w:hAnsi="Times New Roman" w:cs="Times New Roman"/>
          <w:bCs/>
          <w:sz w:val="24"/>
          <w:szCs w:val="24"/>
        </w:rPr>
      </w:pPr>
      <w:r w:rsidRPr="002211B1">
        <w:rPr>
          <w:rFonts w:ascii="Times New Roman" w:eastAsiaTheme="minorEastAsia" w:hAnsi="Times New Roman" w:cs="Times New Roman"/>
          <w:bCs/>
          <w:sz w:val="24"/>
          <w:szCs w:val="24"/>
        </w:rPr>
        <w:t xml:space="preserve">While agile teams need to incorporate </w:t>
      </w:r>
      <w:r w:rsidRPr="00A47F96">
        <w:rPr>
          <w:rFonts w:ascii="Times New Roman" w:eastAsiaTheme="minorEastAsia" w:hAnsi="Times New Roman" w:cs="Times New Roman"/>
          <w:bCs/>
          <w:sz w:val="24"/>
          <w:szCs w:val="24"/>
          <w:rPrChange w:id="160" w:author="رزان الدوسري ID 443203966" w:date="2023-02-09T11:06:00Z">
            <w:rPr>
              <w:rFonts w:ascii="Times New Roman" w:eastAsiaTheme="minorEastAsia" w:hAnsi="Times New Roman" w:cs="Times New Roman"/>
              <w:b/>
              <w:sz w:val="24"/>
              <w:szCs w:val="24"/>
            </w:rPr>
          </w:rPrChange>
        </w:rPr>
        <w:t xml:space="preserve">UX </w:t>
      </w:r>
      <w:del w:id="161" w:author="رزان الدوسري ID 443203966" w:date="2023-02-09T11:06:00Z">
        <w:r w:rsidRPr="00A47F96" w:rsidDel="00A47F96">
          <w:rPr>
            <w:rFonts w:ascii="Times New Roman" w:eastAsiaTheme="minorEastAsia" w:hAnsi="Times New Roman" w:cs="Times New Roman"/>
            <w:bCs/>
            <w:sz w:val="24"/>
            <w:szCs w:val="24"/>
            <w:rPrChange w:id="162" w:author="رزان الدوسري ID 443203966" w:date="2023-02-09T11:06:00Z">
              <w:rPr>
                <w:rFonts w:ascii="Times New Roman" w:eastAsiaTheme="minorEastAsia" w:hAnsi="Times New Roman" w:cs="Times New Roman"/>
                <w:b/>
                <w:sz w:val="24"/>
                <w:szCs w:val="24"/>
              </w:rPr>
            </w:rPrChange>
          </w:rPr>
          <w:delText>techniques</w:delText>
        </w:r>
        <w:r w:rsidRPr="00A47F96" w:rsidDel="00A47F96">
          <w:rPr>
            <w:rFonts w:ascii="Times New Roman" w:eastAsiaTheme="minorEastAsia" w:hAnsi="Times New Roman" w:cs="Times New Roman"/>
            <w:bCs/>
            <w:sz w:val="24"/>
            <w:szCs w:val="24"/>
          </w:rPr>
          <w:delText xml:space="preserve"> </w:delText>
        </w:r>
      </w:del>
      <w:ins w:id="163" w:author="رزان الدوسري ID 443203966" w:date="2023-02-09T11:06:00Z">
        <w:r w:rsidR="00A47F96" w:rsidRPr="00A47F96">
          <w:rPr>
            <w:rFonts w:ascii="Times New Roman" w:eastAsiaTheme="minorEastAsia" w:hAnsi="Times New Roman" w:cs="Times New Roman"/>
            <w:bCs/>
            <w:sz w:val="24"/>
            <w:szCs w:val="24"/>
            <w:rPrChange w:id="164" w:author="رزان الدوسري ID 443203966" w:date="2023-02-09T11:06:00Z">
              <w:rPr>
                <w:rFonts w:ascii="Times New Roman" w:eastAsiaTheme="minorEastAsia" w:hAnsi="Times New Roman" w:cs="Times New Roman"/>
                <w:b/>
                <w:sz w:val="24"/>
                <w:szCs w:val="24"/>
              </w:rPr>
            </w:rPrChange>
          </w:rPr>
          <w:t>methods</w:t>
        </w:r>
        <w:r w:rsidR="00A47F96" w:rsidRPr="002211B1">
          <w:rPr>
            <w:rFonts w:ascii="Times New Roman" w:eastAsiaTheme="minorEastAsia" w:hAnsi="Times New Roman" w:cs="Times New Roman"/>
            <w:bCs/>
            <w:sz w:val="24"/>
            <w:szCs w:val="24"/>
          </w:rPr>
          <w:t xml:space="preserve"> </w:t>
        </w:r>
      </w:ins>
      <w:r w:rsidRPr="002211B1">
        <w:rPr>
          <w:rFonts w:ascii="Times New Roman" w:eastAsiaTheme="minorEastAsia" w:hAnsi="Times New Roman" w:cs="Times New Roman"/>
          <w:bCs/>
          <w:sz w:val="24"/>
          <w:szCs w:val="24"/>
        </w:rPr>
        <w:t>throughout the development process, they may not have the time</w:t>
      </w:r>
      <w:r>
        <w:rPr>
          <w:rFonts w:ascii="Times New Roman" w:eastAsiaTheme="minorEastAsia" w:hAnsi="Times New Roman" w:cs="Times New Roman"/>
          <w:bCs/>
          <w:sz w:val="24"/>
          <w:szCs w:val="24"/>
        </w:rPr>
        <w:t xml:space="preserve"> nor the experience</w:t>
      </w:r>
      <w:r w:rsidRPr="002211B1">
        <w:rPr>
          <w:rFonts w:ascii="Times New Roman" w:eastAsiaTheme="minorEastAsia" w:hAnsi="Times New Roman" w:cs="Times New Roman"/>
          <w:bCs/>
          <w:sz w:val="24"/>
          <w:szCs w:val="24"/>
        </w:rPr>
        <w:t xml:space="preserve"> to assess the effort involved in conducting UX experiments</w:t>
      </w:r>
      <w:r>
        <w:rPr>
          <w:rFonts w:ascii="Times New Roman" w:eastAsiaTheme="minorEastAsia" w:hAnsi="Times New Roman" w:cs="Times New Roman"/>
          <w:bCs/>
          <w:sz w:val="24"/>
          <w:szCs w:val="24"/>
        </w:rPr>
        <w:t xml:space="preserve">. They may also lack the knowledge required in </w:t>
      </w:r>
      <w:r w:rsidRPr="002211B1">
        <w:rPr>
          <w:rFonts w:ascii="Times New Roman" w:eastAsiaTheme="minorEastAsia" w:hAnsi="Times New Roman" w:cs="Times New Roman"/>
          <w:bCs/>
          <w:sz w:val="24"/>
          <w:szCs w:val="24"/>
        </w:rPr>
        <w:t>d</w:t>
      </w:r>
      <w:r>
        <w:rPr>
          <w:rFonts w:ascii="Times New Roman" w:eastAsiaTheme="minorEastAsia" w:hAnsi="Times New Roman" w:cs="Times New Roman"/>
          <w:bCs/>
          <w:sz w:val="24"/>
          <w:szCs w:val="24"/>
        </w:rPr>
        <w:t>e</w:t>
      </w:r>
      <w:r w:rsidRPr="002211B1">
        <w:rPr>
          <w:rFonts w:ascii="Times New Roman" w:eastAsiaTheme="minorEastAsia" w:hAnsi="Times New Roman" w:cs="Times New Roman"/>
          <w:bCs/>
          <w:sz w:val="24"/>
          <w:szCs w:val="24"/>
        </w:rPr>
        <w:t>cid</w:t>
      </w:r>
      <w:r>
        <w:rPr>
          <w:rFonts w:ascii="Times New Roman" w:eastAsiaTheme="minorEastAsia" w:hAnsi="Times New Roman" w:cs="Times New Roman"/>
          <w:bCs/>
          <w:sz w:val="24"/>
          <w:szCs w:val="24"/>
        </w:rPr>
        <w:t>ing</w:t>
      </w:r>
      <w:r w:rsidRPr="002211B1">
        <w:rPr>
          <w:rFonts w:ascii="Times New Roman" w:eastAsiaTheme="minorEastAsia" w:hAnsi="Times New Roman" w:cs="Times New Roman"/>
          <w:bCs/>
          <w:sz w:val="24"/>
          <w:szCs w:val="24"/>
        </w:rPr>
        <w:t xml:space="preserve"> which UX</w:t>
      </w:r>
      <w:del w:id="165" w:author="رزان الدوسري ID 443203966" w:date="2023-02-09T11:08:00Z">
        <w:r w:rsidRPr="002211B1" w:rsidDel="000A2466">
          <w:rPr>
            <w:rFonts w:ascii="Times New Roman" w:eastAsiaTheme="minorEastAsia" w:hAnsi="Times New Roman" w:cs="Times New Roman"/>
            <w:bCs/>
            <w:sz w:val="24"/>
            <w:szCs w:val="24"/>
          </w:rPr>
          <w:delText xml:space="preserve"> technique</w:delText>
        </w:r>
      </w:del>
      <w:ins w:id="166" w:author="رزان الدوسري ID 443203966" w:date="2023-02-09T11:08:00Z">
        <w:r w:rsidR="000A2466">
          <w:rPr>
            <w:rFonts w:ascii="Times New Roman" w:eastAsiaTheme="minorEastAsia" w:hAnsi="Times New Roman" w:cs="Times New Roman"/>
            <w:bCs/>
            <w:sz w:val="24"/>
            <w:szCs w:val="24"/>
          </w:rPr>
          <w:t xml:space="preserve"> method</w:t>
        </w:r>
      </w:ins>
      <w:r w:rsidRPr="002211B1">
        <w:rPr>
          <w:rFonts w:ascii="Times New Roman" w:eastAsiaTheme="minorEastAsia" w:hAnsi="Times New Roman" w:cs="Times New Roman"/>
          <w:bCs/>
          <w:sz w:val="24"/>
          <w:szCs w:val="24"/>
        </w:rPr>
        <w:t xml:space="preserve"> is appropriate </w:t>
      </w:r>
      <w:r>
        <w:rPr>
          <w:rFonts w:ascii="Times New Roman" w:eastAsiaTheme="minorEastAsia" w:hAnsi="Times New Roman" w:cs="Times New Roman"/>
          <w:bCs/>
          <w:sz w:val="24"/>
          <w:szCs w:val="24"/>
        </w:rPr>
        <w:t xml:space="preserve">for a particular </w:t>
      </w:r>
      <w:r w:rsidRPr="002211B1">
        <w:rPr>
          <w:rFonts w:ascii="Times New Roman" w:eastAsiaTheme="minorEastAsia" w:hAnsi="Times New Roman" w:cs="Times New Roman"/>
          <w:bCs/>
          <w:sz w:val="24"/>
          <w:szCs w:val="24"/>
        </w:rPr>
        <w:t xml:space="preserve">user story given the time they have for UX work and the characteristics of the user story. </w:t>
      </w:r>
    </w:p>
    <w:p w14:paraId="518EE9B1" w14:textId="0FFAC5E2" w:rsidR="004043DC" w:rsidRDefault="004043DC" w:rsidP="004043DC">
      <w:pPr>
        <w:ind w:firstLine="284"/>
        <w:jc w:val="both"/>
        <w:rPr>
          <w:rFonts w:ascii="Times New Roman" w:eastAsiaTheme="minorEastAsia" w:hAnsi="Times New Roman" w:cs="Times New Roman"/>
          <w:bCs/>
          <w:sz w:val="24"/>
          <w:szCs w:val="24"/>
        </w:rPr>
      </w:pPr>
      <w:r w:rsidRPr="002211B1">
        <w:rPr>
          <w:rFonts w:ascii="Times New Roman" w:eastAsiaTheme="minorEastAsia" w:hAnsi="Times New Roman" w:cs="Times New Roman"/>
          <w:bCs/>
          <w:sz w:val="24"/>
          <w:szCs w:val="24"/>
        </w:rPr>
        <w:t>The literature analysis revealed that this is essentially a two-part problem illustrated in</w:t>
      </w:r>
      <w:r>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fldChar w:fldCharType="begin"/>
      </w:r>
      <w:r>
        <w:rPr>
          <w:rFonts w:ascii="Times New Roman" w:eastAsiaTheme="minorEastAsia" w:hAnsi="Times New Roman" w:cs="Times New Roman"/>
          <w:bCs/>
          <w:sz w:val="24"/>
          <w:szCs w:val="24"/>
        </w:rPr>
        <w:instrText xml:space="preserve"> REF _Ref117508065 \h </w:instrText>
      </w:r>
      <w:r>
        <w:rPr>
          <w:rFonts w:ascii="Times New Roman" w:eastAsiaTheme="minorEastAsia" w:hAnsi="Times New Roman" w:cs="Times New Roman"/>
          <w:bCs/>
          <w:sz w:val="24"/>
          <w:szCs w:val="24"/>
        </w:rPr>
      </w:r>
      <w:r>
        <w:rPr>
          <w:rFonts w:ascii="Times New Roman" w:eastAsiaTheme="minorEastAsia" w:hAnsi="Times New Roman" w:cs="Times New Roman"/>
          <w:bCs/>
          <w:sz w:val="24"/>
          <w:szCs w:val="24"/>
        </w:rPr>
        <w:fldChar w:fldCharType="separate"/>
      </w:r>
      <w:ins w:id="167" w:author="رزان الدوسري ID 443203966" w:date="2023-02-10T16:07:00Z">
        <w:r w:rsidR="00BC33AC" w:rsidRPr="004D2419">
          <w:rPr>
            <w:rFonts w:ascii="Times New Roman" w:eastAsiaTheme="minorEastAsia" w:hAnsi="Times New Roman" w:cs="Times New Roman"/>
            <w:bCs/>
            <w:sz w:val="24"/>
            <w:szCs w:val="24"/>
          </w:rPr>
          <w:t xml:space="preserve">Figure </w:t>
        </w:r>
        <w:r w:rsidR="00BC33AC">
          <w:rPr>
            <w:rFonts w:ascii="Times New Roman" w:eastAsiaTheme="minorEastAsia" w:hAnsi="Times New Roman" w:cs="Times New Roman"/>
            <w:bCs/>
            <w:noProof/>
            <w:sz w:val="24"/>
            <w:szCs w:val="24"/>
          </w:rPr>
          <w:t>1</w:t>
        </w:r>
      </w:ins>
      <w:del w:id="168" w:author="رزان الدوسري ID 443203966" w:date="2023-02-10T16:07:00Z">
        <w:r w:rsidRPr="004D2419" w:rsidDel="00BC33AC">
          <w:rPr>
            <w:rFonts w:ascii="Times New Roman" w:eastAsiaTheme="minorEastAsia" w:hAnsi="Times New Roman" w:cs="Times New Roman"/>
            <w:bCs/>
            <w:sz w:val="24"/>
            <w:szCs w:val="24"/>
          </w:rPr>
          <w:delText xml:space="preserve">Figure </w:delText>
        </w:r>
        <w:r w:rsidDel="00BC33AC">
          <w:rPr>
            <w:rFonts w:ascii="Times New Roman" w:eastAsiaTheme="minorEastAsia" w:hAnsi="Times New Roman" w:cs="Times New Roman"/>
            <w:bCs/>
            <w:noProof/>
            <w:sz w:val="24"/>
            <w:szCs w:val="24"/>
          </w:rPr>
          <w:delText>1</w:delText>
        </w:r>
      </w:del>
      <w:r>
        <w:rPr>
          <w:rFonts w:ascii="Times New Roman" w:eastAsiaTheme="minorEastAsia" w:hAnsi="Times New Roman" w:cs="Times New Roman"/>
          <w:bCs/>
          <w:sz w:val="24"/>
          <w:szCs w:val="24"/>
        </w:rPr>
        <w:fldChar w:fldCharType="end"/>
      </w:r>
      <w:r w:rsidRPr="002211B1">
        <w:rPr>
          <w:rFonts w:ascii="Times New Roman" w:eastAsiaTheme="minorEastAsia" w:hAnsi="Times New Roman" w:cs="Times New Roman"/>
          <w:bCs/>
          <w:sz w:val="24"/>
          <w:szCs w:val="24"/>
        </w:rPr>
        <w:t xml:space="preserve"> are as follows:</w:t>
      </w:r>
    </w:p>
    <w:p w14:paraId="72A81A31" w14:textId="644FF5C5" w:rsidR="004043DC" w:rsidRPr="00881761" w:rsidRDefault="004043DC" w:rsidP="006C3EB9">
      <w:pPr>
        <w:numPr>
          <w:ilvl w:val="0"/>
          <w:numId w:val="3"/>
        </w:numPr>
        <w:jc w:val="both"/>
        <w:rPr>
          <w:rFonts w:ascii="Times New Roman" w:eastAsiaTheme="minorEastAsia" w:hAnsi="Times New Roman" w:cs="Times New Roman"/>
          <w:bCs/>
          <w:sz w:val="24"/>
          <w:szCs w:val="24"/>
        </w:rPr>
      </w:pPr>
      <w:r w:rsidRPr="00881761">
        <w:rPr>
          <w:rFonts w:ascii="Times New Roman" w:eastAsiaTheme="minorEastAsia" w:hAnsi="Times New Roman" w:cs="Times New Roman"/>
          <w:bCs/>
          <w:sz w:val="24"/>
          <w:szCs w:val="24"/>
        </w:rPr>
        <w:t xml:space="preserve">Difficulty in deciding whether to apply a </w:t>
      </w:r>
      <w:ins w:id="169" w:author="رزان الدوسري ID 443203966" w:date="2023-02-09T11:06:00Z">
        <w:r w:rsidR="00A47F96" w:rsidRPr="004F1B25">
          <w:rPr>
            <w:rFonts w:ascii="Times New Roman" w:eastAsiaTheme="minorEastAsia" w:hAnsi="Times New Roman" w:cs="Times New Roman"/>
            <w:bCs/>
            <w:sz w:val="24"/>
            <w:szCs w:val="24"/>
          </w:rPr>
          <w:t>UX method</w:t>
        </w:r>
        <w:r w:rsidR="00A47F96" w:rsidRPr="002211B1">
          <w:rPr>
            <w:rFonts w:ascii="Times New Roman" w:eastAsiaTheme="minorEastAsia" w:hAnsi="Times New Roman" w:cs="Times New Roman"/>
            <w:bCs/>
            <w:sz w:val="24"/>
            <w:szCs w:val="24"/>
          </w:rPr>
          <w:t xml:space="preserve"> </w:t>
        </w:r>
      </w:ins>
      <w:del w:id="170" w:author="رزان الدوسري ID 443203966" w:date="2023-02-09T11:06:00Z">
        <w:r w:rsidRPr="001F5CE3" w:rsidDel="00A47F96">
          <w:rPr>
            <w:rFonts w:ascii="Times New Roman" w:eastAsiaTheme="minorEastAsia" w:hAnsi="Times New Roman" w:cs="Times New Roman"/>
            <w:b/>
            <w:sz w:val="24"/>
            <w:szCs w:val="24"/>
          </w:rPr>
          <w:delText xml:space="preserve">UX </w:delText>
        </w:r>
        <w:commentRangeStart w:id="171"/>
        <w:r w:rsidRPr="001F5CE3" w:rsidDel="00A47F96">
          <w:rPr>
            <w:rFonts w:ascii="Times New Roman" w:eastAsiaTheme="minorEastAsia" w:hAnsi="Times New Roman" w:cs="Times New Roman"/>
            <w:b/>
            <w:sz w:val="24"/>
            <w:szCs w:val="24"/>
          </w:rPr>
          <w:delText>technique</w:delText>
        </w:r>
        <w:r w:rsidRPr="00881761" w:rsidDel="00A47F96">
          <w:rPr>
            <w:rFonts w:ascii="Times New Roman" w:eastAsiaTheme="minorEastAsia" w:hAnsi="Times New Roman" w:cs="Times New Roman"/>
            <w:bCs/>
            <w:sz w:val="24"/>
            <w:szCs w:val="24"/>
          </w:rPr>
          <w:delText xml:space="preserve"> </w:delText>
        </w:r>
        <w:commentRangeEnd w:id="171"/>
        <w:r w:rsidDel="00A47F96">
          <w:rPr>
            <w:rStyle w:val="CommentReference"/>
          </w:rPr>
          <w:commentReference w:id="171"/>
        </w:r>
      </w:del>
      <w:r w:rsidRPr="00881761">
        <w:rPr>
          <w:rFonts w:ascii="Times New Roman" w:eastAsiaTheme="minorEastAsia" w:hAnsi="Times New Roman" w:cs="Times New Roman"/>
          <w:bCs/>
          <w:sz w:val="24"/>
          <w:szCs w:val="24"/>
        </w:rPr>
        <w:t xml:space="preserve">for a given feature. This is caused by lack of experience towards UX </w:t>
      </w:r>
      <w:sdt>
        <w:sdtPr>
          <w:rPr>
            <w:rFonts w:ascii="Times New Roman" w:eastAsiaTheme="minorEastAsia" w:hAnsi="Times New Roman" w:cs="Times New Roman"/>
            <w:bCs/>
            <w:color w:val="000000"/>
            <w:sz w:val="24"/>
            <w:szCs w:val="24"/>
          </w:rPr>
          <w:tag w:val="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"/>
          <w:id w:val="1673142362"/>
          <w:placeholder>
            <w:docPart w:val="DAB1EC0B32B5A14FB7B76B32DB810830"/>
          </w:placeholder>
        </w:sdtPr>
        <w:sdtEndPr/>
        <w:sdtContent>
          <w:r w:rsidR="0053281D" w:rsidRPr="0053281D">
            <w:rPr>
              <w:rFonts w:ascii="Times New Roman" w:eastAsiaTheme="minorEastAsia" w:hAnsi="Times New Roman" w:cs="Times New Roman"/>
              <w:bCs/>
              <w:color w:val="000000"/>
              <w:sz w:val="24"/>
              <w:szCs w:val="24"/>
            </w:rPr>
            <w:t>[17]</w:t>
          </w:r>
        </w:sdtContent>
      </w:sdt>
      <w:r w:rsidRPr="00881761">
        <w:rPr>
          <w:rFonts w:ascii="Times New Roman" w:eastAsiaTheme="minorEastAsia" w:hAnsi="Times New Roman" w:cs="Times New Roman"/>
          <w:bCs/>
          <w:sz w:val="24"/>
          <w:szCs w:val="24"/>
        </w:rPr>
        <w:t xml:space="preserve"> as well as limited time and resources to validate </w:t>
      </w:r>
      <w:proofErr w:type="gramStart"/>
      <w:r w:rsidRPr="00881761">
        <w:rPr>
          <w:rFonts w:ascii="Times New Roman" w:eastAsiaTheme="minorEastAsia" w:hAnsi="Times New Roman" w:cs="Times New Roman"/>
          <w:bCs/>
          <w:sz w:val="24"/>
          <w:szCs w:val="24"/>
        </w:rPr>
        <w:t>each and every</w:t>
      </w:r>
      <w:proofErr w:type="gramEnd"/>
      <w:r w:rsidRPr="00881761">
        <w:rPr>
          <w:rFonts w:ascii="Times New Roman" w:eastAsiaTheme="minorEastAsia" w:hAnsi="Times New Roman" w:cs="Times New Roman"/>
          <w:bCs/>
          <w:sz w:val="24"/>
          <w:szCs w:val="24"/>
        </w:rPr>
        <w:t xml:space="preserve"> feature </w:t>
      </w:r>
      <w:sdt>
        <w:sdtPr>
          <w:rPr>
            <w:rFonts w:ascii="Times New Roman" w:eastAsiaTheme="minorEastAsia" w:hAnsi="Times New Roman" w:cs="Times New Roman"/>
            <w:bCs/>
            <w:color w:val="000000"/>
            <w:sz w:val="24"/>
            <w:szCs w:val="24"/>
          </w:rPr>
          <w:tag w:val="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"/>
          <w:id w:val="1184786064"/>
          <w:placeholder>
            <w:docPart w:val="DAB1EC0B32B5A14FB7B76B32DB810830"/>
          </w:placeholder>
        </w:sdtPr>
        <w:sdtEndPr/>
        <w:sdtContent>
          <w:r w:rsidR="0053281D" w:rsidRPr="0053281D">
            <w:rPr>
              <w:rFonts w:ascii="Times New Roman" w:eastAsiaTheme="minorEastAsia" w:hAnsi="Times New Roman" w:cs="Times New Roman"/>
              <w:bCs/>
              <w:color w:val="000000"/>
              <w:sz w:val="24"/>
              <w:szCs w:val="24"/>
            </w:rPr>
            <w:t>[18]</w:t>
          </w:r>
        </w:sdtContent>
      </w:sdt>
      <w:r w:rsidRPr="00881761">
        <w:rPr>
          <w:rFonts w:ascii="Times New Roman" w:eastAsiaTheme="minorEastAsia" w:hAnsi="Times New Roman" w:cs="Times New Roman"/>
          <w:bCs/>
          <w:sz w:val="24"/>
          <w:szCs w:val="24"/>
        </w:rPr>
        <w:t>.</w:t>
      </w:r>
    </w:p>
    <w:p w14:paraId="3601C369" w14:textId="5B2CEA12" w:rsidR="004043DC" w:rsidRPr="008A3B14" w:rsidRDefault="00C956C8" w:rsidP="006C3EB9">
      <w:pPr>
        <w:numPr>
          <w:ilvl w:val="0"/>
          <w:numId w:val="3"/>
        </w:numPr>
        <w:jc w:val="both"/>
        <w:rPr>
          <w:rFonts w:ascii="Times New Roman" w:eastAsiaTheme="minorEastAsia" w:hAnsi="Times New Roman" w:cs="Times New Roman"/>
          <w:bCs/>
          <w:sz w:val="24"/>
          <w:szCs w:val="24"/>
        </w:rPr>
      </w:pPr>
      <w:r w:rsidRPr="00881761">
        <w:rPr>
          <w:rFonts w:ascii="Times New Roman" w:eastAsiaTheme="minorEastAsia" w:hAnsi="Times New Roman" w:cs="Times New Roman"/>
          <w:bCs/>
          <w:noProof/>
          <w:sz w:val="24"/>
          <w:szCs w:val="24"/>
        </w:rPr>
        <w:lastRenderedPageBreak/>
        <w:drawing>
          <wp:anchor distT="0" distB="0" distL="114300" distR="114300" simplePos="0" relativeHeight="251658252" behindDoc="1" locked="0" layoutInCell="1" allowOverlap="1" wp14:anchorId="19985853" wp14:editId="5F9B6E91">
            <wp:simplePos x="0" y="0"/>
            <wp:positionH relativeFrom="column">
              <wp:posOffset>621030</wp:posOffset>
            </wp:positionH>
            <wp:positionV relativeFrom="paragraph">
              <wp:posOffset>812256</wp:posOffset>
            </wp:positionV>
            <wp:extent cx="4856480" cy="2700655"/>
            <wp:effectExtent l="0" t="0" r="0"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a:stretch>
                      <a:fillRect/>
                    </a:stretch>
                  </pic:blipFill>
                  <pic:spPr bwMode="auto">
                    <a:xfrm>
                      <a:off x="0" y="0"/>
                      <a:ext cx="4856480" cy="2700655"/>
                    </a:xfrm>
                    <a:prstGeom prst="rect">
                      <a:avLst/>
                    </a:prstGeom>
                    <a:noFill/>
                    <a:ln>
                      <a:noFill/>
                    </a:ln>
                  </pic:spPr>
                </pic:pic>
              </a:graphicData>
            </a:graphic>
            <wp14:sizeRelH relativeFrom="page">
              <wp14:pctWidth>0</wp14:pctWidth>
            </wp14:sizeRelH>
            <wp14:sizeRelV relativeFrom="page">
              <wp14:pctHeight>0</wp14:pctHeight>
            </wp14:sizeRelV>
          </wp:anchor>
        </w:drawing>
      </w:r>
      <w:r w:rsidR="004043DC" w:rsidRPr="00881761">
        <w:rPr>
          <w:rFonts w:ascii="Times New Roman" w:eastAsiaTheme="minorEastAsia" w:hAnsi="Times New Roman" w:cs="Times New Roman"/>
          <w:bCs/>
          <w:sz w:val="24"/>
          <w:szCs w:val="24"/>
        </w:rPr>
        <w:t xml:space="preserve">Difficulty in deciding which </w:t>
      </w:r>
      <w:r w:rsidR="004043DC" w:rsidRPr="00277CBB">
        <w:rPr>
          <w:rFonts w:ascii="Times New Roman" w:eastAsiaTheme="minorEastAsia" w:hAnsi="Times New Roman" w:cs="Times New Roman"/>
          <w:bCs/>
          <w:sz w:val="24"/>
          <w:szCs w:val="24"/>
          <w:rPrChange w:id="172" w:author="رزان الدوسري ID 443203966" w:date="2023-02-09T11:19:00Z">
            <w:rPr>
              <w:rFonts w:ascii="Times New Roman" w:eastAsiaTheme="minorEastAsia" w:hAnsi="Times New Roman" w:cs="Times New Roman"/>
              <w:b/>
              <w:sz w:val="24"/>
              <w:szCs w:val="24"/>
            </w:rPr>
          </w:rPrChange>
        </w:rPr>
        <w:t>UX method</w:t>
      </w:r>
      <w:r w:rsidR="004043DC" w:rsidRPr="00881761">
        <w:rPr>
          <w:rFonts w:ascii="Times New Roman" w:eastAsiaTheme="minorEastAsia" w:hAnsi="Times New Roman" w:cs="Times New Roman"/>
          <w:bCs/>
          <w:sz w:val="24"/>
          <w:szCs w:val="24"/>
        </w:rPr>
        <w:t xml:space="preserve"> is more appropriate for a given feature. This is caused by lack of knowledge about UX methods and their uses as well as lack of time to explore different UX methods </w:t>
      </w:r>
      <w:sdt>
        <w:sdtPr>
          <w:rPr>
            <w:rFonts w:ascii="Times New Roman" w:eastAsiaTheme="minorEastAsia" w:hAnsi="Times New Roman" w:cs="Times New Roman"/>
            <w:bCs/>
            <w:color w:val="000000"/>
            <w:sz w:val="24"/>
            <w:szCs w:val="24"/>
          </w:rPr>
          <w:tag w:val="MENDELEY_CITATION_v3_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"/>
          <w:id w:val="-21171368"/>
          <w:placeholder>
            <w:docPart w:val="DAB1EC0B32B5A14FB7B76B32DB810830"/>
          </w:placeholder>
        </w:sdtPr>
        <w:sdtEndPr/>
        <w:sdtContent>
          <w:r w:rsidR="0053281D" w:rsidRPr="0053281D">
            <w:rPr>
              <w:rFonts w:ascii="Times New Roman" w:eastAsiaTheme="minorEastAsia" w:hAnsi="Times New Roman" w:cs="Times New Roman"/>
              <w:bCs/>
              <w:color w:val="000000"/>
              <w:sz w:val="24"/>
              <w:szCs w:val="24"/>
            </w:rPr>
            <w:t>[12]</w:t>
          </w:r>
        </w:sdtContent>
      </w:sdt>
      <w:r w:rsidR="004043DC" w:rsidRPr="00881761">
        <w:rPr>
          <w:rFonts w:ascii="Times New Roman" w:eastAsiaTheme="minorEastAsia" w:hAnsi="Times New Roman" w:cs="Times New Roman"/>
          <w:bCs/>
          <w:sz w:val="24"/>
          <w:szCs w:val="24"/>
        </w:rPr>
        <w:t>.</w:t>
      </w:r>
      <w:r w:rsidR="004043DC" w:rsidRPr="008A3B14">
        <w:rPr>
          <w:rFonts w:ascii="Times New Roman" w:eastAsiaTheme="minorEastAsia" w:hAnsi="Times New Roman" w:cs="Times New Roman"/>
          <w:bCs/>
          <w:sz w:val="24"/>
          <w:szCs w:val="24"/>
        </w:rPr>
        <w:fldChar w:fldCharType="begin"/>
      </w:r>
      <w:r w:rsidR="004043DC" w:rsidRPr="008A3B14">
        <w:rPr>
          <w:rFonts w:ascii="Times New Roman" w:eastAsiaTheme="minorEastAsia" w:hAnsi="Times New Roman" w:cs="Times New Roman"/>
          <w:bCs/>
          <w:sz w:val="24"/>
          <w:szCs w:val="24"/>
        </w:rPr>
        <w:instrText xml:space="preserve"> INCLUDEPICTURE "/var/folders/9n/j38sdhk946g40nnk29h65bk40000gn/T/com.microsoft.Word/WebArchiveCopyPasteTempFiles/cid14638*image001.png@01D8C2A5.B8C63720" \* MERGEFORMATINET </w:instrText>
      </w:r>
      <w:r w:rsidR="004043DC" w:rsidRPr="008A3B14">
        <w:rPr>
          <w:rFonts w:ascii="Times New Roman" w:eastAsiaTheme="minorEastAsia" w:hAnsi="Times New Roman" w:cs="Times New Roman"/>
          <w:bCs/>
          <w:sz w:val="24"/>
          <w:szCs w:val="24"/>
        </w:rPr>
        <w:fldChar w:fldCharType="end"/>
      </w:r>
    </w:p>
    <w:p w14:paraId="7CB2657D" w14:textId="773A4440" w:rsidR="004043DC" w:rsidRPr="00881761" w:rsidRDefault="004043DC" w:rsidP="004043DC">
      <w:pPr>
        <w:ind w:firstLine="576"/>
        <w:jc w:val="center"/>
        <w:rPr>
          <w:rFonts w:ascii="Times New Roman" w:eastAsiaTheme="minorEastAsia" w:hAnsi="Times New Roman" w:cs="Times New Roman"/>
          <w:bCs/>
          <w:i/>
          <w:iCs/>
          <w:sz w:val="24"/>
          <w:szCs w:val="24"/>
        </w:rPr>
      </w:pPr>
      <w:bookmarkStart w:id="173" w:name="_Ref117508065"/>
      <w:bookmarkStart w:id="174" w:name="_Toc117337984"/>
      <w:bookmarkStart w:id="175" w:name="_Toc125227024"/>
      <w:bookmarkStart w:id="176" w:name="_Toc126973895"/>
      <w:bookmarkStart w:id="177" w:name="_Toc128133741"/>
      <w:r w:rsidRPr="004D2419">
        <w:rPr>
          <w:rFonts w:ascii="Times New Roman" w:eastAsiaTheme="minorEastAsia" w:hAnsi="Times New Roman" w:cs="Times New Roman"/>
          <w:bCs/>
          <w:sz w:val="24"/>
          <w:szCs w:val="24"/>
        </w:rPr>
        <w:t xml:space="preserve">Figure </w:t>
      </w:r>
      <w:r w:rsidRPr="004D2419">
        <w:rPr>
          <w:rFonts w:ascii="Times New Roman" w:eastAsiaTheme="minorEastAsia" w:hAnsi="Times New Roman" w:cs="Times New Roman"/>
          <w:bCs/>
          <w:sz w:val="24"/>
          <w:szCs w:val="24"/>
        </w:rPr>
        <w:fldChar w:fldCharType="begin"/>
      </w:r>
      <w:r w:rsidRPr="004D2419">
        <w:rPr>
          <w:rFonts w:ascii="Times New Roman" w:eastAsiaTheme="minorEastAsia" w:hAnsi="Times New Roman" w:cs="Times New Roman"/>
          <w:bCs/>
          <w:sz w:val="24"/>
          <w:szCs w:val="24"/>
        </w:rPr>
        <w:instrText xml:space="preserve"> SEQ Figure \* ARABIC </w:instrText>
      </w:r>
      <w:r w:rsidRPr="004D2419">
        <w:rPr>
          <w:rFonts w:ascii="Times New Roman" w:eastAsiaTheme="minorEastAsia" w:hAnsi="Times New Roman" w:cs="Times New Roman"/>
          <w:bCs/>
          <w:sz w:val="24"/>
          <w:szCs w:val="24"/>
        </w:rPr>
        <w:fldChar w:fldCharType="separate"/>
      </w:r>
      <w:r w:rsidR="00C02976">
        <w:rPr>
          <w:rFonts w:ascii="Times New Roman" w:eastAsiaTheme="minorEastAsia" w:hAnsi="Times New Roman" w:cs="Times New Roman"/>
          <w:bCs/>
          <w:noProof/>
          <w:sz w:val="24"/>
          <w:szCs w:val="24"/>
        </w:rPr>
        <w:t>1</w:t>
      </w:r>
      <w:r w:rsidRPr="004D2419">
        <w:rPr>
          <w:rFonts w:ascii="Times New Roman" w:eastAsiaTheme="minorEastAsia" w:hAnsi="Times New Roman" w:cs="Times New Roman"/>
          <w:bCs/>
          <w:sz w:val="24"/>
          <w:szCs w:val="24"/>
        </w:rPr>
        <w:fldChar w:fldCharType="end"/>
      </w:r>
      <w:bookmarkEnd w:id="173"/>
      <w:r w:rsidRPr="004D2419">
        <w:rPr>
          <w:rFonts w:ascii="Times New Roman" w:eastAsiaTheme="minorEastAsia" w:hAnsi="Times New Roman" w:cs="Times New Roman"/>
          <w:bCs/>
          <w:sz w:val="24"/>
          <w:szCs w:val="24"/>
        </w:rPr>
        <w:t>.</w:t>
      </w:r>
      <w:r w:rsidRPr="007B22F6">
        <w:rPr>
          <w:rFonts w:ascii="Times New Roman" w:eastAsiaTheme="minorEastAsia" w:hAnsi="Times New Roman" w:cs="Times New Roman"/>
          <w:bCs/>
          <w:sz w:val="24"/>
          <w:szCs w:val="24"/>
        </w:rPr>
        <w:t xml:space="preserve"> </w:t>
      </w:r>
      <w:r w:rsidRPr="004D2419">
        <w:rPr>
          <w:rFonts w:ascii="Times New Roman" w:eastAsiaTheme="minorEastAsia" w:hAnsi="Times New Roman" w:cs="Times New Roman"/>
          <w:bCs/>
          <w:sz w:val="24"/>
          <w:szCs w:val="24"/>
        </w:rPr>
        <w:t>A fishbone diagram illustrating the difficulty to assist the worthiness of conducting UX experiments.</w:t>
      </w:r>
      <w:bookmarkEnd w:id="174"/>
      <w:bookmarkEnd w:id="175"/>
      <w:bookmarkEnd w:id="176"/>
      <w:bookmarkEnd w:id="177"/>
    </w:p>
    <w:p w14:paraId="62EC5E26" w14:textId="1F81113F" w:rsidR="004043DC" w:rsidRPr="00881761" w:rsidRDefault="004043DC" w:rsidP="004043DC">
      <w:pPr>
        <w:ind w:firstLine="284"/>
        <w:jc w:val="both"/>
        <w:rPr>
          <w:rFonts w:ascii="Times New Roman" w:eastAsiaTheme="minorEastAsia" w:hAnsi="Times New Roman" w:cs="Times New Roman"/>
          <w:bCs/>
          <w:sz w:val="24"/>
          <w:szCs w:val="24"/>
        </w:rPr>
      </w:pPr>
      <w:commentRangeStart w:id="178"/>
      <w:r w:rsidRPr="00881761">
        <w:rPr>
          <w:rFonts w:ascii="Times New Roman" w:eastAsiaTheme="minorEastAsia" w:hAnsi="Times New Roman" w:cs="Times New Roman"/>
          <w:bCs/>
          <w:sz w:val="24"/>
          <w:szCs w:val="24"/>
        </w:rPr>
        <w:t>The previously mentioned issues contribute to the key problem which this study aims to solve:</w:t>
      </w:r>
      <w:r w:rsidRPr="00E47F24">
        <w:t xml:space="preserve"> </w:t>
      </w:r>
      <w:r w:rsidRPr="00E47F24">
        <w:rPr>
          <w:rFonts w:ascii="Times New Roman" w:eastAsiaTheme="minorEastAsia" w:hAnsi="Times New Roman" w:cs="Times New Roman"/>
          <w:bCs/>
          <w:sz w:val="24"/>
          <w:szCs w:val="24"/>
        </w:rPr>
        <w:t xml:space="preserve">The difficulty to assist the worthiness of conducting UX </w:t>
      </w:r>
      <w:r w:rsidRPr="002F51C6">
        <w:rPr>
          <w:rFonts w:ascii="Times New Roman" w:eastAsiaTheme="minorEastAsia" w:hAnsi="Times New Roman" w:cs="Times New Roman"/>
          <w:bCs/>
          <w:sz w:val="24"/>
          <w:szCs w:val="24"/>
        </w:rPr>
        <w:t>experiments</w:t>
      </w:r>
      <w:r>
        <w:rPr>
          <w:rFonts w:ascii="Times New Roman" w:eastAsiaTheme="minorEastAsia" w:hAnsi="Times New Roman" w:cs="Times New Roman"/>
          <w:bCs/>
          <w:sz w:val="24"/>
          <w:szCs w:val="24"/>
        </w:rPr>
        <w:t>.</w:t>
      </w:r>
      <w:r w:rsidRPr="002F51C6">
        <w:rPr>
          <w:rFonts w:ascii="Times New Roman" w:eastAsiaTheme="minorEastAsia" w:hAnsi="Times New Roman" w:cs="Times New Roman"/>
          <w:bCs/>
          <w:sz w:val="24"/>
          <w:szCs w:val="24"/>
        </w:rPr>
        <w:t xml:space="preserve"> When Agile</w:t>
      </w:r>
      <w:r w:rsidRPr="00881761">
        <w:rPr>
          <w:rFonts w:ascii="Times New Roman" w:eastAsiaTheme="minorEastAsia" w:hAnsi="Times New Roman" w:cs="Times New Roman"/>
          <w:bCs/>
          <w:sz w:val="24"/>
          <w:szCs w:val="24"/>
        </w:rPr>
        <w:t xml:space="preserve"> teams focus on conducting UX methods to discover and validate features that may not have significant value, they will likely end up spending an excessive amount of time and resources that may outweigh the benefits of these features </w:t>
      </w:r>
      <w:sdt>
        <w:sdtPr>
          <w:rPr>
            <w:rFonts w:ascii="Times New Roman" w:eastAsiaTheme="minorEastAsia" w:hAnsi="Times New Roman" w:cs="Times New Roman"/>
            <w:bCs/>
            <w:color w:val="000000"/>
            <w:sz w:val="24"/>
            <w:szCs w:val="24"/>
          </w:rPr>
          <w:tag w:val="MENDELEY_CITATION_v3_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"/>
          <w:id w:val="1453513452"/>
          <w:placeholder>
            <w:docPart w:val="DAB1EC0B32B5A14FB7B76B32DB810830"/>
          </w:placeholder>
        </w:sdtPr>
        <w:sdtEndPr>
          <w:rPr>
            <w:rFonts w:eastAsia="Calibri"/>
            <w:bCs w:val="0"/>
          </w:rPr>
        </w:sdtEndPr>
        <w:sdtContent>
          <w:r w:rsidR="0053281D" w:rsidRPr="0053281D">
            <w:rPr>
              <w:rFonts w:ascii="Times New Roman" w:hAnsi="Times New Roman" w:cs="Times New Roman"/>
              <w:color w:val="000000"/>
              <w:sz w:val="24"/>
              <w:szCs w:val="24"/>
            </w:rPr>
            <w:t>[19]</w:t>
          </w:r>
        </w:sdtContent>
      </w:sdt>
      <w:r w:rsidRPr="00881761">
        <w:rPr>
          <w:rFonts w:ascii="Times New Roman" w:eastAsiaTheme="minorEastAsia" w:hAnsi="Times New Roman" w:cs="Times New Roman"/>
          <w:bCs/>
          <w:sz w:val="24"/>
          <w:szCs w:val="24"/>
        </w:rPr>
        <w:t xml:space="preserve">. Even if Agile teams knew or decided that a particular feature is worth conducting a UX experiment, they may not be able to make informed decisions about which UX methods to apply to achieve what they </w:t>
      </w:r>
      <w:r>
        <w:rPr>
          <w:rFonts w:ascii="Times New Roman" w:eastAsiaTheme="minorEastAsia" w:hAnsi="Times New Roman" w:cs="Times New Roman"/>
          <w:bCs/>
          <w:sz w:val="24"/>
          <w:szCs w:val="24"/>
        </w:rPr>
        <w:t>aim for or to learn something useful</w:t>
      </w:r>
      <w:r w:rsidRPr="00881761">
        <w:rPr>
          <w:rFonts w:ascii="Times New Roman" w:eastAsiaTheme="minorEastAsia" w:hAnsi="Times New Roman" w:cs="Times New Roman"/>
          <w:bCs/>
          <w:sz w:val="24"/>
          <w:szCs w:val="24"/>
        </w:rPr>
        <w:t xml:space="preserve"> </w:t>
      </w:r>
      <w:sdt>
        <w:sdtPr>
          <w:rPr>
            <w:rFonts w:ascii="Times New Roman" w:eastAsiaTheme="minorEastAsia" w:hAnsi="Times New Roman" w:cs="Times New Roman"/>
            <w:bCs/>
            <w:color w:val="000000"/>
            <w:sz w:val="24"/>
            <w:szCs w:val="24"/>
          </w:rPr>
          <w:tag w:val="MENDELEY_CITATION_v3_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"/>
          <w:id w:val="2147387610"/>
          <w:placeholder>
            <w:docPart w:val="DAB1EC0B32B5A14FB7B76B32DB810830"/>
          </w:placeholder>
        </w:sdtPr>
        <w:sdtEndPr/>
        <w:sdtContent>
          <w:r w:rsidR="0053281D" w:rsidRPr="0053281D">
            <w:rPr>
              <w:rFonts w:ascii="Times New Roman" w:eastAsiaTheme="minorEastAsia" w:hAnsi="Times New Roman" w:cs="Times New Roman"/>
              <w:bCs/>
              <w:color w:val="000000"/>
              <w:sz w:val="24"/>
              <w:szCs w:val="24"/>
            </w:rPr>
            <w:t>[20]</w:t>
          </w:r>
        </w:sdtContent>
      </w:sdt>
      <w:r>
        <w:rPr>
          <w:rFonts w:ascii="Times New Roman" w:eastAsiaTheme="minorEastAsia" w:hAnsi="Times New Roman" w:cs="Times New Roman"/>
          <w:bCs/>
          <w:sz w:val="24"/>
          <w:szCs w:val="24"/>
        </w:rPr>
        <w:t xml:space="preserve">. </w:t>
      </w:r>
      <w:r w:rsidRPr="00881761">
        <w:rPr>
          <w:rFonts w:ascii="Times New Roman" w:eastAsiaTheme="minorEastAsia" w:hAnsi="Times New Roman" w:cs="Times New Roman"/>
          <w:bCs/>
          <w:sz w:val="24"/>
          <w:szCs w:val="24"/>
        </w:rPr>
        <w:t xml:space="preserve">If they chose an unsuitable method, the activity ends up being </w:t>
      </w:r>
      <w:r>
        <w:rPr>
          <w:rFonts w:ascii="Times New Roman" w:eastAsiaTheme="minorEastAsia" w:hAnsi="Times New Roman" w:cs="Times New Roman"/>
          <w:bCs/>
          <w:sz w:val="24"/>
          <w:szCs w:val="24"/>
        </w:rPr>
        <w:t xml:space="preserve">simply a waste of time and efforts </w:t>
      </w:r>
      <w:sdt>
        <w:sdtPr>
          <w:rPr>
            <w:rFonts w:ascii="Times New Roman" w:eastAsiaTheme="minorEastAsia" w:hAnsi="Times New Roman" w:cs="Times New Roman"/>
            <w:bCs/>
            <w:color w:val="000000"/>
            <w:sz w:val="24"/>
            <w:szCs w:val="24"/>
          </w:rPr>
          <w:tag w:val="MENDELEY_CITATION_v3_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"/>
          <w:id w:val="-928125093"/>
          <w:placeholder>
            <w:docPart w:val="6183E19511636A449AD7F995861C0860"/>
          </w:placeholder>
        </w:sdtPr>
        <w:sdtEndPr/>
        <w:sdtContent>
          <w:r w:rsidR="0053281D" w:rsidRPr="0053281D">
            <w:rPr>
              <w:rFonts w:ascii="Times New Roman" w:eastAsiaTheme="minorEastAsia" w:hAnsi="Times New Roman" w:cs="Times New Roman"/>
              <w:bCs/>
              <w:color w:val="000000"/>
              <w:sz w:val="24"/>
              <w:szCs w:val="24"/>
            </w:rPr>
            <w:t>[8]</w:t>
          </w:r>
        </w:sdtContent>
      </w:sdt>
      <w:r>
        <w:rPr>
          <w:rFonts w:ascii="Times New Roman" w:eastAsiaTheme="minorEastAsia" w:hAnsi="Times New Roman" w:cs="Times New Roman"/>
          <w:bCs/>
          <w:sz w:val="24"/>
          <w:szCs w:val="24"/>
        </w:rPr>
        <w:t>.</w:t>
      </w:r>
    </w:p>
    <w:p w14:paraId="055F0D82" w14:textId="33607B11" w:rsidR="00C14DEE" w:rsidRPr="006142A5" w:rsidRDefault="004043DC" w:rsidP="006142A5">
      <w:pPr>
        <w:ind w:firstLine="284"/>
        <w:jc w:val="both"/>
        <w:rPr>
          <w:ins w:id="179" w:author="رزان الدوسري ID 443203966" w:date="2023-01-24T19:59:00Z"/>
          <w:rFonts w:ascii="Times New Roman" w:eastAsiaTheme="minorEastAsia" w:hAnsi="Times New Roman" w:cs="Times New Roman"/>
          <w:bCs/>
          <w:sz w:val="24"/>
          <w:szCs w:val="24"/>
        </w:rPr>
      </w:pPr>
      <w:r w:rsidRPr="002211B1">
        <w:rPr>
          <w:rFonts w:ascii="Times New Roman" w:eastAsiaTheme="minorEastAsia" w:hAnsi="Times New Roman" w:cs="Times New Roman"/>
          <w:bCs/>
          <w:sz w:val="24"/>
          <w:szCs w:val="24"/>
        </w:rPr>
        <w:t>A clear understanding of the effort</w:t>
      </w:r>
      <w:r>
        <w:rPr>
          <w:rFonts w:ascii="Times New Roman" w:eastAsiaTheme="minorEastAsia" w:hAnsi="Times New Roman" w:cs="Times New Roman"/>
          <w:bCs/>
          <w:sz w:val="24"/>
          <w:szCs w:val="24"/>
        </w:rPr>
        <w:t xml:space="preserve"> required to conduct UX experiments for each feature</w:t>
      </w:r>
      <w:r w:rsidRPr="002211B1">
        <w:rPr>
          <w:rFonts w:ascii="Times New Roman" w:eastAsiaTheme="minorEastAsia" w:hAnsi="Times New Roman" w:cs="Times New Roman"/>
          <w:bCs/>
          <w:sz w:val="24"/>
          <w:szCs w:val="24"/>
        </w:rPr>
        <w:t xml:space="preserve"> will </w:t>
      </w:r>
      <w:r>
        <w:rPr>
          <w:rFonts w:ascii="Times New Roman" w:eastAsiaTheme="minorEastAsia" w:hAnsi="Times New Roman" w:cs="Times New Roman"/>
          <w:bCs/>
          <w:sz w:val="24"/>
          <w:szCs w:val="24"/>
        </w:rPr>
        <w:t>help agile teams</w:t>
      </w:r>
      <w:r w:rsidRPr="002211B1">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 xml:space="preserve">decide on which </w:t>
      </w:r>
      <w:r w:rsidRPr="002211B1">
        <w:rPr>
          <w:rFonts w:ascii="Times New Roman" w:eastAsiaTheme="minorEastAsia" w:hAnsi="Times New Roman" w:cs="Times New Roman"/>
          <w:bCs/>
          <w:sz w:val="24"/>
          <w:szCs w:val="24"/>
        </w:rPr>
        <w:t xml:space="preserve">user stories </w:t>
      </w:r>
      <w:r>
        <w:rPr>
          <w:rFonts w:ascii="Times New Roman" w:eastAsiaTheme="minorEastAsia" w:hAnsi="Times New Roman" w:cs="Times New Roman"/>
          <w:bCs/>
          <w:sz w:val="24"/>
          <w:szCs w:val="24"/>
        </w:rPr>
        <w:t>they should spend their product discovery and UX hours</w:t>
      </w:r>
      <w:r w:rsidRPr="002211B1">
        <w:rPr>
          <w:rFonts w:ascii="Times New Roman" w:eastAsiaTheme="minorEastAsia" w:hAnsi="Times New Roman" w:cs="Times New Roman"/>
          <w:bCs/>
          <w:sz w:val="24"/>
          <w:szCs w:val="24"/>
        </w:rPr>
        <w:t xml:space="preserve">. This minimizes waste of resources and time. Besides, selecting the right UX method helps agile teams to validate their assumptions in a more effective manner, such that they seek the results that can inform their decisions on how a feature can be improved or even rolled out </w:t>
      </w:r>
      <w:commentRangeEnd w:id="178"/>
      <w:r>
        <w:rPr>
          <w:rStyle w:val="CommentReference"/>
        </w:rPr>
        <w:commentReference w:id="178"/>
      </w:r>
      <w:r w:rsidRPr="007536C7">
        <w:rPr>
          <w:rFonts w:ascii="Times New Roman" w:eastAsiaTheme="minorEastAsia" w:hAnsi="Times New Roman" w:cs="Times New Roman"/>
          <w:bCs/>
          <w:sz w:val="24"/>
          <w:szCs w:val="24"/>
        </w:rPr>
        <w:t>[*]</w:t>
      </w:r>
      <w:r w:rsidRPr="002211B1">
        <w:rPr>
          <w:rFonts w:ascii="Times New Roman" w:eastAsiaTheme="minorEastAsia" w:hAnsi="Times New Roman" w:cs="Times New Roman"/>
          <w:bCs/>
          <w:sz w:val="24"/>
          <w:szCs w:val="24"/>
        </w:rPr>
        <w:t>. Therefore,</w:t>
      </w:r>
      <w:r w:rsidRPr="002211B1">
        <w:t xml:space="preserve"> </w:t>
      </w:r>
      <w:r w:rsidRPr="002211B1">
        <w:rPr>
          <w:rFonts w:ascii="Times New Roman" w:eastAsia="Times New Roman" w:hAnsi="Times New Roman"/>
          <w:sz w:val="24"/>
          <w:szCs w:val="24"/>
        </w:rPr>
        <w:t xml:space="preserve">it is </w:t>
      </w:r>
      <w:r w:rsidRPr="006142A5">
        <w:rPr>
          <w:rFonts w:ascii="Times New Roman" w:eastAsia="Times New Roman" w:hAnsi="Times New Roman" w:cs="Times New Roman"/>
          <w:sz w:val="24"/>
          <w:szCs w:val="24"/>
        </w:rPr>
        <w:t xml:space="preserve">necessary to </w:t>
      </w:r>
      <w:commentRangeStart w:id="180"/>
      <w:r w:rsidRPr="006142A5">
        <w:rPr>
          <w:rFonts w:ascii="Times New Roman" w:eastAsia="Times New Roman" w:hAnsi="Times New Roman" w:cs="Times New Roman"/>
          <w:sz w:val="24"/>
          <w:szCs w:val="24"/>
        </w:rPr>
        <w:t xml:space="preserve">design </w:t>
      </w:r>
      <w:commentRangeEnd w:id="180"/>
      <w:r w:rsidRPr="006142A5">
        <w:rPr>
          <w:rStyle w:val="CommentReference"/>
          <w:rFonts w:ascii="Times New Roman" w:hAnsi="Times New Roman" w:cs="Times New Roman"/>
          <w:sz w:val="24"/>
          <w:szCs w:val="24"/>
        </w:rPr>
        <w:commentReference w:id="180"/>
      </w:r>
      <w:r w:rsidRPr="006142A5">
        <w:rPr>
          <w:rFonts w:ascii="Times New Roman" w:eastAsia="Times New Roman" w:hAnsi="Times New Roman" w:cs="Times New Roman"/>
          <w:sz w:val="24"/>
          <w:szCs w:val="24"/>
        </w:rPr>
        <w:t>a framework that assists</w:t>
      </w:r>
      <w:r w:rsidRPr="002211B1">
        <w:rPr>
          <w:rFonts w:ascii="Times New Roman" w:eastAsia="Times New Roman" w:hAnsi="Times New Roman"/>
          <w:sz w:val="24"/>
          <w:szCs w:val="24"/>
        </w:rPr>
        <w:t xml:space="preserve"> agile teams in </w:t>
      </w:r>
      <w:r w:rsidRPr="002211B1">
        <w:rPr>
          <w:rFonts w:ascii="Times New Roman" w:eastAsiaTheme="minorEastAsia" w:hAnsi="Times New Roman" w:cs="Times New Roman"/>
          <w:bCs/>
          <w:sz w:val="24"/>
          <w:szCs w:val="24"/>
        </w:rPr>
        <w:t xml:space="preserve">determining the worthiness of conducting a UX experiment for each user </w:t>
      </w:r>
      <w:r w:rsidRPr="0000787A">
        <w:rPr>
          <w:rFonts w:ascii="Times New Roman" w:eastAsiaTheme="minorEastAsia" w:hAnsi="Times New Roman" w:cs="Times New Roman"/>
          <w:bCs/>
          <w:sz w:val="24"/>
          <w:szCs w:val="24"/>
        </w:rPr>
        <w:t>story.</w:t>
      </w:r>
      <w:ins w:id="181" w:author="رزان الدوسري ID 443203966" w:date="2023-01-24T19:40:00Z">
        <w:r w:rsidR="009A336B" w:rsidRPr="0000787A">
          <w:rPr>
            <w:rFonts w:ascii="Times New Roman" w:eastAsiaTheme="minorEastAsia" w:hAnsi="Times New Roman" w:cs="Times New Roman"/>
            <w:bCs/>
            <w:sz w:val="24"/>
            <w:szCs w:val="24"/>
          </w:rPr>
          <w:t xml:space="preserve"> </w:t>
        </w:r>
      </w:ins>
      <w:ins w:id="182" w:author="رزان الدوسري ID 443203966" w:date="2023-01-24T19:56:00Z">
        <w:r w:rsidR="0000787A" w:rsidRPr="00D62580">
          <w:rPr>
            <w:rFonts w:ascii="Times New Roman" w:eastAsiaTheme="minorEastAsia" w:hAnsi="Times New Roman" w:cs="Times New Roman"/>
            <w:b/>
            <w:i/>
            <w:iCs/>
            <w:sz w:val="24"/>
            <w:szCs w:val="24"/>
          </w:rPr>
          <w:t>[</w:t>
        </w:r>
      </w:ins>
      <w:ins w:id="183" w:author="رزان الدوسري ID 443203966" w:date="2023-01-24T19:57:00Z">
        <w:r w:rsidR="0000787A" w:rsidRPr="00D62580">
          <w:rPr>
            <w:rFonts w:ascii="Times New Roman" w:eastAsiaTheme="minorEastAsia" w:hAnsi="Times New Roman" w:cs="Times New Roman"/>
            <w:b/>
            <w:i/>
            <w:iCs/>
            <w:sz w:val="24"/>
            <w:szCs w:val="24"/>
          </w:rPr>
          <w:t>I think we</w:t>
        </w:r>
      </w:ins>
      <w:ins w:id="184" w:author="رزان الدوسري ID 443203966" w:date="2023-01-24T20:04:00Z">
        <w:r w:rsidR="00063109" w:rsidRPr="00D62580">
          <w:rPr>
            <w:rFonts w:ascii="Times New Roman" w:eastAsiaTheme="minorEastAsia" w:hAnsi="Times New Roman" w:cs="Times New Roman"/>
            <w:b/>
            <w:i/>
            <w:iCs/>
            <w:sz w:val="24"/>
            <w:szCs w:val="24"/>
          </w:rPr>
          <w:t xml:space="preserve"> will</w:t>
        </w:r>
      </w:ins>
      <w:ins w:id="185" w:author="رزان الدوسري ID 443203966" w:date="2023-01-24T19:57:00Z">
        <w:r w:rsidR="0000787A" w:rsidRPr="00D62580">
          <w:rPr>
            <w:rFonts w:ascii="Times New Roman" w:eastAsiaTheme="minorEastAsia" w:hAnsi="Times New Roman" w:cs="Times New Roman"/>
            <w:b/>
            <w:i/>
            <w:iCs/>
            <w:sz w:val="24"/>
            <w:szCs w:val="24"/>
          </w:rPr>
          <w:t xml:space="preserve"> talk about the parts of the framework </w:t>
        </w:r>
        <w:r w:rsidR="00FB6060" w:rsidRPr="00D62580">
          <w:rPr>
            <w:rFonts w:ascii="Times New Roman" w:eastAsiaTheme="minorEastAsia" w:hAnsi="Times New Roman" w:cs="Times New Roman"/>
            <w:b/>
            <w:i/>
            <w:iCs/>
            <w:sz w:val="24"/>
            <w:szCs w:val="24"/>
          </w:rPr>
          <w:t>here</w:t>
        </w:r>
      </w:ins>
      <w:ins w:id="186" w:author="رزان الدوسري ID 443203966" w:date="2023-01-24T20:04:00Z">
        <w:r w:rsidR="00C16674" w:rsidRPr="00D62580">
          <w:rPr>
            <w:rFonts w:ascii="Times New Roman" w:eastAsiaTheme="minorEastAsia" w:hAnsi="Times New Roman" w:cs="Times New Roman"/>
            <w:b/>
            <w:i/>
            <w:iCs/>
            <w:sz w:val="24"/>
            <w:szCs w:val="24"/>
          </w:rPr>
          <w:t xml:space="preserve"> (what </w:t>
        </w:r>
      </w:ins>
      <w:ins w:id="187" w:author="رزان الدوسري ID 443203966" w:date="2023-01-24T20:06:00Z">
        <w:r w:rsidR="006E6EEB" w:rsidRPr="00D62580">
          <w:rPr>
            <w:rFonts w:ascii="Times New Roman" w:eastAsiaTheme="minorEastAsia" w:hAnsi="Times New Roman" w:cs="Times New Roman"/>
            <w:b/>
            <w:i/>
            <w:iCs/>
            <w:sz w:val="24"/>
            <w:szCs w:val="24"/>
          </w:rPr>
          <w:t>these parts</w:t>
        </w:r>
      </w:ins>
      <w:ins w:id="188" w:author="رزان الدوسري ID 443203966" w:date="2023-01-24T20:04:00Z">
        <w:r w:rsidR="00C16674" w:rsidRPr="00D62580">
          <w:rPr>
            <w:rFonts w:ascii="Times New Roman" w:eastAsiaTheme="minorEastAsia" w:hAnsi="Times New Roman" w:cs="Times New Roman"/>
            <w:b/>
            <w:i/>
            <w:iCs/>
            <w:sz w:val="24"/>
            <w:szCs w:val="24"/>
          </w:rPr>
          <w:t xml:space="preserve"> </w:t>
        </w:r>
      </w:ins>
      <w:ins w:id="189" w:author="رزان الدوسري ID 443203966" w:date="2023-01-24T20:05:00Z">
        <w:r w:rsidR="00C16674" w:rsidRPr="00D62580">
          <w:rPr>
            <w:rFonts w:ascii="Times New Roman" w:eastAsiaTheme="minorEastAsia" w:hAnsi="Times New Roman" w:cs="Times New Roman"/>
            <w:b/>
            <w:i/>
            <w:iCs/>
            <w:sz w:val="24"/>
            <w:szCs w:val="24"/>
          </w:rPr>
          <w:t>achieve</w:t>
        </w:r>
      </w:ins>
      <w:ins w:id="190" w:author="رزان الدوسري ID 443203966" w:date="2023-01-24T20:04:00Z">
        <w:r w:rsidR="00C16674" w:rsidRPr="00D62580">
          <w:rPr>
            <w:rFonts w:ascii="Times New Roman" w:eastAsiaTheme="minorEastAsia" w:hAnsi="Times New Roman" w:cs="Times New Roman"/>
            <w:b/>
            <w:i/>
            <w:iCs/>
            <w:sz w:val="24"/>
            <w:szCs w:val="24"/>
          </w:rPr>
          <w:t xml:space="preserve"> </w:t>
        </w:r>
      </w:ins>
      <w:ins w:id="191" w:author="رزان الدوسري ID 443203966" w:date="2023-01-24T20:05:00Z">
        <w:r w:rsidR="00DC5EE8" w:rsidRPr="00D62580">
          <w:rPr>
            <w:rFonts w:ascii="Times New Roman" w:eastAsiaTheme="minorEastAsia" w:hAnsi="Times New Roman" w:cs="Times New Roman"/>
            <w:b/>
            <w:i/>
            <w:iCs/>
            <w:sz w:val="24"/>
            <w:szCs w:val="24"/>
          </w:rPr>
          <w:t>without mentioning the formula and table</w:t>
        </w:r>
        <w:r w:rsidR="006E6EEB" w:rsidRPr="00D62580">
          <w:rPr>
            <w:rFonts w:ascii="Times New Roman" w:eastAsiaTheme="minorEastAsia" w:hAnsi="Times New Roman" w:cs="Times New Roman"/>
            <w:b/>
            <w:i/>
            <w:iCs/>
            <w:sz w:val="24"/>
            <w:szCs w:val="24"/>
          </w:rPr>
          <w:t xml:space="preserve"> since we are in the problem d</w:t>
        </w:r>
      </w:ins>
      <w:ins w:id="192" w:author="رزان الدوسري ID 443203966" w:date="2023-01-24T20:06:00Z">
        <w:r w:rsidR="006E6EEB" w:rsidRPr="00D62580">
          <w:rPr>
            <w:rFonts w:ascii="Times New Roman" w:eastAsiaTheme="minorEastAsia" w:hAnsi="Times New Roman" w:cs="Times New Roman"/>
            <w:b/>
            <w:i/>
            <w:iCs/>
            <w:sz w:val="24"/>
            <w:szCs w:val="24"/>
          </w:rPr>
          <w:t>ef.)</w:t>
        </w:r>
      </w:ins>
      <w:ins w:id="193" w:author="رزان الدوسري ID 443203966" w:date="2023-01-24T19:58:00Z">
        <w:r w:rsidR="00FB6060" w:rsidRPr="00D62580">
          <w:rPr>
            <w:rFonts w:ascii="Times New Roman" w:eastAsiaTheme="minorEastAsia" w:hAnsi="Times New Roman" w:cs="Times New Roman"/>
            <w:b/>
            <w:i/>
            <w:iCs/>
            <w:sz w:val="24"/>
            <w:szCs w:val="24"/>
          </w:rPr>
          <w:t>, what do you</w:t>
        </w:r>
        <w:r w:rsidR="00411B19" w:rsidRPr="00D62580">
          <w:rPr>
            <w:rFonts w:ascii="Times New Roman" w:eastAsiaTheme="minorEastAsia" w:hAnsi="Times New Roman" w:cs="Times New Roman"/>
            <w:b/>
            <w:i/>
            <w:iCs/>
            <w:sz w:val="24"/>
            <w:szCs w:val="24"/>
          </w:rPr>
          <w:t xml:space="preserve"> think?</w:t>
        </w:r>
      </w:ins>
      <w:ins w:id="194" w:author="رزان الدوسري ID 443203966" w:date="2023-01-24T19:56:00Z">
        <w:r w:rsidR="0000787A" w:rsidRPr="00D62580">
          <w:rPr>
            <w:rFonts w:ascii="Times New Roman" w:eastAsiaTheme="minorEastAsia" w:hAnsi="Times New Roman" w:cs="Times New Roman"/>
            <w:b/>
            <w:i/>
            <w:iCs/>
            <w:sz w:val="24"/>
            <w:szCs w:val="24"/>
          </w:rPr>
          <w:t>]</w:t>
        </w:r>
      </w:ins>
      <w:ins w:id="195" w:author="رزان الدوسري ID 443203966" w:date="2023-01-24T19:57:00Z">
        <w:r w:rsidR="0000787A" w:rsidRPr="00FB6060">
          <w:rPr>
            <w:rFonts w:ascii="Times New Roman" w:eastAsiaTheme="minorEastAsia" w:hAnsi="Times New Roman" w:cs="Times New Roman"/>
            <w:bCs/>
            <w:sz w:val="24"/>
            <w:szCs w:val="24"/>
          </w:rPr>
          <w:t xml:space="preserve"> </w:t>
        </w:r>
      </w:ins>
    </w:p>
    <w:p w14:paraId="04B8A7FE" w14:textId="1D49213F" w:rsidR="004043DC" w:rsidRPr="0091044C" w:rsidRDefault="00B9103F" w:rsidP="0091044C">
      <w:pPr>
        <w:ind w:firstLine="284"/>
        <w:jc w:val="both"/>
        <w:rPr>
          <w:rFonts w:ascii="Times New Roman" w:eastAsiaTheme="minorEastAsia" w:hAnsi="Times New Roman" w:cs="Times New Roman"/>
          <w:bCs/>
          <w:sz w:val="24"/>
          <w:szCs w:val="24"/>
        </w:rPr>
      </w:pPr>
      <w:ins w:id="196" w:author="رزان الدوسري ID 443203966" w:date="2023-01-24T19:40:00Z">
        <w:r w:rsidRPr="0000787A">
          <w:rPr>
            <w:rFonts w:ascii="Times New Roman" w:eastAsiaTheme="minorEastAsia" w:hAnsi="Times New Roman" w:cs="Times New Roman"/>
            <w:bCs/>
            <w:sz w:val="24"/>
            <w:szCs w:val="24"/>
          </w:rPr>
          <w:lastRenderedPageBreak/>
          <w:t>To</w:t>
        </w:r>
        <w:r w:rsidRPr="00124BE3">
          <w:rPr>
            <w:rFonts w:ascii="Times New Roman" w:eastAsiaTheme="minorEastAsia" w:hAnsi="Times New Roman" w:cs="Times New Roman"/>
            <w:bCs/>
            <w:sz w:val="24"/>
            <w:szCs w:val="24"/>
          </w:rPr>
          <w:t xml:space="preserve"> help agile teams to </w:t>
        </w:r>
      </w:ins>
      <w:ins w:id="197" w:author="رزان الدوسري ID 443203966" w:date="2023-01-24T19:54:00Z">
        <w:r w:rsidR="00570850">
          <w:rPr>
            <w:rFonts w:ascii="Times New Roman" w:eastAsiaTheme="minorEastAsia" w:hAnsi="Times New Roman" w:cs="Times New Roman"/>
            <w:bCs/>
            <w:sz w:val="24"/>
            <w:szCs w:val="24"/>
          </w:rPr>
          <w:t>effectively util</w:t>
        </w:r>
      </w:ins>
      <w:ins w:id="198" w:author="رزان الدوسري ID 443203966" w:date="2023-01-24T19:55:00Z">
        <w:r w:rsidR="009E3B4A">
          <w:rPr>
            <w:rFonts w:ascii="Times New Roman" w:eastAsiaTheme="minorEastAsia" w:hAnsi="Times New Roman" w:cs="Times New Roman"/>
            <w:bCs/>
            <w:sz w:val="24"/>
            <w:szCs w:val="24"/>
          </w:rPr>
          <w:t>ize</w:t>
        </w:r>
      </w:ins>
      <w:ins w:id="199" w:author="رزان الدوسري ID 443203966" w:date="2023-01-24T19:40:00Z">
        <w:r w:rsidRPr="00124BE3">
          <w:rPr>
            <w:rFonts w:ascii="Times New Roman" w:eastAsiaTheme="minorEastAsia" w:hAnsi="Times New Roman" w:cs="Times New Roman"/>
            <w:bCs/>
            <w:sz w:val="24"/>
            <w:szCs w:val="24"/>
          </w:rPr>
          <w:t xml:space="preserve"> this framework</w:t>
        </w:r>
      </w:ins>
      <w:ins w:id="200" w:author="رزان الدوسري ID 443203966" w:date="2023-01-24T19:41:00Z">
        <w:r w:rsidR="009A336B" w:rsidRPr="00124BE3">
          <w:rPr>
            <w:rFonts w:ascii="Times New Roman" w:eastAsiaTheme="minorEastAsia" w:hAnsi="Times New Roman" w:cs="Times New Roman"/>
            <w:bCs/>
            <w:sz w:val="24"/>
            <w:szCs w:val="24"/>
          </w:rPr>
          <w:t>, a Trello Power-Up will</w:t>
        </w:r>
      </w:ins>
      <w:ins w:id="201" w:author="رزان الدوسري ID 443203966" w:date="2023-01-24T19:42:00Z">
        <w:r w:rsidR="001204AE" w:rsidRPr="00124BE3">
          <w:rPr>
            <w:rFonts w:ascii="Times New Roman" w:eastAsiaTheme="minorEastAsia" w:hAnsi="Times New Roman" w:cs="Times New Roman"/>
            <w:bCs/>
            <w:sz w:val="24"/>
            <w:szCs w:val="24"/>
          </w:rPr>
          <w:t xml:space="preserve"> </w:t>
        </w:r>
      </w:ins>
      <w:ins w:id="202" w:author="رزان الدوسري ID 443203966" w:date="2023-01-24T19:52:00Z">
        <w:r w:rsidR="0025492A">
          <w:rPr>
            <w:rFonts w:ascii="Times New Roman" w:eastAsiaTheme="minorEastAsia" w:hAnsi="Times New Roman" w:cs="Times New Roman"/>
            <w:bCs/>
            <w:sz w:val="24"/>
            <w:szCs w:val="24"/>
          </w:rPr>
          <w:t>implemented</w:t>
        </w:r>
      </w:ins>
      <w:ins w:id="203" w:author="رزان الدوسري ID 443203966" w:date="2023-01-24T19:42:00Z">
        <w:r w:rsidR="00AA50A9" w:rsidRPr="00124BE3">
          <w:rPr>
            <w:rFonts w:ascii="Times New Roman" w:eastAsiaTheme="minorEastAsia" w:hAnsi="Times New Roman" w:cs="Times New Roman"/>
            <w:bCs/>
            <w:sz w:val="24"/>
            <w:szCs w:val="24"/>
          </w:rPr>
          <w:t xml:space="preserve"> bas</w:t>
        </w:r>
      </w:ins>
      <w:ins w:id="204" w:author="رزان الدوسري ID 443203966" w:date="2023-01-24T19:43:00Z">
        <w:r w:rsidR="00AA50A9" w:rsidRPr="00124BE3">
          <w:rPr>
            <w:rFonts w:ascii="Times New Roman" w:eastAsiaTheme="minorEastAsia" w:hAnsi="Times New Roman" w:cs="Times New Roman"/>
            <w:bCs/>
            <w:sz w:val="24"/>
            <w:szCs w:val="24"/>
          </w:rPr>
          <w:t>e</w:t>
        </w:r>
      </w:ins>
      <w:ins w:id="205" w:author="رزان الدوسري ID 443203966" w:date="2023-01-24T19:42:00Z">
        <w:r w:rsidR="00AA50A9" w:rsidRPr="00124BE3">
          <w:rPr>
            <w:rFonts w:ascii="Times New Roman" w:eastAsiaTheme="minorEastAsia" w:hAnsi="Times New Roman" w:cs="Times New Roman"/>
            <w:bCs/>
            <w:sz w:val="24"/>
            <w:szCs w:val="24"/>
          </w:rPr>
          <w:t>d on this</w:t>
        </w:r>
      </w:ins>
      <w:ins w:id="206" w:author="رزان الدوسري ID 443203966" w:date="2023-01-24T19:43:00Z">
        <w:r w:rsidR="00AA50A9" w:rsidRPr="00124BE3">
          <w:rPr>
            <w:rFonts w:ascii="Times New Roman" w:eastAsiaTheme="minorEastAsia" w:hAnsi="Times New Roman" w:cs="Times New Roman"/>
            <w:bCs/>
            <w:sz w:val="24"/>
            <w:szCs w:val="24"/>
          </w:rPr>
          <w:t xml:space="preserve"> </w:t>
        </w:r>
        <w:r w:rsidR="008453BA" w:rsidRPr="00124BE3">
          <w:rPr>
            <w:rFonts w:ascii="Times New Roman" w:eastAsiaTheme="minorEastAsia" w:hAnsi="Times New Roman" w:cs="Times New Roman"/>
            <w:bCs/>
            <w:sz w:val="24"/>
            <w:szCs w:val="24"/>
          </w:rPr>
          <w:t>framework. This</w:t>
        </w:r>
      </w:ins>
      <w:ins w:id="207" w:author="رزان الدوسري ID 443203966" w:date="2023-01-24T19:40:00Z">
        <w:r w:rsidRPr="00124BE3">
          <w:rPr>
            <w:rFonts w:ascii="Times New Roman" w:eastAsiaTheme="minorEastAsia" w:hAnsi="Times New Roman" w:cs="Times New Roman"/>
            <w:bCs/>
            <w:sz w:val="24"/>
            <w:szCs w:val="24"/>
          </w:rPr>
          <w:t xml:space="preserve"> </w:t>
        </w:r>
      </w:ins>
      <w:ins w:id="208" w:author="رزان الدوسري ID 443203966" w:date="2023-01-24T19:44:00Z">
        <w:r w:rsidR="00B54534" w:rsidRPr="00124BE3">
          <w:rPr>
            <w:rFonts w:ascii="Times New Roman" w:eastAsiaTheme="minorEastAsia" w:hAnsi="Times New Roman" w:cs="Times New Roman"/>
            <w:bCs/>
            <w:sz w:val="24"/>
            <w:szCs w:val="24"/>
          </w:rPr>
          <w:t xml:space="preserve">Power-Up is the result of a </w:t>
        </w:r>
      </w:ins>
      <w:ins w:id="209" w:author="رزان الدوسري ID 443203966" w:date="2023-01-24T19:51:00Z">
        <w:r w:rsidR="00A14A64" w:rsidRPr="00A14A64">
          <w:rPr>
            <w:rFonts w:ascii="Times New Roman" w:eastAsiaTheme="minorEastAsia" w:hAnsi="Times New Roman" w:cs="Times New Roman"/>
            <w:bCs/>
            <w:sz w:val="24"/>
            <w:szCs w:val="24"/>
          </w:rPr>
          <w:t xml:space="preserve">detailed </w:t>
        </w:r>
      </w:ins>
      <w:ins w:id="210" w:author="رزان الدوسري ID 443203966" w:date="2023-01-24T19:45:00Z">
        <w:r w:rsidR="005A4C5A" w:rsidRPr="00124BE3">
          <w:rPr>
            <w:rFonts w:ascii="Times New Roman" w:eastAsiaTheme="minorEastAsia" w:hAnsi="Times New Roman" w:cs="Times New Roman"/>
            <w:bCs/>
            <w:sz w:val="24"/>
            <w:szCs w:val="24"/>
          </w:rPr>
          <w:t xml:space="preserve">examining the literature and interviewing </w:t>
        </w:r>
        <w:r w:rsidR="00C86B9F" w:rsidRPr="00124BE3">
          <w:rPr>
            <w:rFonts w:ascii="Times New Roman" w:eastAsiaTheme="minorEastAsia" w:hAnsi="Times New Roman" w:cs="Times New Roman"/>
            <w:bCs/>
            <w:sz w:val="24"/>
            <w:szCs w:val="24"/>
          </w:rPr>
          <w:t xml:space="preserve">with </w:t>
        </w:r>
        <w:r w:rsidR="005A4C5A" w:rsidRPr="00124BE3">
          <w:rPr>
            <w:rFonts w:ascii="Times New Roman" w:eastAsiaTheme="minorEastAsia" w:hAnsi="Times New Roman" w:cs="Times New Roman"/>
            <w:bCs/>
            <w:sz w:val="24"/>
            <w:szCs w:val="24"/>
          </w:rPr>
          <w:t>UX experts</w:t>
        </w:r>
        <w:r w:rsidR="00124BE3" w:rsidRPr="00124BE3">
          <w:rPr>
            <w:rFonts w:ascii="Times New Roman" w:eastAsiaTheme="minorEastAsia" w:hAnsi="Times New Roman" w:cs="Times New Roman"/>
            <w:bCs/>
            <w:sz w:val="24"/>
            <w:szCs w:val="24"/>
          </w:rPr>
          <w:t xml:space="preserve"> who are</w:t>
        </w:r>
      </w:ins>
      <w:ins w:id="211" w:author="رزان الدوسري ID 443203966" w:date="2023-01-24T19:53:00Z">
        <w:r w:rsidR="00493EC9">
          <w:rPr>
            <w:rFonts w:ascii="Times New Roman" w:eastAsiaTheme="minorEastAsia" w:hAnsi="Times New Roman" w:cs="Times New Roman"/>
            <w:bCs/>
            <w:sz w:val="24"/>
            <w:szCs w:val="24"/>
          </w:rPr>
          <w:t xml:space="preserve"> </w:t>
        </w:r>
      </w:ins>
      <w:ins w:id="212" w:author="رزان الدوسري ID 443203966" w:date="2023-01-24T19:45:00Z">
        <w:r w:rsidR="00124BE3" w:rsidRPr="00124BE3">
          <w:rPr>
            <w:rFonts w:ascii="Times New Roman" w:eastAsiaTheme="minorEastAsia" w:hAnsi="Times New Roman" w:cs="Times New Roman"/>
            <w:bCs/>
            <w:sz w:val="24"/>
            <w:szCs w:val="24"/>
          </w:rPr>
          <w:t>working in agile teams</w:t>
        </w:r>
      </w:ins>
      <w:ins w:id="213" w:author="رزان الدوسري ID 443203966" w:date="2023-01-24T19:46:00Z">
        <w:r w:rsidR="00124BE3">
          <w:rPr>
            <w:rFonts w:ascii="Times New Roman" w:eastAsiaTheme="minorEastAsia" w:hAnsi="Times New Roman" w:cs="Times New Roman"/>
            <w:bCs/>
            <w:i/>
            <w:iCs/>
            <w:sz w:val="24"/>
            <w:szCs w:val="24"/>
          </w:rPr>
          <w:t>.</w:t>
        </w:r>
      </w:ins>
    </w:p>
    <w:p w14:paraId="3B115F51" w14:textId="77777777" w:rsidR="004043DC" w:rsidRDefault="004043DC" w:rsidP="004273A2">
      <w:pPr>
        <w:pStyle w:val="Heading2"/>
        <w:numPr>
          <w:ilvl w:val="1"/>
          <w:numId w:val="2"/>
        </w:numPr>
        <w:tabs>
          <w:tab w:val="num" w:pos="567"/>
        </w:tabs>
        <w:spacing w:line="480" w:lineRule="auto"/>
        <w:ind w:left="0" w:firstLine="0"/>
        <w:rPr>
          <w:rFonts w:ascii="Times New Roman" w:hAnsi="Times New Roman" w:cs="Times New Roman"/>
          <w:b/>
          <w:bCs/>
          <w:color w:val="auto"/>
          <w:sz w:val="28"/>
          <w:szCs w:val="28"/>
        </w:rPr>
      </w:pPr>
      <w:bookmarkStart w:id="214" w:name="_Toc117344027"/>
      <w:bookmarkStart w:id="215" w:name="_Toc125226979"/>
      <w:bookmarkStart w:id="216" w:name="_Toc129350562"/>
      <w:r w:rsidRPr="00B85759">
        <w:rPr>
          <w:rFonts w:ascii="Times New Roman" w:hAnsi="Times New Roman" w:cs="Times New Roman"/>
          <w:b/>
          <w:bCs/>
          <w:color w:val="auto"/>
          <w:sz w:val="28"/>
          <w:szCs w:val="28"/>
        </w:rPr>
        <w:t>Objectives and Research Questions</w:t>
      </w:r>
      <w:bookmarkEnd w:id="214"/>
      <w:bookmarkEnd w:id="215"/>
      <w:bookmarkEnd w:id="216"/>
    </w:p>
    <w:p w14:paraId="24826811" w14:textId="4B3074E0" w:rsidR="004043DC" w:rsidRPr="00881761" w:rsidRDefault="004043DC" w:rsidP="004043DC">
      <w:pPr>
        <w:ind w:firstLine="284"/>
        <w:jc w:val="both"/>
        <w:rPr>
          <w:rFonts w:ascii="Times New Roman" w:eastAsiaTheme="minorEastAsia" w:hAnsi="Times New Roman" w:cs="Times New Roman"/>
          <w:bCs/>
          <w:sz w:val="24"/>
          <w:szCs w:val="24"/>
          <w:rtl/>
        </w:rPr>
      </w:pPr>
      <w:r w:rsidRPr="00881761">
        <w:rPr>
          <w:rFonts w:ascii="Times New Roman" w:eastAsiaTheme="minorEastAsia" w:hAnsi="Times New Roman" w:cs="Times New Roman"/>
          <w:bCs/>
          <w:sz w:val="24"/>
          <w:szCs w:val="24"/>
        </w:rPr>
        <w:t xml:space="preserve">The main aim of this study is to assist agile teams in conducting UX methods in an optimal manner. This is done by optimizing the effort required for conducting UX methods for specific user stories and identifying the most appropriate UX method to discover and validate these user stories. To achieve that, we </w:t>
      </w:r>
      <w:commentRangeStart w:id="217"/>
      <w:del w:id="218" w:author="رزان الدوسري ID 443203966" w:date="2023-01-24T16:23:00Z">
        <w:r w:rsidRPr="00500C17" w:rsidDel="001D33C7">
          <w:rPr>
            <w:rFonts w:asciiTheme="majorBidi" w:eastAsiaTheme="minorEastAsia" w:hAnsiTheme="majorBidi" w:cstheme="majorBidi"/>
            <w:bCs/>
            <w:sz w:val="24"/>
            <w:szCs w:val="24"/>
          </w:rPr>
          <w:delText xml:space="preserve">intend </w:delText>
        </w:r>
        <w:commentRangeEnd w:id="217"/>
        <w:r w:rsidRPr="00500C17" w:rsidDel="001D33C7">
          <w:rPr>
            <w:rStyle w:val="CommentReference"/>
            <w:rFonts w:asciiTheme="majorBidi" w:hAnsiTheme="majorBidi" w:cstheme="majorBidi"/>
            <w:bCs/>
            <w:sz w:val="24"/>
            <w:szCs w:val="24"/>
          </w:rPr>
          <w:commentReference w:id="217"/>
        </w:r>
        <w:r w:rsidRPr="00500C17" w:rsidDel="001D33C7">
          <w:rPr>
            <w:rFonts w:asciiTheme="majorBidi" w:eastAsiaTheme="minorEastAsia" w:hAnsiTheme="majorBidi" w:cstheme="majorBidi"/>
            <w:bCs/>
            <w:sz w:val="24"/>
            <w:szCs w:val="24"/>
          </w:rPr>
          <w:delText>to design</w:delText>
        </w:r>
      </w:del>
      <w:ins w:id="219" w:author="رزان الدوسري ID 443203966" w:date="2023-01-24T16:23:00Z">
        <w:r w:rsidR="001D33C7" w:rsidRPr="00500C17">
          <w:rPr>
            <w:rFonts w:asciiTheme="majorBidi" w:eastAsiaTheme="minorEastAsia" w:hAnsiTheme="majorBidi" w:cstheme="majorBidi"/>
            <w:bCs/>
            <w:sz w:val="24"/>
            <w:szCs w:val="24"/>
          </w:rPr>
          <w:t>designed</w:t>
        </w:r>
      </w:ins>
      <w:r w:rsidRPr="00500C17">
        <w:rPr>
          <w:rFonts w:asciiTheme="majorBidi" w:eastAsiaTheme="minorEastAsia" w:hAnsiTheme="majorBidi" w:cstheme="majorBidi"/>
          <w:bCs/>
          <w:sz w:val="24"/>
          <w:szCs w:val="24"/>
        </w:rPr>
        <w:t xml:space="preserve"> a framework that</w:t>
      </w:r>
      <w:r w:rsidRPr="00881761">
        <w:rPr>
          <w:rFonts w:ascii="Times New Roman" w:eastAsiaTheme="minorEastAsia" w:hAnsi="Times New Roman" w:cs="Times New Roman"/>
          <w:bCs/>
          <w:sz w:val="24"/>
          <w:szCs w:val="24"/>
        </w:rPr>
        <w:t xml:space="preserve"> can assist agile teams in determining the worthiness of conducting a UX experiment for each user story. Thus, this study aims to answer the following research questions:</w:t>
      </w:r>
    </w:p>
    <w:p w14:paraId="39DF0C26" w14:textId="77777777" w:rsidR="004043DC" w:rsidRPr="00881761" w:rsidRDefault="004043DC" w:rsidP="004043DC">
      <w:pPr>
        <w:ind w:firstLine="284"/>
        <w:jc w:val="both"/>
        <w:rPr>
          <w:rFonts w:ascii="Times New Roman" w:eastAsiaTheme="minorEastAsia" w:hAnsi="Times New Roman" w:cs="Times New Roman"/>
          <w:b/>
          <w:sz w:val="24"/>
          <w:szCs w:val="24"/>
        </w:rPr>
      </w:pPr>
      <w:r w:rsidRPr="00881761">
        <w:rPr>
          <w:rFonts w:ascii="Times New Roman" w:eastAsiaTheme="minorEastAsia" w:hAnsi="Times New Roman" w:cs="Times New Roman"/>
          <w:b/>
          <w:sz w:val="24"/>
          <w:szCs w:val="24"/>
        </w:rPr>
        <w:t xml:space="preserve">RQ1: </w:t>
      </w:r>
      <w:r w:rsidRPr="00881761">
        <w:rPr>
          <w:rFonts w:ascii="Times New Roman" w:eastAsiaTheme="minorEastAsia" w:hAnsi="Times New Roman" w:cs="Times New Roman"/>
          <w:bCs/>
          <w:sz w:val="24"/>
          <w:szCs w:val="24"/>
        </w:rPr>
        <w:t>How can agile team</w:t>
      </w:r>
      <w:r>
        <w:rPr>
          <w:rFonts w:ascii="Times New Roman" w:eastAsiaTheme="minorEastAsia" w:hAnsi="Times New Roman" w:cs="Times New Roman"/>
          <w:bCs/>
          <w:sz w:val="24"/>
          <w:szCs w:val="24"/>
        </w:rPr>
        <w:t>s</w:t>
      </w:r>
      <w:r w:rsidRPr="00881761">
        <w:rPr>
          <w:rFonts w:ascii="Times New Roman" w:eastAsiaTheme="minorEastAsia" w:hAnsi="Times New Roman" w:cs="Times New Roman"/>
          <w:bCs/>
          <w:sz w:val="24"/>
          <w:szCs w:val="24"/>
        </w:rPr>
        <w:t xml:space="preserve"> decide which user stories are worth validating from a UX perspective?</w:t>
      </w:r>
      <w:r w:rsidRPr="00881761">
        <w:rPr>
          <w:rFonts w:ascii="Times New Roman" w:eastAsiaTheme="minorEastAsia" w:hAnsi="Times New Roman" w:cs="Times New Roman"/>
          <w:b/>
          <w:sz w:val="24"/>
          <w:szCs w:val="24"/>
        </w:rPr>
        <w:t xml:space="preserve"> </w:t>
      </w:r>
    </w:p>
    <w:p w14:paraId="3CE1DB95" w14:textId="0B8EC318" w:rsidR="004043DC" w:rsidRPr="00881761" w:rsidRDefault="004043DC" w:rsidP="004043DC">
      <w:pPr>
        <w:ind w:firstLine="284"/>
        <w:jc w:val="both"/>
        <w:rPr>
          <w:rFonts w:ascii="Times New Roman" w:eastAsiaTheme="minorEastAsia" w:hAnsi="Times New Roman" w:cs="Times New Roman"/>
          <w:bCs/>
          <w:sz w:val="24"/>
          <w:szCs w:val="24"/>
        </w:rPr>
      </w:pPr>
      <w:r w:rsidRPr="00881761">
        <w:rPr>
          <w:rFonts w:ascii="Times New Roman" w:eastAsiaTheme="minorEastAsia" w:hAnsi="Times New Roman" w:cs="Times New Roman"/>
          <w:bCs/>
          <w:sz w:val="24"/>
          <w:szCs w:val="24"/>
        </w:rPr>
        <w:t xml:space="preserve">The aim of RQ1 is to explore the factors influencing the amount of effort required to conduct UX methods. Based on the findings of that, we </w:t>
      </w:r>
      <w:commentRangeStart w:id="220"/>
      <w:del w:id="221" w:author="رزان الدوسري ID 443203966" w:date="2023-01-24T16:23:00Z">
        <w:r w:rsidRPr="00881761" w:rsidDel="00111898">
          <w:rPr>
            <w:rFonts w:ascii="Times New Roman" w:eastAsiaTheme="minorEastAsia" w:hAnsi="Times New Roman" w:cs="Times New Roman"/>
            <w:bCs/>
            <w:sz w:val="24"/>
            <w:szCs w:val="24"/>
          </w:rPr>
          <w:delText xml:space="preserve">will </w:delText>
        </w:r>
      </w:del>
      <w:r w:rsidRPr="00881761">
        <w:rPr>
          <w:rFonts w:ascii="Times New Roman" w:eastAsiaTheme="minorEastAsia" w:hAnsi="Times New Roman" w:cs="Times New Roman"/>
          <w:bCs/>
          <w:sz w:val="24"/>
          <w:szCs w:val="24"/>
        </w:rPr>
        <w:t>design</w:t>
      </w:r>
      <w:ins w:id="222" w:author="رزان الدوسري ID 443203966" w:date="2023-01-24T16:23:00Z">
        <w:r w:rsidR="00111898">
          <w:rPr>
            <w:rFonts w:ascii="Times New Roman" w:eastAsiaTheme="minorEastAsia" w:hAnsi="Times New Roman" w:cs="Times New Roman"/>
            <w:bCs/>
            <w:sz w:val="24"/>
            <w:szCs w:val="24"/>
          </w:rPr>
          <w:t>ed</w:t>
        </w:r>
      </w:ins>
      <w:r w:rsidRPr="00881761">
        <w:rPr>
          <w:rFonts w:ascii="Times New Roman" w:eastAsiaTheme="minorEastAsia" w:hAnsi="Times New Roman" w:cs="Times New Roman"/>
          <w:bCs/>
          <w:sz w:val="24"/>
          <w:szCs w:val="24"/>
        </w:rPr>
        <w:t xml:space="preserve"> </w:t>
      </w:r>
      <w:commentRangeEnd w:id="220"/>
      <w:r>
        <w:rPr>
          <w:rStyle w:val="CommentReference"/>
        </w:rPr>
        <w:commentReference w:id="220"/>
      </w:r>
      <w:r w:rsidRPr="00881761">
        <w:rPr>
          <w:rFonts w:ascii="Times New Roman" w:eastAsiaTheme="minorEastAsia" w:hAnsi="Times New Roman" w:cs="Times New Roman"/>
          <w:bCs/>
          <w:sz w:val="24"/>
          <w:szCs w:val="24"/>
        </w:rPr>
        <w:t xml:space="preserve"> </w:t>
      </w:r>
      <w:commentRangeStart w:id="223"/>
      <w:r w:rsidRPr="00881761">
        <w:rPr>
          <w:rFonts w:ascii="Times New Roman" w:eastAsiaTheme="minorEastAsia" w:hAnsi="Times New Roman" w:cs="Times New Roman"/>
          <w:bCs/>
          <w:sz w:val="24"/>
          <w:szCs w:val="24"/>
        </w:rPr>
        <w:t xml:space="preserve">formula </w:t>
      </w:r>
      <w:commentRangeEnd w:id="223"/>
      <w:r>
        <w:rPr>
          <w:rStyle w:val="CommentReference"/>
        </w:rPr>
        <w:commentReference w:id="223"/>
      </w:r>
      <w:proofErr w:type="spellStart"/>
      <w:r w:rsidRPr="006F4616">
        <w:rPr>
          <w:rFonts w:ascii="Times New Roman" w:hAnsi="Times New Roman" w:cs="Times New Roman"/>
          <w:i/>
          <w:iCs/>
          <w:sz w:val="24"/>
          <w:szCs w:val="24"/>
        </w:rPr>
        <w:t>UXScore</w:t>
      </w:r>
      <w:proofErr w:type="spellEnd"/>
      <w:r w:rsidRPr="00881761">
        <w:rPr>
          <w:rFonts w:ascii="Times New Roman" w:eastAsiaTheme="minorEastAsia" w:hAnsi="Times New Roman" w:cs="Times New Roman"/>
          <w:bCs/>
          <w:sz w:val="24"/>
          <w:szCs w:val="24"/>
        </w:rPr>
        <w:t xml:space="preserve"> that will allow agile teams to determine a score independently, thereby allowing them to determine how much effort needs to be invested into UX methods without continually involving experts.</w:t>
      </w:r>
    </w:p>
    <w:p w14:paraId="3FB1AB6F" w14:textId="77777777" w:rsidR="004043DC" w:rsidRPr="00881761" w:rsidRDefault="004043DC" w:rsidP="004043DC">
      <w:pPr>
        <w:ind w:firstLine="284"/>
        <w:jc w:val="both"/>
        <w:rPr>
          <w:rFonts w:ascii="Times New Roman" w:eastAsiaTheme="minorEastAsia" w:hAnsi="Times New Roman" w:cs="Times New Roman"/>
          <w:bCs/>
          <w:sz w:val="24"/>
          <w:szCs w:val="24"/>
        </w:rPr>
      </w:pPr>
      <w:r w:rsidRPr="00881761">
        <w:rPr>
          <w:rFonts w:ascii="Times New Roman" w:eastAsiaTheme="minorEastAsia" w:hAnsi="Times New Roman" w:cs="Times New Roman"/>
          <w:b/>
          <w:sz w:val="24"/>
          <w:szCs w:val="24"/>
        </w:rPr>
        <w:t>RQ2:</w:t>
      </w:r>
      <w:r w:rsidRPr="00881761">
        <w:rPr>
          <w:rFonts w:ascii="Times New Roman" w:eastAsiaTheme="minorEastAsia" w:hAnsi="Times New Roman" w:cs="Times New Roman"/>
          <w:bCs/>
          <w:sz w:val="24"/>
          <w:szCs w:val="24"/>
        </w:rPr>
        <w:t xml:space="preserve"> How can agile team decide which UX method is more appropriate for a particular user story?</w:t>
      </w:r>
    </w:p>
    <w:p w14:paraId="1990392E" w14:textId="58B842C9" w:rsidR="004043DC" w:rsidRPr="00983BEC" w:rsidRDefault="004043DC" w:rsidP="00BD2E16">
      <w:pPr>
        <w:ind w:firstLine="284"/>
        <w:jc w:val="both"/>
      </w:pPr>
      <w:r w:rsidRPr="00A83A66">
        <w:rPr>
          <w:rFonts w:ascii="Times New Roman" w:eastAsiaTheme="minorEastAsia" w:hAnsi="Times New Roman" w:cs="Times New Roman"/>
          <w:bCs/>
          <w:sz w:val="24"/>
          <w:szCs w:val="24"/>
        </w:rPr>
        <w:t xml:space="preserve">The aim of RQ2 is to </w:t>
      </w:r>
      <w:r w:rsidR="000A797C" w:rsidRPr="00A83A66">
        <w:rPr>
          <w:rFonts w:ascii="Times New Roman" w:eastAsiaTheme="minorEastAsia" w:hAnsi="Times New Roman" w:cs="Times New Roman"/>
          <w:bCs/>
          <w:sz w:val="24"/>
          <w:szCs w:val="24"/>
        </w:rPr>
        <w:t xml:space="preserve">explore </w:t>
      </w:r>
      <w:r w:rsidR="0048052F">
        <w:rPr>
          <w:rFonts w:ascii="Times New Roman" w:eastAsiaTheme="minorEastAsia" w:hAnsi="Times New Roman" w:cs="Times New Roman"/>
          <w:bCs/>
          <w:sz w:val="24"/>
          <w:szCs w:val="24"/>
        </w:rPr>
        <w:t xml:space="preserve">the </w:t>
      </w:r>
      <w:r w:rsidR="00A83A66" w:rsidRPr="00A83A66">
        <w:rPr>
          <w:rFonts w:ascii="Times New Roman" w:eastAsiaTheme="minorEastAsia" w:hAnsi="Times New Roman" w:cs="Times New Roman"/>
          <w:bCs/>
          <w:sz w:val="24"/>
          <w:szCs w:val="24"/>
        </w:rPr>
        <w:t xml:space="preserve">existing </w:t>
      </w:r>
      <w:r w:rsidR="00A83A66">
        <w:rPr>
          <w:rFonts w:ascii="Times New Roman" w:eastAsiaTheme="minorEastAsia" w:hAnsi="Times New Roman" w:cs="Times New Roman"/>
          <w:bCs/>
          <w:sz w:val="24"/>
          <w:szCs w:val="24"/>
        </w:rPr>
        <w:t>UX methods that are currently in use</w:t>
      </w:r>
      <w:r w:rsidR="008A705B">
        <w:rPr>
          <w:rFonts w:ascii="Times New Roman" w:eastAsiaTheme="minorEastAsia" w:hAnsi="Times New Roman" w:cs="Times New Roman"/>
          <w:bCs/>
          <w:sz w:val="24"/>
          <w:szCs w:val="24"/>
        </w:rPr>
        <w:t>, and</w:t>
      </w:r>
      <w:r w:rsidR="00E84E1C">
        <w:rPr>
          <w:rFonts w:ascii="Times New Roman" w:eastAsiaTheme="minorEastAsia" w:hAnsi="Times New Roman" w:cs="Times New Roman"/>
          <w:bCs/>
          <w:sz w:val="24"/>
          <w:szCs w:val="24"/>
        </w:rPr>
        <w:t xml:space="preserve"> in what scenarios they</w:t>
      </w:r>
      <w:r w:rsidR="000C5933">
        <w:rPr>
          <w:rFonts w:ascii="Times New Roman" w:eastAsiaTheme="minorEastAsia" w:hAnsi="Times New Roman" w:cs="Times New Roman"/>
          <w:bCs/>
          <w:sz w:val="24"/>
          <w:szCs w:val="24"/>
        </w:rPr>
        <w:t xml:space="preserve"> </w:t>
      </w:r>
      <w:r w:rsidR="00E84E1C">
        <w:rPr>
          <w:rFonts w:ascii="Times New Roman" w:eastAsiaTheme="minorEastAsia" w:hAnsi="Times New Roman" w:cs="Times New Roman"/>
          <w:bCs/>
          <w:sz w:val="24"/>
          <w:szCs w:val="24"/>
        </w:rPr>
        <w:t xml:space="preserve">are appropriate for </w:t>
      </w:r>
      <w:r w:rsidR="000C5933">
        <w:rPr>
          <w:rFonts w:ascii="Times New Roman" w:eastAsiaTheme="minorEastAsia" w:hAnsi="Times New Roman" w:cs="Times New Roman"/>
          <w:bCs/>
          <w:sz w:val="24"/>
          <w:szCs w:val="24"/>
        </w:rPr>
        <w:t>utilization.</w:t>
      </w:r>
      <w:r w:rsidR="00D73E8E">
        <w:rPr>
          <w:rFonts w:ascii="Times New Roman" w:eastAsiaTheme="minorEastAsia" w:hAnsi="Times New Roman" w:cs="Times New Roman"/>
          <w:bCs/>
          <w:sz w:val="24"/>
          <w:szCs w:val="24"/>
        </w:rPr>
        <w:t xml:space="preserve"> </w:t>
      </w:r>
      <w:r w:rsidR="005810FA" w:rsidRPr="00881761">
        <w:rPr>
          <w:rFonts w:ascii="Times New Roman" w:eastAsiaTheme="minorEastAsia" w:hAnsi="Times New Roman" w:cs="Times New Roman"/>
          <w:bCs/>
          <w:sz w:val="24"/>
          <w:szCs w:val="24"/>
        </w:rPr>
        <w:t xml:space="preserve">Based on the findings of that, </w:t>
      </w:r>
      <w:r w:rsidRPr="00881761">
        <w:rPr>
          <w:rFonts w:ascii="Times New Roman" w:eastAsiaTheme="minorEastAsia" w:hAnsi="Times New Roman" w:cs="Times New Roman"/>
          <w:bCs/>
          <w:sz w:val="24"/>
          <w:szCs w:val="24"/>
        </w:rPr>
        <w:t xml:space="preserve">a mapping table will be designed showing what </w:t>
      </w:r>
      <w:proofErr w:type="spellStart"/>
      <w:r w:rsidRPr="006F4616">
        <w:rPr>
          <w:rFonts w:ascii="Times New Roman" w:hAnsi="Times New Roman" w:cs="Times New Roman"/>
          <w:i/>
          <w:iCs/>
          <w:sz w:val="24"/>
          <w:szCs w:val="24"/>
        </w:rPr>
        <w:t>UXScore</w:t>
      </w:r>
      <w:proofErr w:type="spellEnd"/>
      <w:r w:rsidRPr="00881761">
        <w:rPr>
          <w:rFonts w:ascii="Times New Roman" w:eastAsiaTheme="minorEastAsia" w:hAnsi="Times New Roman" w:cs="Times New Roman"/>
          <w:bCs/>
          <w:sz w:val="24"/>
          <w:szCs w:val="24"/>
        </w:rPr>
        <w:t xml:space="preserve"> values suggest which methods are appropriate.</w:t>
      </w:r>
    </w:p>
    <w:p w14:paraId="4CEE5CFF" w14:textId="77777777" w:rsidR="004043DC" w:rsidRDefault="004043DC" w:rsidP="004273A2">
      <w:pPr>
        <w:pStyle w:val="Heading2"/>
        <w:numPr>
          <w:ilvl w:val="1"/>
          <w:numId w:val="2"/>
        </w:numPr>
        <w:tabs>
          <w:tab w:val="num" w:pos="567"/>
        </w:tabs>
        <w:spacing w:line="480" w:lineRule="auto"/>
        <w:ind w:left="0" w:firstLine="0"/>
        <w:rPr>
          <w:rFonts w:ascii="Times New Roman" w:hAnsi="Times New Roman" w:cs="Times New Roman"/>
          <w:b/>
          <w:bCs/>
          <w:color w:val="auto"/>
          <w:sz w:val="28"/>
          <w:szCs w:val="28"/>
        </w:rPr>
      </w:pPr>
      <w:bookmarkStart w:id="224" w:name="_Toc117344028"/>
      <w:bookmarkStart w:id="225" w:name="_Toc125226980"/>
      <w:bookmarkStart w:id="226" w:name="_Toc129350563"/>
      <w:r w:rsidRPr="00B85759">
        <w:rPr>
          <w:rFonts w:ascii="Times New Roman" w:hAnsi="Times New Roman" w:cs="Times New Roman"/>
          <w:b/>
          <w:bCs/>
          <w:color w:val="auto"/>
          <w:sz w:val="28"/>
          <w:szCs w:val="28"/>
        </w:rPr>
        <w:t>Relevance to the Department</w:t>
      </w:r>
      <w:bookmarkEnd w:id="224"/>
      <w:bookmarkEnd w:id="225"/>
      <w:bookmarkEnd w:id="226"/>
    </w:p>
    <w:p w14:paraId="084E6542" w14:textId="4A6610AE" w:rsidR="000F578C" w:rsidRDefault="00DC4292" w:rsidP="0091044C">
      <w:pPr>
        <w:spacing w:after="240"/>
        <w:ind w:firstLine="284"/>
        <w:jc w:val="both"/>
        <w:rPr>
          <w:rFonts w:ascii="Times New Roman" w:eastAsiaTheme="minorEastAsia" w:hAnsi="Times New Roman" w:cs="Times New Roman"/>
          <w:bCs/>
          <w:sz w:val="24"/>
          <w:szCs w:val="24"/>
          <w:highlight w:val="yellow"/>
        </w:rPr>
      </w:pPr>
      <w:r>
        <w:rPr>
          <w:rFonts w:ascii="Times New Roman" w:eastAsiaTheme="minorEastAsia" w:hAnsi="Times New Roman" w:cs="Times New Roman"/>
          <w:bCs/>
          <w:sz w:val="24"/>
          <w:szCs w:val="24"/>
        </w:rPr>
        <w:t>I</w:t>
      </w:r>
      <w:r w:rsidRPr="00DC4292">
        <w:rPr>
          <w:rFonts w:ascii="Times New Roman" w:eastAsiaTheme="minorEastAsia" w:hAnsi="Times New Roman" w:cs="Times New Roman"/>
          <w:bCs/>
          <w:sz w:val="24"/>
          <w:szCs w:val="24"/>
        </w:rPr>
        <w:t xml:space="preserve">n this project, we intended to apply software engineering practices. The initial step was to apply requirements engineering techniques to gather requirements by interviewing UX practitioners (elicitation) </w:t>
      </w:r>
      <w:proofErr w:type="gramStart"/>
      <w:r w:rsidRPr="00DC4292">
        <w:rPr>
          <w:rFonts w:ascii="Times New Roman" w:eastAsiaTheme="minorEastAsia" w:hAnsi="Times New Roman" w:cs="Times New Roman"/>
          <w:bCs/>
          <w:sz w:val="24"/>
          <w:szCs w:val="24"/>
        </w:rPr>
        <w:t>in order to</w:t>
      </w:r>
      <w:proofErr w:type="gramEnd"/>
      <w:r w:rsidRPr="00DC4292">
        <w:rPr>
          <w:rFonts w:ascii="Times New Roman" w:eastAsiaTheme="minorEastAsia" w:hAnsi="Times New Roman" w:cs="Times New Roman"/>
          <w:bCs/>
          <w:sz w:val="24"/>
          <w:szCs w:val="24"/>
        </w:rPr>
        <w:t xml:space="preserve"> understand their work process within an agile team. Based on the reviews (analysis), we came up with two artifacts which were a formula and a mapping table that represented the framework, which were then validated with UX professionals (requirements validation). In our next step, we developed the tool (development) that represented the framework we designed to help make agile team's job (software development teams) in estimating the effort of UX work easier and faster, </w:t>
      </w:r>
      <w:r w:rsidRPr="00DC4292">
        <w:rPr>
          <w:rFonts w:ascii="Times New Roman" w:eastAsiaTheme="minorEastAsia" w:hAnsi="Times New Roman" w:cs="Times New Roman"/>
          <w:bCs/>
          <w:sz w:val="24"/>
          <w:szCs w:val="24"/>
          <w:highlight w:val="yellow"/>
        </w:rPr>
        <w:t>and finally we validated the tool with agile teams of different maturity level.</w:t>
      </w:r>
    </w:p>
    <w:p w14:paraId="48FA6E4B" w14:textId="42C116AE" w:rsidR="00816131" w:rsidRPr="000F578C" w:rsidRDefault="000F578C" w:rsidP="000F578C">
      <w:pPr>
        <w:spacing w:after="0" w:line="240" w:lineRule="auto"/>
        <w:rPr>
          <w:rFonts w:ascii="Times New Roman" w:eastAsiaTheme="minorEastAsia" w:hAnsi="Times New Roman" w:cs="Times New Roman"/>
          <w:bCs/>
          <w:sz w:val="24"/>
          <w:szCs w:val="24"/>
          <w:highlight w:val="yellow"/>
        </w:rPr>
      </w:pPr>
      <w:r>
        <w:rPr>
          <w:rFonts w:ascii="Times New Roman" w:eastAsiaTheme="minorEastAsia" w:hAnsi="Times New Roman" w:cs="Times New Roman"/>
          <w:bCs/>
          <w:sz w:val="24"/>
          <w:szCs w:val="24"/>
          <w:highlight w:val="yellow"/>
        </w:rPr>
        <w:br w:type="page"/>
      </w:r>
    </w:p>
    <w:p w14:paraId="2897C57C" w14:textId="77777777" w:rsidR="00983BEC" w:rsidRPr="00B85759" w:rsidRDefault="00983BEC" w:rsidP="00983BEC">
      <w:pPr>
        <w:pStyle w:val="Heading1"/>
        <w:spacing w:line="480" w:lineRule="auto"/>
        <w:rPr>
          <w:rFonts w:ascii="Times New Roman" w:eastAsiaTheme="majorEastAsia" w:hAnsi="Times New Roman" w:cs="Times New Roman"/>
          <w:sz w:val="32"/>
          <w:szCs w:val="32"/>
        </w:rPr>
      </w:pPr>
      <w:bookmarkStart w:id="227" w:name="_Toc117344029"/>
      <w:bookmarkStart w:id="228" w:name="_Toc129350564"/>
      <w:bookmarkEnd w:id="227"/>
      <w:bookmarkEnd w:id="228"/>
    </w:p>
    <w:p w14:paraId="617FF6D1" w14:textId="695466DA" w:rsidR="00983BEC" w:rsidRDefault="00983BEC" w:rsidP="00983BEC">
      <w:pPr>
        <w:pStyle w:val="Heading1"/>
        <w:numPr>
          <w:ilvl w:val="0"/>
          <w:numId w:val="0"/>
        </w:numPr>
        <w:spacing w:line="480" w:lineRule="auto"/>
        <w:rPr>
          <w:rFonts w:ascii="Times New Roman" w:eastAsiaTheme="majorEastAsia" w:hAnsi="Times New Roman" w:cs="Times New Roman"/>
          <w:b/>
          <w:sz w:val="32"/>
          <w:szCs w:val="32"/>
        </w:rPr>
      </w:pPr>
      <w:bookmarkStart w:id="229" w:name="_Toc117339623"/>
      <w:bookmarkStart w:id="230" w:name="_Toc117344030"/>
      <w:bookmarkStart w:id="231" w:name="_Toc129350565"/>
      <w:r w:rsidRPr="00B85759">
        <w:rPr>
          <w:rFonts w:ascii="Times New Roman" w:eastAsiaTheme="majorEastAsia" w:hAnsi="Times New Roman" w:cs="Times New Roman"/>
          <w:b/>
          <w:sz w:val="32"/>
          <w:szCs w:val="32"/>
        </w:rPr>
        <w:t>Background, Related Work and Plan</w:t>
      </w:r>
      <w:bookmarkEnd w:id="229"/>
      <w:bookmarkEnd w:id="230"/>
      <w:bookmarkEnd w:id="231"/>
    </w:p>
    <w:p w14:paraId="7B48865B" w14:textId="6F82F3FC" w:rsidR="00983BEC" w:rsidRPr="00983BEC" w:rsidRDefault="00983BEC" w:rsidP="00C443F7">
      <w:pPr>
        <w:ind w:firstLine="284"/>
        <w:jc w:val="both"/>
        <w:rPr>
          <w:rFonts w:ascii="Times New Roman" w:hAnsi="Times New Roman" w:cs="Times New Roman"/>
          <w:sz w:val="24"/>
          <w:szCs w:val="24"/>
        </w:rPr>
      </w:pPr>
      <w:r w:rsidRPr="00B85759">
        <w:rPr>
          <w:rFonts w:ascii="Times New Roman" w:hAnsi="Times New Roman" w:cs="Times New Roman"/>
          <w:sz w:val="24"/>
          <w:szCs w:val="24"/>
        </w:rPr>
        <w:t>In this chapter, necessary background to fully understand following sections is provided, with some previous work from literature that relates to the proposed framework.</w:t>
      </w:r>
    </w:p>
    <w:p w14:paraId="679DD049" w14:textId="5DE22A11" w:rsidR="00983BEC" w:rsidRDefault="00983BEC" w:rsidP="00816131">
      <w:pPr>
        <w:pStyle w:val="Heading2"/>
        <w:numPr>
          <w:ilvl w:val="0"/>
          <w:numId w:val="2"/>
        </w:numPr>
        <w:spacing w:line="480" w:lineRule="auto"/>
        <w:ind w:left="567" w:hanging="567"/>
        <w:rPr>
          <w:rFonts w:ascii="Times New Roman" w:hAnsi="Times New Roman" w:cs="Times New Roman"/>
          <w:b/>
          <w:bCs/>
          <w:color w:val="auto"/>
          <w:sz w:val="28"/>
          <w:szCs w:val="28"/>
        </w:rPr>
      </w:pPr>
      <w:bookmarkStart w:id="232" w:name="_Toc129350566"/>
      <w:r w:rsidRPr="00983BEC">
        <w:rPr>
          <w:rFonts w:ascii="Times New Roman" w:hAnsi="Times New Roman" w:cs="Times New Roman"/>
          <w:b/>
          <w:bCs/>
          <w:color w:val="auto"/>
          <w:sz w:val="28"/>
          <w:szCs w:val="28"/>
        </w:rPr>
        <w:t>Background</w:t>
      </w:r>
      <w:bookmarkEnd w:id="232"/>
    </w:p>
    <w:p w14:paraId="024B681C" w14:textId="3ED1B156" w:rsidR="00983BEC" w:rsidRDefault="00983BEC" w:rsidP="00983BEC">
      <w:pPr>
        <w:pStyle w:val="Heading2"/>
        <w:numPr>
          <w:ilvl w:val="2"/>
          <w:numId w:val="2"/>
        </w:numPr>
        <w:spacing w:line="480" w:lineRule="auto"/>
        <w:rPr>
          <w:rFonts w:ascii="Times New Roman" w:hAnsi="Times New Roman" w:cs="Times New Roman"/>
          <w:b/>
          <w:bCs/>
          <w:color w:val="auto"/>
          <w:sz w:val="28"/>
          <w:szCs w:val="28"/>
        </w:rPr>
      </w:pPr>
      <w:bookmarkStart w:id="233" w:name="_Toc129350567"/>
      <w:r w:rsidRPr="00983BEC">
        <w:rPr>
          <w:rFonts w:ascii="Times New Roman" w:hAnsi="Times New Roman" w:cs="Times New Roman"/>
          <w:b/>
          <w:bCs/>
          <w:color w:val="auto"/>
          <w:sz w:val="28"/>
          <w:szCs w:val="28"/>
        </w:rPr>
        <w:t>Agile Software Development</w:t>
      </w:r>
      <w:bookmarkEnd w:id="233"/>
    </w:p>
    <w:p w14:paraId="0D8CFEB2" w14:textId="243C5C11" w:rsidR="00983BEC" w:rsidRDefault="00983BEC" w:rsidP="00C443F7">
      <w:pPr>
        <w:ind w:firstLine="284"/>
        <w:jc w:val="both"/>
        <w:rPr>
          <w:rFonts w:ascii="Times New Roman" w:hAnsi="Times New Roman" w:cs="Times New Roman"/>
          <w:color w:val="000000"/>
          <w:sz w:val="24"/>
          <w:szCs w:val="24"/>
        </w:rPr>
      </w:pPr>
      <w:r w:rsidRPr="00881761">
        <w:rPr>
          <w:rFonts w:ascii="Times New Roman" w:hAnsi="Times New Roman" w:cs="Times New Roman"/>
          <w:sz w:val="24"/>
          <w:szCs w:val="24"/>
        </w:rPr>
        <w:t>Agile software development is an iterative and incremental approach that emphasizes collaboration to achieve quick and cost-effective results</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"/>
          <w:id w:val="-1002421849"/>
          <w:placeholder>
            <w:docPart w:val="63D92A6E268B3E4EAC38C6D89ADB9DCF"/>
          </w:placeholder>
        </w:sdtPr>
        <w:sdtEndPr/>
        <w:sdtContent>
          <w:r w:rsidR="0053281D" w:rsidRPr="0053281D">
            <w:rPr>
              <w:rFonts w:ascii="Times New Roman" w:hAnsi="Times New Roman" w:cs="Times New Roman"/>
              <w:color w:val="000000"/>
              <w:sz w:val="24"/>
              <w:szCs w:val="24"/>
            </w:rPr>
            <w:t>[21]</w:t>
          </w:r>
        </w:sdtContent>
      </w:sdt>
      <w:r w:rsidRPr="00881761">
        <w:rPr>
          <w:rFonts w:ascii="Times New Roman" w:hAnsi="Times New Roman" w:cs="Times New Roman"/>
          <w:sz w:val="24"/>
          <w:szCs w:val="24"/>
        </w:rPr>
        <w:t>. In addition, it allows for rapid response to changing environment and customer expectations, which subsequently reduces project risks</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"/>
          <w:id w:val="1102374913"/>
          <w:placeholder>
            <w:docPart w:val="63D92A6E268B3E4EAC38C6D89ADB9DCF"/>
          </w:placeholder>
        </w:sdtPr>
        <w:sdtEndPr/>
        <w:sdtContent>
          <w:r w:rsidR="0053281D" w:rsidRPr="0053281D">
            <w:rPr>
              <w:rFonts w:ascii="Times New Roman" w:hAnsi="Times New Roman" w:cs="Times New Roman"/>
              <w:color w:val="000000"/>
              <w:sz w:val="24"/>
              <w:szCs w:val="24"/>
            </w:rPr>
            <w:t>[22]</w:t>
          </w:r>
        </w:sdtContent>
      </w:sdt>
      <w:r>
        <w:rPr>
          <w:rFonts w:ascii="Times New Roman" w:hAnsi="Times New Roman" w:cs="Times New Roman"/>
          <w:sz w:val="24"/>
          <w:szCs w:val="24"/>
        </w:rPr>
        <w:t xml:space="preserve">. </w:t>
      </w:r>
      <w:r w:rsidRPr="00881761">
        <w:rPr>
          <w:rFonts w:ascii="Times New Roman" w:hAnsi="Times New Roman" w:cs="Times New Roman"/>
          <w:sz w:val="24"/>
          <w:szCs w:val="24"/>
        </w:rPr>
        <w:t>Agile projects are delivered incrementally in sprints, with small chunks of product features being released at each sprint</w:t>
      </w:r>
      <w:r w:rsidRPr="001C2BFE">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tag w:val="MENDELEY_CITATION_v3_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"/>
          <w:id w:val="494156830"/>
          <w:placeholder>
            <w:docPart w:val="CDB7A280A2F95B46B07E39025B7B96A5"/>
          </w:placeholder>
        </w:sdtPr>
        <w:sdtEndPr/>
        <w:sdtContent>
          <w:r w:rsidR="0053281D" w:rsidRPr="0053281D">
            <w:rPr>
              <w:rFonts w:ascii="Times New Roman" w:hAnsi="Times New Roman" w:cs="Times New Roman"/>
              <w:color w:val="000000"/>
              <w:sz w:val="24"/>
              <w:szCs w:val="24"/>
            </w:rPr>
            <w:t>[23]</w:t>
          </w:r>
        </w:sdtContent>
      </w:sdt>
      <w:r>
        <w:rPr>
          <w:rFonts w:ascii="Times New Roman" w:hAnsi="Times New Roman" w:cs="Times New Roman"/>
          <w:sz w:val="24"/>
          <w:szCs w:val="24"/>
        </w:rPr>
        <w:t xml:space="preserve">. </w:t>
      </w:r>
      <w:r w:rsidRPr="00881761">
        <w:rPr>
          <w:rFonts w:ascii="Times New Roman" w:hAnsi="Times New Roman" w:cs="Times New Roman"/>
          <w:sz w:val="24"/>
          <w:szCs w:val="24"/>
        </w:rPr>
        <w:t xml:space="preserve">The approach focuses on delivering a valuable product for customers with minimal planning and documentation </w:t>
      </w:r>
      <w:sdt>
        <w:sdtPr>
          <w:rPr>
            <w:rFonts w:ascii="Times New Roman" w:hAnsi="Times New Roman" w:cs="Times New Roman"/>
            <w:color w:val="000000"/>
            <w:sz w:val="24"/>
            <w:szCs w:val="24"/>
          </w:rPr>
          <w:tag w:val="MENDELEY_CITATION_v3_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"/>
          <w:id w:val="-1776012669"/>
          <w:placeholder>
            <w:docPart w:val="63D92A6E268B3E4EAC38C6D89ADB9DCF"/>
          </w:placeholder>
        </w:sdtPr>
        <w:sdtEndPr/>
        <w:sdtContent>
          <w:r w:rsidR="0053281D" w:rsidRPr="0053281D">
            <w:rPr>
              <w:rFonts w:ascii="Times New Roman" w:hAnsi="Times New Roman" w:cs="Times New Roman"/>
              <w:color w:val="000000"/>
              <w:sz w:val="24"/>
              <w:szCs w:val="24"/>
            </w:rPr>
            <w:t>[24]</w:t>
          </w:r>
        </w:sdtContent>
      </w:sdt>
      <w:r w:rsidRPr="002739AC">
        <w:rPr>
          <w:rFonts w:ascii="Times New Roman" w:hAnsi="Times New Roman" w:cs="Times New Roman"/>
          <w:color w:val="000000"/>
          <w:sz w:val="24"/>
          <w:szCs w:val="24"/>
        </w:rPr>
        <w:t xml:space="preserve">. </w:t>
      </w:r>
      <w:r w:rsidRPr="00BC76AD">
        <w:rPr>
          <w:rFonts w:ascii="Times New Roman" w:hAnsi="Times New Roman" w:cs="Times New Roman"/>
          <w:sz w:val="24"/>
          <w:szCs w:val="24"/>
        </w:rPr>
        <w:t xml:space="preserve">Agile software development became known through the Agile Manifesto </w:t>
      </w:r>
      <w:sdt>
        <w:sdtPr>
          <w:rPr>
            <w:rFonts w:ascii="Times New Roman" w:hAnsi="Times New Roman" w:cs="Times New Roman"/>
            <w:color w:val="000000"/>
            <w:sz w:val="24"/>
            <w:szCs w:val="24"/>
          </w:rPr>
          <w:tag w:val="MENDELEY_CITATION_v3_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"/>
          <w:id w:val="1756620450"/>
          <w:placeholder>
            <w:docPart w:val="C5FFB2F253BA1A4C84AC7F881C738926"/>
          </w:placeholder>
        </w:sdtPr>
        <w:sdtEndPr/>
        <w:sdtContent>
          <w:r w:rsidR="0053281D" w:rsidRPr="0053281D">
            <w:rPr>
              <w:rFonts w:ascii="Times New Roman" w:hAnsi="Times New Roman" w:cs="Times New Roman"/>
              <w:color w:val="000000"/>
              <w:sz w:val="24"/>
              <w:szCs w:val="24"/>
            </w:rPr>
            <w:t>[21]</w:t>
          </w:r>
        </w:sdtContent>
      </w:sdt>
      <w:r>
        <w:rPr>
          <w:rFonts w:ascii="Times New Roman" w:hAnsi="Times New Roman" w:cs="Times New Roman"/>
          <w:sz w:val="24"/>
          <w:szCs w:val="24"/>
        </w:rPr>
        <w:t xml:space="preserve">. </w:t>
      </w:r>
      <w:r w:rsidRPr="00BC76AD">
        <w:rPr>
          <w:rFonts w:ascii="Times New Roman" w:hAnsi="Times New Roman" w:cs="Times New Roman"/>
          <w:sz w:val="24"/>
          <w:szCs w:val="24"/>
        </w:rPr>
        <w:t xml:space="preserve">The Agile Manifesto laid out four key values and twelve principles that can be applied to all agile software development approaches. The key values of the Agile Manifesto are (1) the concentration on individuals and interactions over processes and tools, (2) the delivery of working software over focusing on comprehensive documentation, (3) regular customer collaboration over contract negotiation and (4) responding to changes instead of following plans </w:t>
      </w:r>
      <w:sdt>
        <w:sdtPr>
          <w:rPr>
            <w:rFonts w:ascii="Times New Roman" w:hAnsi="Times New Roman" w:cs="Times New Roman"/>
            <w:color w:val="000000"/>
            <w:sz w:val="24"/>
            <w:szCs w:val="24"/>
          </w:rPr>
          <w:tag w:val="MENDELEY_CITATION_v3_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"/>
          <w:id w:val="553278532"/>
          <w:placeholder>
            <w:docPart w:val="1C65883106B9A24D87B627321E538D2A"/>
          </w:placeholder>
        </w:sdtPr>
        <w:sdtEndPr/>
        <w:sdtContent>
          <w:r w:rsidR="0053281D" w:rsidRPr="0053281D">
            <w:rPr>
              <w:rFonts w:ascii="Times New Roman" w:hAnsi="Times New Roman" w:cs="Times New Roman"/>
              <w:color w:val="000000"/>
              <w:sz w:val="24"/>
              <w:szCs w:val="24"/>
            </w:rPr>
            <w:t>[21]</w:t>
          </w:r>
        </w:sdtContent>
      </w:sdt>
      <w:r>
        <w:rPr>
          <w:rFonts w:ascii="Times New Roman" w:hAnsi="Times New Roman" w:cs="Times New Roman"/>
          <w:color w:val="000000"/>
          <w:sz w:val="24"/>
          <w:szCs w:val="24"/>
        </w:rPr>
        <w:t xml:space="preserve">. The most widely known </w:t>
      </w:r>
      <w:r w:rsidRPr="002739AC">
        <w:rPr>
          <w:rFonts w:ascii="Times New Roman" w:hAnsi="Times New Roman" w:cs="Times New Roman"/>
          <w:color w:val="000000"/>
          <w:sz w:val="24"/>
          <w:szCs w:val="24"/>
        </w:rPr>
        <w:t xml:space="preserve">agile </w:t>
      </w:r>
      <w:r w:rsidRPr="00A17D22">
        <w:rPr>
          <w:rFonts w:ascii="Times New Roman" w:hAnsi="Times New Roman" w:cs="Times New Roman"/>
          <w:sz w:val="24"/>
          <w:szCs w:val="24"/>
        </w:rPr>
        <w:t>frameworks</w:t>
      </w:r>
      <w:r w:rsidRPr="002739AC">
        <w:rPr>
          <w:rFonts w:ascii="Times New Roman" w:hAnsi="Times New Roman" w:cs="Times New Roman"/>
          <w:color w:val="000000"/>
          <w:sz w:val="24"/>
          <w:szCs w:val="24"/>
        </w:rPr>
        <w:t xml:space="preserve"> are Scrum, Extreme Programming, Feature Driven Development and </w:t>
      </w:r>
      <w:r w:rsidRPr="009217B2">
        <w:rPr>
          <w:rFonts w:ascii="Times New Roman" w:hAnsi="Times New Roman" w:cs="Times New Roman"/>
          <w:color w:val="000000"/>
          <w:sz w:val="24"/>
          <w:szCs w:val="24"/>
        </w:rPr>
        <w:t>Rational Unified Process</w:t>
      </w:r>
      <w:r w:rsidRPr="002739AC">
        <w:rPr>
          <w:rFonts w:ascii="Times New Roman" w:hAnsi="Times New Roman" w:cs="Times New Roman"/>
          <w:color w:val="000000"/>
          <w:sz w:val="24"/>
          <w:szCs w:val="24"/>
        </w:rPr>
        <w:t>.</w:t>
      </w:r>
    </w:p>
    <w:p w14:paraId="790DFA65" w14:textId="114913B4" w:rsidR="00983BEC" w:rsidRDefault="00983BEC" w:rsidP="00983BEC">
      <w:pPr>
        <w:pStyle w:val="Heading2"/>
        <w:numPr>
          <w:ilvl w:val="2"/>
          <w:numId w:val="2"/>
        </w:numPr>
        <w:spacing w:line="480" w:lineRule="auto"/>
        <w:rPr>
          <w:rFonts w:ascii="Times New Roman" w:hAnsi="Times New Roman" w:cs="Times New Roman"/>
          <w:b/>
          <w:bCs/>
          <w:color w:val="auto"/>
          <w:sz w:val="28"/>
          <w:szCs w:val="28"/>
        </w:rPr>
      </w:pPr>
      <w:bookmarkStart w:id="234" w:name="_Toc129350568"/>
      <w:r w:rsidRPr="00983BEC">
        <w:rPr>
          <w:rFonts w:ascii="Times New Roman" w:hAnsi="Times New Roman" w:cs="Times New Roman"/>
          <w:b/>
          <w:bCs/>
          <w:color w:val="auto"/>
          <w:sz w:val="28"/>
          <w:szCs w:val="28"/>
        </w:rPr>
        <w:t>User Experience</w:t>
      </w:r>
      <w:bookmarkEnd w:id="234"/>
    </w:p>
    <w:p w14:paraId="163D3394" w14:textId="205EA4C9" w:rsidR="00983BEC" w:rsidRDefault="00983BEC" w:rsidP="00C443F7">
      <w:pPr>
        <w:ind w:firstLine="284"/>
        <w:jc w:val="both"/>
        <w:rPr>
          <w:rFonts w:ascii="Times New Roman" w:hAnsi="Times New Roman" w:cs="Times New Roman"/>
          <w:sz w:val="24"/>
          <w:szCs w:val="24"/>
        </w:rPr>
      </w:pPr>
      <w:r w:rsidRPr="00881761">
        <w:rPr>
          <w:rFonts w:ascii="Times New Roman" w:hAnsi="Times New Roman" w:cs="Times New Roman"/>
          <w:sz w:val="24"/>
          <w:szCs w:val="24"/>
        </w:rPr>
        <w:t xml:space="preserve">The term User Experience (UX) was introduced by Donald Norman in 1995 in his paper on Human Interface at Apple Computer </w:t>
      </w:r>
      <w:sdt>
        <w:sdtPr>
          <w:rPr>
            <w:rFonts w:ascii="Times New Roman" w:hAnsi="Times New Roman" w:cs="Times New Roman"/>
            <w:color w:val="000000"/>
            <w:sz w:val="24"/>
            <w:szCs w:val="24"/>
          </w:rPr>
          <w:tag w:val="MENDELEY_CITATION_v3_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"/>
          <w:id w:val="156967624"/>
          <w:placeholder>
            <w:docPart w:val="5F177AED4F0E14498B3EDAB70B7BB6CD"/>
          </w:placeholder>
        </w:sdtPr>
        <w:sdtEndPr/>
        <w:sdtContent>
          <w:r w:rsidR="0053281D" w:rsidRPr="0053281D">
            <w:rPr>
              <w:rFonts w:ascii="Times New Roman" w:hAnsi="Times New Roman" w:cs="Times New Roman"/>
              <w:color w:val="000000"/>
              <w:sz w:val="24"/>
              <w:szCs w:val="24"/>
            </w:rPr>
            <w:t>[25]</w:t>
          </w:r>
        </w:sdtContent>
      </w:sdt>
      <w:r w:rsidRPr="00881761">
        <w:rPr>
          <w:rFonts w:ascii="Times New Roman" w:hAnsi="Times New Roman" w:cs="Times New Roman"/>
          <w:sz w:val="24"/>
          <w:szCs w:val="24"/>
        </w:rPr>
        <w:t xml:space="preserve">. User Experience (UX) is the experience the product creates for the people who use it in the real world </w:t>
      </w:r>
      <w:sdt>
        <w:sdtPr>
          <w:rPr>
            <w:rFonts w:ascii="Times New Roman" w:hAnsi="Times New Roman" w:cs="Times New Roman"/>
            <w:color w:val="000000"/>
            <w:sz w:val="24"/>
            <w:szCs w:val="24"/>
          </w:rPr>
          <w:tag w:val="MENDELEY_CITATION_v3_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"/>
          <w:id w:val="1202441590"/>
          <w:placeholder>
            <w:docPart w:val="E09FC199813CCB40B3788793B1296AB7"/>
          </w:placeholder>
        </w:sdtPr>
        <w:sdtEndPr/>
        <w:sdtContent>
          <w:r w:rsidR="0053281D" w:rsidRPr="0053281D">
            <w:rPr>
              <w:rFonts w:ascii="Times New Roman" w:hAnsi="Times New Roman" w:cs="Times New Roman"/>
              <w:color w:val="000000"/>
              <w:sz w:val="24"/>
              <w:szCs w:val="24"/>
            </w:rPr>
            <w:t>[26]</w:t>
          </w:r>
        </w:sdtContent>
      </w:sdt>
      <w:r w:rsidRPr="00881761">
        <w:rPr>
          <w:rFonts w:ascii="Times New Roman" w:hAnsi="Times New Roman" w:cs="Times New Roman"/>
          <w:sz w:val="24"/>
          <w:szCs w:val="24"/>
        </w:rPr>
        <w:t xml:space="preserve">. ISO defines user experience as a person's perceptions and reactions resulting from using or the anticipation of using a product, system, or service </w:t>
      </w:r>
      <w:sdt>
        <w:sdtPr>
          <w:rPr>
            <w:rFonts w:ascii="Times New Roman" w:hAnsi="Times New Roman" w:cs="Times New Roman"/>
            <w:color w:val="000000"/>
            <w:sz w:val="24"/>
            <w:szCs w:val="24"/>
          </w:rPr>
          <w:tag w:val="MENDELEY_CITATION_v3_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"/>
          <w:id w:val="371188486"/>
          <w:placeholder>
            <w:docPart w:val="5F177AED4F0E14498B3EDAB70B7BB6CD"/>
          </w:placeholder>
        </w:sdtPr>
        <w:sdtEndPr/>
        <w:sdtContent>
          <w:r w:rsidR="0053281D" w:rsidRPr="0053281D">
            <w:rPr>
              <w:rFonts w:ascii="Times New Roman" w:hAnsi="Times New Roman" w:cs="Times New Roman"/>
              <w:color w:val="000000"/>
              <w:sz w:val="24"/>
              <w:szCs w:val="24"/>
            </w:rPr>
            <w:t>[27]</w:t>
          </w:r>
        </w:sdtContent>
      </w:sdt>
      <w:r w:rsidRPr="00881761">
        <w:rPr>
          <w:rFonts w:ascii="Times New Roman" w:hAnsi="Times New Roman" w:cs="Times New Roman"/>
          <w:sz w:val="24"/>
          <w:szCs w:val="24"/>
        </w:rPr>
        <w:t xml:space="preserve">. The goal of UX is to enhance satisfaction and loyalty among a customer by providing them with ease of use, utility, and pleasure in their interaction with a product </w:t>
      </w:r>
      <w:sdt>
        <w:sdtPr>
          <w:rPr>
            <w:rFonts w:ascii="Times New Roman" w:hAnsi="Times New Roman" w:cs="Times New Roman"/>
            <w:color w:val="000000"/>
            <w:sz w:val="24"/>
            <w:szCs w:val="24"/>
          </w:rPr>
          <w:tag w:val="MENDELEY_CITATION_v3_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"/>
          <w:id w:val="988826391"/>
          <w:placeholder>
            <w:docPart w:val="5F177AED4F0E14498B3EDAB70B7BB6CD"/>
          </w:placeholder>
        </w:sdtPr>
        <w:sdtEndPr/>
        <w:sdtContent>
          <w:r w:rsidR="0053281D" w:rsidRPr="0053281D">
            <w:rPr>
              <w:rFonts w:ascii="Times New Roman" w:hAnsi="Times New Roman" w:cs="Times New Roman"/>
              <w:color w:val="000000"/>
              <w:sz w:val="24"/>
              <w:szCs w:val="24"/>
            </w:rPr>
            <w:t>[28]</w:t>
          </w:r>
        </w:sdtContent>
      </w:sdt>
      <w:r w:rsidRPr="00881761">
        <w:rPr>
          <w:rFonts w:ascii="Times New Roman" w:hAnsi="Times New Roman" w:cs="Times New Roman"/>
          <w:sz w:val="24"/>
          <w:szCs w:val="24"/>
        </w:rPr>
        <w:t xml:space="preserve">.  For software products to succeed in today's competitive markets, a good user experience is crucial </w:t>
      </w:r>
      <w:sdt>
        <w:sdtPr>
          <w:rPr>
            <w:rFonts w:ascii="Times New Roman" w:hAnsi="Times New Roman" w:cs="Times New Roman"/>
            <w:color w:val="000000"/>
            <w:sz w:val="24"/>
            <w:szCs w:val="24"/>
          </w:rPr>
          <w:tag w:val="MENDELEY_CITATION_v3_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"/>
          <w:id w:val="-517625765"/>
          <w:placeholder>
            <w:docPart w:val="5F177AED4F0E14498B3EDAB70B7BB6CD"/>
          </w:placeholder>
        </w:sdtPr>
        <w:sdtEndPr/>
        <w:sdtContent>
          <w:r w:rsidR="0053281D" w:rsidRPr="0053281D">
            <w:rPr>
              <w:rFonts w:ascii="Times New Roman" w:hAnsi="Times New Roman" w:cs="Times New Roman"/>
              <w:color w:val="000000"/>
              <w:sz w:val="24"/>
              <w:szCs w:val="24"/>
            </w:rPr>
            <w:t>[29]</w:t>
          </w:r>
        </w:sdtContent>
      </w:sdt>
      <w:r w:rsidRPr="00881761">
        <w:rPr>
          <w:rFonts w:ascii="Times New Roman" w:hAnsi="Times New Roman" w:cs="Times New Roman"/>
          <w:sz w:val="24"/>
          <w:szCs w:val="24"/>
        </w:rPr>
        <w:t xml:space="preserve">. </w:t>
      </w:r>
    </w:p>
    <w:p w14:paraId="44F077FA" w14:textId="10AEF7BB" w:rsidR="00983BEC" w:rsidRDefault="00983BEC" w:rsidP="00C443F7">
      <w:pPr>
        <w:ind w:firstLine="284"/>
        <w:jc w:val="both"/>
        <w:rPr>
          <w:rFonts w:ascii="Times New Roman" w:eastAsiaTheme="minorEastAsia" w:hAnsi="Times New Roman" w:cs="Times New Roman"/>
          <w:bCs/>
          <w:color w:val="000000"/>
          <w:sz w:val="24"/>
          <w:szCs w:val="24"/>
        </w:rPr>
      </w:pPr>
      <w:proofErr w:type="gramStart"/>
      <w:r w:rsidRPr="000B4763">
        <w:rPr>
          <w:rFonts w:ascii="Times New Roman" w:hAnsi="Times New Roman" w:cs="Times New Roman"/>
          <w:sz w:val="24"/>
          <w:szCs w:val="24"/>
        </w:rPr>
        <w:t>In order to</w:t>
      </w:r>
      <w:proofErr w:type="gramEnd"/>
      <w:r w:rsidRPr="000B4763">
        <w:rPr>
          <w:rFonts w:ascii="Times New Roman" w:hAnsi="Times New Roman" w:cs="Times New Roman"/>
          <w:sz w:val="24"/>
          <w:szCs w:val="24"/>
        </w:rPr>
        <w:t xml:space="preserve"> deliver a good user experience, it is essential to focus on UX activities on an ongoing basis, everyone's efforts will be more effective and valuable. Different UX methods can be applied during every step of the product development process to ensure that the effort is aligned with user needs, </w:t>
      </w:r>
      <w:r w:rsidRPr="000B4763">
        <w:rPr>
          <w:rFonts w:ascii="Times New Roman" w:eastAsiaTheme="minorEastAsia" w:hAnsi="Times New Roman" w:cs="Times New Roman"/>
          <w:bCs/>
          <w:sz w:val="24"/>
          <w:szCs w:val="24"/>
        </w:rPr>
        <w:t xml:space="preserve">and it is more beneficial when the methods used are in place in early </w:t>
      </w:r>
      <w:r w:rsidRPr="000B4763">
        <w:rPr>
          <w:rFonts w:ascii="Times New Roman" w:eastAsiaTheme="minorEastAsia" w:hAnsi="Times New Roman" w:cs="Times New Roman"/>
          <w:bCs/>
          <w:sz w:val="24"/>
          <w:szCs w:val="24"/>
        </w:rPr>
        <w:lastRenderedPageBreak/>
        <w:t xml:space="preserve">development phases and in each iteration to drastically reduce usability problems for the final version of the software </w:t>
      </w:r>
      <w:sdt>
        <w:sdtPr>
          <w:rPr>
            <w:rFonts w:ascii="Times New Roman" w:eastAsiaTheme="minorEastAsia" w:hAnsi="Times New Roman" w:cs="Times New Roman"/>
            <w:bCs/>
            <w:color w:val="000000"/>
            <w:sz w:val="24"/>
            <w:szCs w:val="24"/>
          </w:rPr>
          <w:tag w:val="MENDELEY_CITATION_v3_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"/>
          <w:id w:val="475257985"/>
          <w:placeholder>
            <w:docPart w:val="F745F5BCFBB65546BE99771F7B66E36A"/>
          </w:placeholder>
        </w:sdtPr>
        <w:sdtEndPr/>
        <w:sdtContent>
          <w:r w:rsidR="0053281D" w:rsidRPr="0053281D">
            <w:rPr>
              <w:rFonts w:ascii="Times New Roman" w:eastAsiaTheme="minorEastAsia" w:hAnsi="Times New Roman" w:cs="Times New Roman"/>
              <w:bCs/>
              <w:color w:val="000000"/>
              <w:sz w:val="24"/>
              <w:szCs w:val="24"/>
            </w:rPr>
            <w:t>[30]</w:t>
          </w:r>
        </w:sdtContent>
      </w:sdt>
      <w:r w:rsidRPr="000B4763">
        <w:rPr>
          <w:rFonts w:ascii="Times New Roman" w:eastAsiaTheme="minorEastAsia" w:hAnsi="Times New Roman" w:cs="Times New Roman"/>
          <w:bCs/>
          <w:color w:val="000000"/>
          <w:sz w:val="24"/>
          <w:szCs w:val="24"/>
        </w:rPr>
        <w:t>.</w:t>
      </w:r>
    </w:p>
    <w:p w14:paraId="6F28BEBB" w14:textId="0CF0B6A8" w:rsidR="00983BEC" w:rsidRPr="00DE6EC2" w:rsidRDefault="00983BEC" w:rsidP="00C443F7">
      <w:pPr>
        <w:ind w:firstLine="284"/>
        <w:jc w:val="both"/>
        <w:rPr>
          <w:rFonts w:ascii="Times New Roman" w:eastAsiaTheme="minorEastAsia" w:hAnsi="Times New Roman" w:cs="Times New Roman"/>
          <w:bCs/>
          <w:strike/>
          <w:color w:val="000000"/>
          <w:sz w:val="24"/>
          <w:szCs w:val="24"/>
          <w:rPrChange w:id="235" w:author="رزان الدوسري ID 443203966" w:date="2023-02-09T11:00:00Z">
            <w:rPr>
              <w:rFonts w:ascii="Times New Roman" w:eastAsiaTheme="minorEastAsia" w:hAnsi="Times New Roman" w:cs="Times New Roman"/>
              <w:bCs/>
              <w:color w:val="000000"/>
              <w:sz w:val="24"/>
              <w:szCs w:val="24"/>
            </w:rPr>
          </w:rPrChange>
        </w:rPr>
      </w:pPr>
      <w:r w:rsidRPr="000B4763">
        <w:rPr>
          <w:rFonts w:ascii="Times New Roman" w:eastAsiaTheme="minorEastAsia" w:hAnsi="Times New Roman" w:cs="Times New Roman"/>
          <w:bCs/>
          <w:color w:val="000000"/>
          <w:sz w:val="24"/>
          <w:szCs w:val="24"/>
        </w:rPr>
        <w:t xml:space="preserve">User-centered design (UCD) is a design process that focuses on user needs and requirements, and it was initially defined by the ISO 13407 </w:t>
      </w:r>
      <w:sdt>
        <w:sdtPr>
          <w:rPr>
            <w:rFonts w:ascii="Times New Roman" w:eastAsiaTheme="minorEastAsia" w:hAnsi="Times New Roman" w:cs="Times New Roman"/>
            <w:bCs/>
            <w:color w:val="000000"/>
            <w:sz w:val="24"/>
            <w:szCs w:val="24"/>
          </w:rPr>
          <w:tag w:val="MENDELEY_CITATION_v3_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"/>
          <w:id w:val="-478458367"/>
          <w:placeholder>
            <w:docPart w:val="C3EBC31302999B44A29E82DF5E9BFA8E"/>
          </w:placeholder>
        </w:sdtPr>
        <w:sdtEndPr>
          <w:rPr>
            <w:rFonts w:eastAsia="Calibri"/>
            <w:bCs w:val="0"/>
          </w:rPr>
        </w:sdtEndPr>
        <w:sdtContent>
          <w:r w:rsidR="0053281D" w:rsidRPr="0053281D">
            <w:rPr>
              <w:rFonts w:ascii="Times New Roman" w:hAnsi="Times New Roman" w:cs="Times New Roman"/>
              <w:color w:val="000000"/>
              <w:sz w:val="24"/>
              <w:szCs w:val="24"/>
            </w:rPr>
            <w:t>[31]</w:t>
          </w:r>
        </w:sdtContent>
      </w:sdt>
      <w:r w:rsidRPr="000B4763">
        <w:rPr>
          <w:rFonts w:ascii="Times New Roman" w:eastAsiaTheme="minorEastAsia" w:hAnsi="Times New Roman" w:cs="Times New Roman"/>
          <w:bCs/>
          <w:color w:val="000000"/>
          <w:sz w:val="24"/>
          <w:szCs w:val="24"/>
        </w:rPr>
        <w:t>. It is a general process it includes user-centered activities throughout the entire development lifecycle without specifying the exact methods to develop it. On the other hand, “Usability” is defined by ISO 9241-1</w:t>
      </w:r>
      <w:r>
        <w:rPr>
          <w:rFonts w:ascii="Times New Roman" w:eastAsiaTheme="minorEastAsia" w:hAnsi="Times New Roman" w:cs="Times New Roman"/>
          <w:bCs/>
          <w:color w:val="000000"/>
          <w:sz w:val="24"/>
          <w:szCs w:val="24"/>
        </w:rPr>
        <w:t xml:space="preserve">1 </w:t>
      </w:r>
      <w:sdt>
        <w:sdtPr>
          <w:rPr>
            <w:rFonts w:ascii="Times New Roman" w:eastAsiaTheme="minorEastAsia" w:hAnsi="Times New Roman" w:cs="Times New Roman"/>
            <w:bCs/>
            <w:color w:val="000000"/>
            <w:sz w:val="24"/>
            <w:szCs w:val="24"/>
          </w:rPr>
          <w:tag w:val="MENDELEY_CITATION_v3_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"/>
          <w:id w:val="-919397541"/>
          <w:placeholder>
            <w:docPart w:val="C3EBC31302999B44A29E82DF5E9BFA8E"/>
          </w:placeholder>
        </w:sdtPr>
        <w:sdtEndPr>
          <w:rPr>
            <w:rFonts w:eastAsia="Calibri"/>
            <w:bCs w:val="0"/>
          </w:rPr>
        </w:sdtEndPr>
        <w:sdtContent>
          <w:r w:rsidR="0053281D" w:rsidRPr="0053281D">
            <w:rPr>
              <w:rFonts w:ascii="Times New Roman" w:hAnsi="Times New Roman" w:cs="Times New Roman"/>
              <w:color w:val="000000"/>
              <w:sz w:val="24"/>
              <w:szCs w:val="24"/>
            </w:rPr>
            <w:t>[32]</w:t>
          </w:r>
        </w:sdtContent>
      </w:sdt>
      <w:r w:rsidRPr="000B4763">
        <w:rPr>
          <w:rFonts w:ascii="Times New Roman" w:eastAsiaTheme="minorEastAsia" w:hAnsi="Times New Roman" w:cs="Times New Roman"/>
          <w:bCs/>
          <w:color w:val="000000"/>
          <w:sz w:val="24"/>
          <w:szCs w:val="24"/>
        </w:rPr>
        <w:t xml:space="preserve"> </w:t>
      </w:r>
      <w:r>
        <w:rPr>
          <w:rFonts w:ascii="Times New Roman" w:eastAsiaTheme="minorEastAsia" w:hAnsi="Times New Roman" w:cs="Times New Roman"/>
          <w:bCs/>
          <w:color w:val="000000"/>
          <w:sz w:val="24"/>
          <w:szCs w:val="24"/>
        </w:rPr>
        <w:t>a</w:t>
      </w:r>
      <w:r w:rsidRPr="000B4763">
        <w:rPr>
          <w:rFonts w:ascii="Times New Roman" w:eastAsiaTheme="minorEastAsia" w:hAnsi="Times New Roman" w:cs="Times New Roman"/>
          <w:bCs/>
          <w:color w:val="000000"/>
          <w:sz w:val="24"/>
          <w:szCs w:val="24"/>
        </w:rPr>
        <w:t>s "the extent to which a system, product or service can be used by specified users to achieve specified goals with effectiveness, efficiency and satisfaction in a specified context of use". Similarly, Nielsen defines</w:t>
      </w:r>
      <w:r w:rsidRPr="000B4763">
        <w:rPr>
          <w:rFonts w:ascii="Times New Roman" w:hAnsi="Times New Roman" w:cs="Times New Roman"/>
          <w:sz w:val="24"/>
          <w:szCs w:val="24"/>
        </w:rPr>
        <w:t xml:space="preserve"> </w:t>
      </w:r>
      <w:r w:rsidRPr="000B4763">
        <w:rPr>
          <w:rFonts w:ascii="Times New Roman" w:eastAsiaTheme="minorEastAsia" w:hAnsi="Times New Roman" w:cs="Times New Roman"/>
          <w:bCs/>
          <w:color w:val="000000"/>
          <w:sz w:val="24"/>
          <w:szCs w:val="24"/>
        </w:rPr>
        <w:t xml:space="preserve">Usability as a quality attribute quality attribute composed of five components as learnability, efficiency, memorability, low error rate, and satisfaction </w:t>
      </w:r>
      <w:sdt>
        <w:sdtPr>
          <w:rPr>
            <w:rFonts w:ascii="Times New Roman" w:eastAsiaTheme="minorEastAsia" w:hAnsi="Times New Roman" w:cs="Times New Roman"/>
            <w:bCs/>
            <w:color w:val="000000"/>
            <w:sz w:val="24"/>
            <w:szCs w:val="24"/>
          </w:rPr>
          <w:tag w:val="MENDELEY_CITATION_v3_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"/>
          <w:id w:val="-1315554734"/>
          <w:placeholder>
            <w:docPart w:val="C3EBC31302999B44A29E82DF5E9BFA8E"/>
          </w:placeholder>
        </w:sdtPr>
        <w:sdtEndPr>
          <w:rPr>
            <w:rFonts w:eastAsia="Calibri"/>
            <w:bCs w:val="0"/>
          </w:rPr>
        </w:sdtEndPr>
        <w:sdtContent>
          <w:r w:rsidR="0053281D" w:rsidRPr="0053281D">
            <w:rPr>
              <w:rFonts w:ascii="Times New Roman" w:hAnsi="Times New Roman" w:cs="Times New Roman"/>
              <w:color w:val="000000"/>
              <w:sz w:val="24"/>
              <w:szCs w:val="24"/>
            </w:rPr>
            <w:t>[33]</w:t>
          </w:r>
        </w:sdtContent>
      </w:sdt>
      <w:r>
        <w:rPr>
          <w:rFonts w:ascii="Times New Roman" w:eastAsiaTheme="minorEastAsia" w:hAnsi="Times New Roman" w:cs="Times New Roman"/>
          <w:bCs/>
          <w:color w:val="000000"/>
          <w:sz w:val="24"/>
          <w:szCs w:val="24"/>
        </w:rPr>
        <w:t>.</w:t>
      </w:r>
      <w:r w:rsidRPr="000B4763">
        <w:rPr>
          <w:rFonts w:ascii="Times New Roman" w:eastAsiaTheme="minorEastAsia" w:hAnsi="Times New Roman" w:cs="Times New Roman"/>
          <w:bCs/>
          <w:color w:val="000000"/>
          <w:sz w:val="24"/>
          <w:szCs w:val="24"/>
        </w:rPr>
        <w:t xml:space="preserve"> </w:t>
      </w:r>
      <w:r>
        <w:rPr>
          <w:rFonts w:ascii="Times New Roman" w:eastAsiaTheme="minorEastAsia" w:hAnsi="Times New Roman" w:cs="Times New Roman"/>
          <w:bCs/>
          <w:color w:val="000000"/>
          <w:sz w:val="24"/>
          <w:szCs w:val="24"/>
        </w:rPr>
        <w:t>T</w:t>
      </w:r>
      <w:r w:rsidRPr="000B4763">
        <w:rPr>
          <w:rFonts w:ascii="Times New Roman" w:eastAsiaTheme="minorEastAsia" w:hAnsi="Times New Roman" w:cs="Times New Roman"/>
          <w:bCs/>
          <w:color w:val="000000"/>
          <w:sz w:val="24"/>
          <w:szCs w:val="24"/>
        </w:rPr>
        <w:t>he Institute of Electrical and Electronics Engineers (IEEE)</w:t>
      </w:r>
      <w:r>
        <w:rPr>
          <w:rFonts w:ascii="Times New Roman" w:eastAsiaTheme="minorEastAsia" w:hAnsi="Times New Roman" w:cs="Times New Roman"/>
          <w:bCs/>
          <w:color w:val="000000"/>
          <w:sz w:val="24"/>
          <w:szCs w:val="24"/>
        </w:rPr>
        <w:t xml:space="preserve"> defines ‘</w:t>
      </w:r>
      <w:r w:rsidRPr="000B4763">
        <w:rPr>
          <w:rFonts w:ascii="Times New Roman" w:eastAsiaTheme="minorEastAsia" w:hAnsi="Times New Roman" w:cs="Times New Roman"/>
          <w:bCs/>
          <w:color w:val="000000"/>
          <w:sz w:val="24"/>
          <w:szCs w:val="24"/>
        </w:rPr>
        <w:t>Usability</w:t>
      </w:r>
      <w:r>
        <w:rPr>
          <w:rFonts w:ascii="Times New Roman" w:eastAsiaTheme="minorEastAsia" w:hAnsi="Times New Roman" w:cs="Times New Roman"/>
          <w:bCs/>
          <w:color w:val="000000"/>
          <w:sz w:val="24"/>
          <w:szCs w:val="24"/>
        </w:rPr>
        <w:t>’</w:t>
      </w:r>
      <w:r w:rsidRPr="000B4763">
        <w:rPr>
          <w:rFonts w:ascii="Times New Roman" w:eastAsiaTheme="minorEastAsia" w:hAnsi="Times New Roman" w:cs="Times New Roman"/>
          <w:bCs/>
          <w:color w:val="000000"/>
          <w:sz w:val="24"/>
          <w:szCs w:val="24"/>
        </w:rPr>
        <w:t xml:space="preserve"> </w:t>
      </w:r>
      <w:r>
        <w:rPr>
          <w:rFonts w:ascii="Times New Roman" w:eastAsiaTheme="minorEastAsia" w:hAnsi="Times New Roman" w:cs="Times New Roman"/>
          <w:bCs/>
          <w:color w:val="000000"/>
          <w:sz w:val="24"/>
          <w:szCs w:val="24"/>
        </w:rPr>
        <w:t>as</w:t>
      </w:r>
      <w:r w:rsidRPr="000B4763">
        <w:rPr>
          <w:rFonts w:ascii="Times New Roman" w:eastAsiaTheme="minorEastAsia" w:hAnsi="Times New Roman" w:cs="Times New Roman"/>
          <w:bCs/>
          <w:color w:val="000000"/>
          <w:sz w:val="24"/>
          <w:szCs w:val="24"/>
        </w:rPr>
        <w:t xml:space="preserve"> “the ease with which a user can learn to operate, prepare inputs for and interpret outputs of a system or component”</w:t>
      </w:r>
      <w:r>
        <w:rPr>
          <w:rFonts w:ascii="Times New Roman" w:eastAsiaTheme="minorEastAsia" w:hAnsi="Times New Roman" w:cs="Times New Roman"/>
          <w:bCs/>
          <w:color w:val="000000"/>
          <w:sz w:val="24"/>
          <w:szCs w:val="24"/>
        </w:rPr>
        <w:t xml:space="preserve"> </w:t>
      </w:r>
      <w:sdt>
        <w:sdtPr>
          <w:rPr>
            <w:rFonts w:ascii="Times New Roman" w:eastAsiaTheme="minorEastAsia" w:hAnsi="Times New Roman" w:cs="Times New Roman"/>
            <w:bCs/>
            <w:color w:val="000000"/>
            <w:sz w:val="24"/>
            <w:szCs w:val="24"/>
          </w:rPr>
          <w:tag w:val="MENDELEY_CITATION_v3_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"/>
          <w:id w:val="-1096469271"/>
          <w:placeholder>
            <w:docPart w:val="387A583AE1F0D24685FF707A01F8A6E2"/>
          </w:placeholder>
        </w:sdtPr>
        <w:sdtEndPr/>
        <w:sdtContent>
          <w:r w:rsidR="0053281D" w:rsidRPr="0053281D">
            <w:rPr>
              <w:rFonts w:ascii="Times New Roman" w:eastAsiaTheme="minorEastAsia" w:hAnsi="Times New Roman" w:cs="Times New Roman"/>
              <w:bCs/>
              <w:color w:val="000000"/>
              <w:sz w:val="24"/>
              <w:szCs w:val="24"/>
            </w:rPr>
            <w:t>[34]</w:t>
          </w:r>
        </w:sdtContent>
      </w:sdt>
      <w:r w:rsidRPr="000B4763">
        <w:rPr>
          <w:rFonts w:ascii="Times New Roman" w:eastAsiaTheme="minorEastAsia" w:hAnsi="Times New Roman" w:cs="Times New Roman"/>
          <w:bCs/>
          <w:color w:val="000000"/>
          <w:sz w:val="24"/>
          <w:szCs w:val="24"/>
        </w:rPr>
        <w:t xml:space="preserve">. </w:t>
      </w:r>
      <w:r w:rsidRPr="00DE6EC2">
        <w:rPr>
          <w:rFonts w:ascii="Times New Roman" w:eastAsiaTheme="minorEastAsia" w:hAnsi="Times New Roman" w:cs="Times New Roman"/>
          <w:bCs/>
          <w:strike/>
          <w:sz w:val="24"/>
          <w:szCs w:val="24"/>
          <w:rPrChange w:id="236" w:author="رزان الدوسري ID 443203966" w:date="2023-02-09T11:00:00Z">
            <w:rPr>
              <w:rFonts w:ascii="Times New Roman" w:eastAsiaTheme="minorEastAsia" w:hAnsi="Times New Roman" w:cs="Times New Roman"/>
              <w:bCs/>
              <w:sz w:val="24"/>
              <w:szCs w:val="24"/>
            </w:rPr>
          </w:rPrChange>
        </w:rPr>
        <w:t>In this study, the terms ‘UX’, ‘UCD’ and ‘Usability’ are used interchangeably to mean the same thing.</w:t>
      </w:r>
    </w:p>
    <w:p w14:paraId="5A33783C" w14:textId="3A22F80F" w:rsidR="00983BEC" w:rsidRDefault="00983BEC" w:rsidP="00983BEC">
      <w:pPr>
        <w:pStyle w:val="Heading2"/>
        <w:numPr>
          <w:ilvl w:val="1"/>
          <w:numId w:val="2"/>
        </w:numPr>
        <w:spacing w:line="480" w:lineRule="auto"/>
        <w:rPr>
          <w:rFonts w:ascii="Times New Roman" w:hAnsi="Times New Roman" w:cs="Times New Roman"/>
          <w:b/>
          <w:bCs/>
          <w:color w:val="auto"/>
          <w:sz w:val="28"/>
          <w:szCs w:val="28"/>
        </w:rPr>
      </w:pPr>
      <w:bookmarkStart w:id="237" w:name="_Toc129350569"/>
      <w:r w:rsidRPr="00983BEC">
        <w:rPr>
          <w:rFonts w:ascii="Times New Roman" w:hAnsi="Times New Roman" w:cs="Times New Roman"/>
          <w:b/>
          <w:bCs/>
          <w:color w:val="auto"/>
          <w:sz w:val="28"/>
          <w:szCs w:val="28"/>
        </w:rPr>
        <w:t>Related Work</w:t>
      </w:r>
      <w:bookmarkEnd w:id="237"/>
    </w:p>
    <w:p w14:paraId="64817A88" w14:textId="43830CE9" w:rsidR="00983BEC" w:rsidRDefault="00983BEC" w:rsidP="00983BEC">
      <w:pPr>
        <w:pStyle w:val="Heading2"/>
        <w:numPr>
          <w:ilvl w:val="2"/>
          <w:numId w:val="2"/>
        </w:numPr>
        <w:spacing w:line="480" w:lineRule="auto"/>
        <w:rPr>
          <w:rFonts w:ascii="Times New Roman" w:hAnsi="Times New Roman" w:cs="Times New Roman"/>
          <w:b/>
          <w:bCs/>
          <w:color w:val="auto"/>
          <w:sz w:val="28"/>
          <w:szCs w:val="28"/>
        </w:rPr>
      </w:pPr>
      <w:bookmarkStart w:id="238" w:name="_Toc129350570"/>
      <w:r w:rsidRPr="00983BEC">
        <w:rPr>
          <w:rFonts w:ascii="Times New Roman" w:hAnsi="Times New Roman" w:cs="Times New Roman"/>
          <w:b/>
          <w:bCs/>
          <w:color w:val="auto"/>
          <w:sz w:val="28"/>
          <w:szCs w:val="28"/>
        </w:rPr>
        <w:t>Integration of Agile and UX</w:t>
      </w:r>
      <w:bookmarkEnd w:id="238"/>
    </w:p>
    <w:p w14:paraId="5F61D402" w14:textId="3EAFF032" w:rsidR="00983BEC" w:rsidRPr="006A1061" w:rsidRDefault="00983BEC" w:rsidP="00C443F7">
      <w:pPr>
        <w:ind w:firstLine="284"/>
        <w:jc w:val="both"/>
        <w:rPr>
          <w:rFonts w:ascii="Times New Roman" w:hAnsi="Times New Roman" w:cs="Times New Roman"/>
          <w:sz w:val="24"/>
          <w:szCs w:val="24"/>
        </w:rPr>
      </w:pPr>
      <w:r w:rsidRPr="0025332A">
        <w:rPr>
          <w:rFonts w:ascii="Times New Roman" w:hAnsi="Times New Roman" w:cs="Times New Roman"/>
          <w:sz w:val="24"/>
          <w:szCs w:val="24"/>
        </w:rPr>
        <w:t>Several systematic reviews have been carried out to study the integration of Agile and UX</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"/>
          <w:id w:val="2001615596"/>
          <w:placeholder>
            <w:docPart w:val="E196502598FABA4081BD6ED2445AAFA4"/>
          </w:placeholder>
        </w:sdtPr>
        <w:sdtEndPr/>
        <w:sdtContent>
          <w:r w:rsidR="0053281D" w:rsidRPr="0053281D">
            <w:rPr>
              <w:rFonts w:ascii="Times New Roman" w:hAnsi="Times New Roman" w:cs="Times New Roman"/>
              <w:color w:val="000000"/>
              <w:sz w:val="24"/>
              <w:szCs w:val="24"/>
            </w:rPr>
            <w:t>[35]</w:t>
          </w:r>
          <w:proofErr w:type="gramStart"/>
          <w:r w:rsidR="0053281D" w:rsidRPr="0053281D">
            <w:rPr>
              <w:rFonts w:ascii="Times New Roman" w:hAnsi="Times New Roman" w:cs="Times New Roman"/>
              <w:color w:val="000000"/>
              <w:sz w:val="24"/>
              <w:szCs w:val="24"/>
            </w:rPr>
            <w:t>–[</w:t>
          </w:r>
          <w:proofErr w:type="gramEnd"/>
          <w:r w:rsidR="0053281D" w:rsidRPr="0053281D">
            <w:rPr>
              <w:rFonts w:ascii="Times New Roman" w:hAnsi="Times New Roman" w:cs="Times New Roman"/>
              <w:color w:val="000000"/>
              <w:sz w:val="24"/>
              <w:szCs w:val="24"/>
            </w:rPr>
            <w:t>37]</w:t>
          </w:r>
        </w:sdtContent>
      </w:sdt>
      <w:r>
        <w:rPr>
          <w:rFonts w:ascii="Times New Roman" w:hAnsi="Times New Roman" w:cs="Times New Roman"/>
          <w:sz w:val="24"/>
          <w:szCs w:val="24"/>
        </w:rPr>
        <w:t xml:space="preserve">. </w:t>
      </w:r>
      <w:r w:rsidRPr="0019679C">
        <w:rPr>
          <w:rFonts w:ascii="Times New Roman" w:hAnsi="Times New Roman" w:cs="Times New Roman"/>
          <w:sz w:val="24"/>
          <w:szCs w:val="24"/>
        </w:rPr>
        <w:t xml:space="preserve">Silva et al. </w:t>
      </w:r>
      <w:sdt>
        <w:sdtPr>
          <w:rPr>
            <w:rFonts w:ascii="Times New Roman" w:hAnsi="Times New Roman" w:cs="Times New Roman"/>
            <w:color w:val="000000"/>
            <w:sz w:val="24"/>
            <w:szCs w:val="24"/>
          </w:rPr>
          <w:tag w:val="MENDELEY_CITATION_v3_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"/>
          <w:id w:val="1163434029"/>
          <w:placeholder>
            <w:docPart w:val="8A1521460A0A684B997B8CC8B83CAA35"/>
          </w:placeholder>
        </w:sdtPr>
        <w:sdtEndPr/>
        <w:sdtContent>
          <w:r w:rsidR="0053281D" w:rsidRPr="0053281D">
            <w:rPr>
              <w:rFonts w:ascii="Times New Roman" w:hAnsi="Times New Roman" w:cs="Times New Roman"/>
              <w:color w:val="000000"/>
              <w:sz w:val="24"/>
              <w:szCs w:val="24"/>
            </w:rPr>
            <w:t>[35]</w:t>
          </w:r>
        </w:sdtContent>
      </w:sdt>
      <w:r w:rsidRPr="0019679C">
        <w:rPr>
          <w:rFonts w:ascii="Times New Roman" w:hAnsi="Times New Roman" w:cs="Times New Roman"/>
          <w:sz w:val="24"/>
          <w:szCs w:val="24"/>
        </w:rPr>
        <w:t xml:space="preserve"> outlined some key aspects concerning the integration of Agile and UX. The first aspect was Little Design Up Front, where the author suggested conducting UX-related activities before the official kickoff of the project. Prototyping was suggested as one way to improve the communication between developers and UX designers during the early stages of development. User testing has also been suggested for usability evaluation, where the team should conduct user testing within each sprint, aiming to refine the design for the next iteration. </w:t>
      </w:r>
      <w:proofErr w:type="gramStart"/>
      <w:r w:rsidRPr="0019679C">
        <w:rPr>
          <w:rFonts w:ascii="Times New Roman" w:hAnsi="Times New Roman" w:cs="Times New Roman"/>
          <w:sz w:val="24"/>
          <w:szCs w:val="24"/>
        </w:rPr>
        <w:t>In order to</w:t>
      </w:r>
      <w:proofErr w:type="gramEnd"/>
      <w:r w:rsidRPr="0019679C">
        <w:rPr>
          <w:rFonts w:ascii="Times New Roman" w:hAnsi="Times New Roman" w:cs="Times New Roman"/>
          <w:sz w:val="24"/>
          <w:szCs w:val="24"/>
        </w:rPr>
        <w:t xml:space="preserve"> maintain the Big Picture, One Sprint Ahead was suggested in which UX designers work one sprint ahead of the developers to ensure that the design is aligned with the business goals and users’ needs.</w:t>
      </w:r>
    </w:p>
    <w:p w14:paraId="470F28F4" w14:textId="2817EBCD" w:rsidR="00983BEC" w:rsidRPr="00BC76AD" w:rsidRDefault="00983BEC" w:rsidP="00C443F7">
      <w:pPr>
        <w:ind w:firstLine="284"/>
        <w:jc w:val="both"/>
        <w:rPr>
          <w:rFonts w:ascii="Times New Roman" w:hAnsi="Times New Roman" w:cs="Times New Roman"/>
          <w:sz w:val="24"/>
          <w:szCs w:val="24"/>
        </w:rPr>
      </w:pPr>
      <w:r w:rsidRPr="00BC76AD">
        <w:rPr>
          <w:rFonts w:ascii="Times New Roman" w:hAnsi="Times New Roman" w:cs="Times New Roman"/>
          <w:sz w:val="24"/>
          <w:szCs w:val="24"/>
        </w:rPr>
        <w:t xml:space="preserve">The integration of UX and Agile software development has been addressed extensively in the literature, leading to the proposal of new methods and techniques for merging the two domains, as well as discussions of the challenges associated with such integration. Recent research by </w:t>
      </w:r>
      <w:proofErr w:type="spellStart"/>
      <w:r w:rsidRPr="00BC76AD">
        <w:rPr>
          <w:rFonts w:ascii="Times New Roman" w:hAnsi="Times New Roman" w:cs="Times New Roman"/>
          <w:sz w:val="24"/>
          <w:szCs w:val="24"/>
        </w:rPr>
        <w:t>Argumanis</w:t>
      </w:r>
      <w:proofErr w:type="spellEnd"/>
      <w:r w:rsidRPr="00BC76AD">
        <w:rPr>
          <w:rFonts w:ascii="Times New Roman" w:hAnsi="Times New Roman" w:cs="Times New Roman"/>
          <w:sz w:val="24"/>
          <w:szCs w:val="24"/>
        </w:rPr>
        <w:t xml:space="preserve"> et al. </w:t>
      </w:r>
      <w:sdt>
        <w:sdtPr>
          <w:rPr>
            <w:rFonts w:ascii="Times New Roman" w:hAnsi="Times New Roman" w:cs="Times New Roman"/>
            <w:color w:val="000000"/>
            <w:sz w:val="24"/>
            <w:szCs w:val="24"/>
          </w:rPr>
          <w:tag w:val="MENDELEY_CITATION_v3_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"/>
          <w:id w:val="1567687042"/>
          <w:placeholder>
            <w:docPart w:val="AD64B6AE554F0046943851554D46B342"/>
          </w:placeholder>
        </w:sdtPr>
        <w:sdtEndPr/>
        <w:sdtContent>
          <w:r w:rsidR="0053281D" w:rsidRPr="0053281D">
            <w:rPr>
              <w:rFonts w:ascii="Times New Roman" w:hAnsi="Times New Roman" w:cs="Times New Roman"/>
              <w:color w:val="000000"/>
              <w:sz w:val="24"/>
              <w:szCs w:val="24"/>
            </w:rPr>
            <w:t>[38]</w:t>
          </w:r>
        </w:sdtContent>
      </w:sdt>
      <w:r w:rsidRPr="00D93AF1" w:rsidDel="00D93AF1">
        <w:rPr>
          <w:rFonts w:ascii="Times New Roman" w:hAnsi="Times New Roman" w:cs="Times New Roman"/>
          <w:sz w:val="24"/>
          <w:szCs w:val="24"/>
        </w:rPr>
        <w:t xml:space="preserve"> </w:t>
      </w:r>
      <w:r w:rsidRPr="00BC76AD">
        <w:rPr>
          <w:rFonts w:ascii="Times New Roman" w:hAnsi="Times New Roman" w:cs="Times New Roman"/>
          <w:sz w:val="24"/>
          <w:szCs w:val="24"/>
        </w:rPr>
        <w:t xml:space="preserve">stated that the challenges of integrating UX activities into Scrum lie in the lack of importance assigned to UX activities, the inadequate communication between UX designers and developers, insufficient allocation of resources to upfront activities in Scrum and customers attempt to represent final users without understanding their real needs. Research by Curcio et al. </w:t>
      </w:r>
      <w:sdt>
        <w:sdtPr>
          <w:rPr>
            <w:rFonts w:ascii="Times New Roman" w:hAnsi="Times New Roman" w:cs="Times New Roman"/>
            <w:color w:val="000000"/>
            <w:sz w:val="24"/>
            <w:szCs w:val="24"/>
          </w:rPr>
          <w:tag w:val="MENDELEY_CITATION_v3_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"/>
          <w:id w:val="1600602454"/>
          <w:placeholder>
            <w:docPart w:val="726983B60073764A8DC1BE076C1B33D1"/>
          </w:placeholder>
        </w:sdtPr>
        <w:sdtEndPr/>
        <w:sdtContent>
          <w:r w:rsidR="0053281D" w:rsidRPr="0053281D">
            <w:rPr>
              <w:rFonts w:ascii="Times New Roman" w:hAnsi="Times New Roman" w:cs="Times New Roman"/>
              <w:color w:val="000000"/>
              <w:sz w:val="24"/>
              <w:szCs w:val="24"/>
            </w:rPr>
            <w:t>[6]</w:t>
          </w:r>
        </w:sdtContent>
      </w:sdt>
      <w:r w:rsidRPr="00D93AF1" w:rsidDel="00D93AF1">
        <w:rPr>
          <w:rFonts w:ascii="Times New Roman" w:hAnsi="Times New Roman" w:cs="Times New Roman"/>
          <w:sz w:val="24"/>
          <w:szCs w:val="24"/>
        </w:rPr>
        <w:t xml:space="preserve"> </w:t>
      </w:r>
      <w:r w:rsidRPr="00BC76AD">
        <w:rPr>
          <w:rFonts w:ascii="Times New Roman" w:hAnsi="Times New Roman" w:cs="Times New Roman"/>
          <w:sz w:val="24"/>
          <w:szCs w:val="24"/>
        </w:rPr>
        <w:t>demonstrated that integrating UX into agile development poses several challenges, including the lack of time for upfront design and testing with real</w:t>
      </w:r>
      <w:r>
        <w:rPr>
          <w:rFonts w:ascii="Times New Roman" w:hAnsi="Times New Roman" w:cs="Times New Roman"/>
          <w:sz w:val="24"/>
          <w:szCs w:val="24"/>
        </w:rPr>
        <w:t xml:space="preserve"> </w:t>
      </w:r>
      <w:r w:rsidRPr="00BC76AD">
        <w:rPr>
          <w:rFonts w:ascii="Times New Roman" w:hAnsi="Times New Roman" w:cs="Times New Roman"/>
          <w:sz w:val="24"/>
          <w:szCs w:val="24"/>
        </w:rPr>
        <w:t xml:space="preserve">users, the power struggle between UX designers and developers, the lack of a vision for the entire UX </w:t>
      </w:r>
      <w:r w:rsidRPr="00BC76AD">
        <w:rPr>
          <w:rFonts w:ascii="Times New Roman" w:hAnsi="Times New Roman" w:cs="Times New Roman"/>
          <w:sz w:val="24"/>
          <w:szCs w:val="24"/>
        </w:rPr>
        <w:lastRenderedPageBreak/>
        <w:t>project, the difficulty of prioritizing activities</w:t>
      </w:r>
      <w:r>
        <w:rPr>
          <w:rFonts w:ascii="Times New Roman" w:hAnsi="Times New Roman" w:cs="Times New Roman"/>
          <w:sz w:val="24"/>
          <w:szCs w:val="24"/>
        </w:rPr>
        <w:t xml:space="preserve"> a</w:t>
      </w:r>
      <w:r w:rsidRPr="00BC76AD">
        <w:rPr>
          <w:rFonts w:ascii="Times New Roman" w:hAnsi="Times New Roman" w:cs="Times New Roman"/>
          <w:sz w:val="24"/>
          <w:szCs w:val="24"/>
        </w:rPr>
        <w:t xml:space="preserve">nd the lack of documentation. In contrast, Da Silva et al. </w:t>
      </w:r>
      <w:sdt>
        <w:sdtPr>
          <w:rPr>
            <w:rFonts w:ascii="Times New Roman" w:hAnsi="Times New Roman" w:cs="Times New Roman"/>
            <w:color w:val="000000"/>
            <w:sz w:val="24"/>
            <w:szCs w:val="24"/>
          </w:rPr>
          <w:tag w:val="MENDELEY_CITATION_v3_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"/>
          <w:id w:val="-412782669"/>
          <w:placeholder>
            <w:docPart w:val="A2651DAE26E8C341ABCDA08CBCCD00CE"/>
          </w:placeholder>
        </w:sdtPr>
        <w:sdtEndPr/>
        <w:sdtContent>
          <w:r w:rsidR="0053281D" w:rsidRPr="0053281D">
            <w:rPr>
              <w:rFonts w:ascii="Times New Roman" w:hAnsi="Times New Roman" w:cs="Times New Roman"/>
              <w:color w:val="000000"/>
              <w:sz w:val="24"/>
              <w:szCs w:val="24"/>
            </w:rPr>
            <w:t>[1]</w:t>
          </w:r>
        </w:sdtContent>
      </w:sdt>
      <w:r w:rsidRPr="00D93AF1" w:rsidDel="00D93AF1">
        <w:rPr>
          <w:rFonts w:ascii="Times New Roman" w:hAnsi="Times New Roman" w:cs="Times New Roman"/>
          <w:sz w:val="24"/>
          <w:szCs w:val="24"/>
        </w:rPr>
        <w:t xml:space="preserve"> </w:t>
      </w:r>
      <w:r w:rsidRPr="00BC76AD">
        <w:rPr>
          <w:rFonts w:ascii="Times New Roman" w:hAnsi="Times New Roman" w:cs="Times New Roman"/>
          <w:sz w:val="24"/>
          <w:szCs w:val="24"/>
        </w:rPr>
        <w:t>stated that both communities have recognized that UX activities must be integrated into agile development, implying that these processes cannot be treated separately. Still, more work is needed on tools that facilitate agility and UX integration.</w:t>
      </w:r>
    </w:p>
    <w:p w14:paraId="2BA2EA2A" w14:textId="153C9E8A" w:rsidR="00983BEC" w:rsidRPr="00BC76AD" w:rsidRDefault="00983BEC" w:rsidP="00C443F7">
      <w:pPr>
        <w:ind w:firstLine="284"/>
        <w:jc w:val="both"/>
        <w:rPr>
          <w:rFonts w:ascii="Times New Roman" w:hAnsi="Times New Roman" w:cs="Times New Roman"/>
          <w:sz w:val="24"/>
          <w:szCs w:val="24"/>
        </w:rPr>
      </w:pPr>
      <w:r w:rsidRPr="00BC76AD">
        <w:rPr>
          <w:rFonts w:ascii="Times New Roman" w:hAnsi="Times New Roman" w:cs="Times New Roman"/>
          <w:sz w:val="24"/>
          <w:szCs w:val="24"/>
        </w:rPr>
        <w:t xml:space="preserve">There have been some attempts to address these challenges; for instance, a study by </w:t>
      </w:r>
      <w:proofErr w:type="spellStart"/>
      <w:r w:rsidRPr="00BC76AD">
        <w:rPr>
          <w:rFonts w:ascii="Times New Roman" w:hAnsi="Times New Roman" w:cs="Times New Roman"/>
          <w:sz w:val="24"/>
          <w:szCs w:val="24"/>
        </w:rPr>
        <w:t>Alhammad</w:t>
      </w:r>
      <w:proofErr w:type="spellEnd"/>
      <w:r w:rsidRPr="00BC76A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"/>
          <w:id w:val="1370495515"/>
          <w:placeholder>
            <w:docPart w:val="04327F353A8F764B8D9B26EAAFF8DD4D"/>
          </w:placeholder>
        </w:sdtPr>
        <w:sdtEndPr/>
        <w:sdtContent>
          <w:r w:rsidR="0053281D" w:rsidRPr="0053281D">
            <w:rPr>
              <w:rFonts w:ascii="Times New Roman" w:hAnsi="Times New Roman" w:cs="Times New Roman"/>
              <w:color w:val="000000"/>
              <w:sz w:val="24"/>
              <w:szCs w:val="24"/>
            </w:rPr>
            <w:t>[4]</w:t>
          </w:r>
        </w:sdtContent>
      </w:sdt>
      <w:r w:rsidRPr="00D93AF1" w:rsidDel="00D93AF1">
        <w:rPr>
          <w:rFonts w:ascii="Times New Roman" w:hAnsi="Times New Roman" w:cs="Times New Roman"/>
          <w:sz w:val="24"/>
          <w:szCs w:val="24"/>
        </w:rPr>
        <w:t xml:space="preserve"> </w:t>
      </w:r>
      <w:r w:rsidRPr="00BC76AD">
        <w:rPr>
          <w:rFonts w:ascii="Times New Roman" w:hAnsi="Times New Roman" w:cs="Times New Roman"/>
          <w:sz w:val="24"/>
          <w:szCs w:val="24"/>
        </w:rPr>
        <w:t xml:space="preserve">addressed the issue of developers' mindsets towards user experience by presenting a gamified framework to motivate and engage agile teams in conducting UX activities collaboratively and develop a user-centered mindset. </w:t>
      </w:r>
      <w:proofErr w:type="spellStart"/>
      <w:r w:rsidRPr="00BC76AD">
        <w:rPr>
          <w:rFonts w:ascii="Times New Roman" w:hAnsi="Times New Roman" w:cs="Times New Roman"/>
          <w:sz w:val="24"/>
          <w:szCs w:val="24"/>
        </w:rPr>
        <w:t>Kuusinen</w:t>
      </w:r>
      <w:proofErr w:type="spellEnd"/>
      <w:r w:rsidRPr="00BC76AD">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"/>
          <w:id w:val="-1719727409"/>
          <w:placeholder>
            <w:docPart w:val="C4EE05456D611741957D675B050D0640"/>
          </w:placeholder>
        </w:sdtPr>
        <w:sdtEndPr/>
        <w:sdtContent>
          <w:r w:rsidR="0053281D" w:rsidRPr="0053281D">
            <w:rPr>
              <w:rFonts w:ascii="Times New Roman" w:hAnsi="Times New Roman" w:cs="Times New Roman"/>
              <w:color w:val="000000"/>
              <w:sz w:val="24"/>
              <w:szCs w:val="24"/>
            </w:rPr>
            <w:t>[39]</w:t>
          </w:r>
        </w:sdtContent>
      </w:sdt>
      <w:r w:rsidRPr="00D93AF1" w:rsidDel="00D93AF1">
        <w:rPr>
          <w:rFonts w:ascii="Times New Roman" w:hAnsi="Times New Roman" w:cs="Times New Roman"/>
          <w:sz w:val="24"/>
          <w:szCs w:val="24"/>
        </w:rPr>
        <w:t xml:space="preserve"> </w:t>
      </w:r>
      <w:r w:rsidRPr="00BC76AD">
        <w:rPr>
          <w:rFonts w:ascii="Times New Roman" w:hAnsi="Times New Roman" w:cs="Times New Roman"/>
          <w:sz w:val="24"/>
          <w:szCs w:val="24"/>
        </w:rPr>
        <w:t>addressed the synchronization of tasks between developers and UX specialist by identifying three types of cooperation: minimal, PO-UXS, and Developer-UXS cooperation.</w:t>
      </w:r>
      <w:r w:rsidRPr="00954CD9">
        <w:rPr>
          <w:rFonts w:ascii="Times New Roman" w:hAnsi="Times New Roman" w:cs="Times New Roman"/>
          <w:sz w:val="24"/>
          <w:szCs w:val="24"/>
        </w:rPr>
        <w:t xml:space="preserve"> </w:t>
      </w:r>
      <w:r w:rsidRPr="00BC76AD">
        <w:rPr>
          <w:rFonts w:ascii="Times New Roman" w:hAnsi="Times New Roman" w:cs="Times New Roman"/>
          <w:sz w:val="24"/>
          <w:szCs w:val="24"/>
        </w:rPr>
        <w:t xml:space="preserve">In projects with the minimal cooperation type, the UXS works mainly apart from the other team members, while with the PO–UXS and Developer–UXS cooperation types, the UXS works mostly with the PO and developers, respectively. The Developer–UXS cooperation was the most desirable cooperation type among the participant projects. </w:t>
      </w:r>
      <w:proofErr w:type="spellStart"/>
      <w:r w:rsidRPr="00BC76AD">
        <w:rPr>
          <w:rFonts w:ascii="Times New Roman" w:hAnsi="Times New Roman" w:cs="Times New Roman"/>
          <w:sz w:val="24"/>
          <w:szCs w:val="24"/>
        </w:rPr>
        <w:t>Ananjeva</w:t>
      </w:r>
      <w:proofErr w:type="spellEnd"/>
      <w:r w:rsidRPr="00BC76AD">
        <w:rPr>
          <w:rFonts w:ascii="Times New Roman" w:hAnsi="Times New Roman" w:cs="Times New Roman"/>
          <w:sz w:val="24"/>
          <w:szCs w:val="24"/>
        </w:rPr>
        <w:t xml:space="preserve"> et al. </w:t>
      </w:r>
      <w:sdt>
        <w:sdtPr>
          <w:rPr>
            <w:rFonts w:ascii="Times New Roman" w:hAnsi="Times New Roman" w:cs="Times New Roman"/>
            <w:color w:val="000000"/>
            <w:sz w:val="24"/>
            <w:szCs w:val="24"/>
          </w:rPr>
          <w:tag w:val="MENDELEY_CITATION_v3_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"/>
          <w:id w:val="-722900435"/>
          <w:placeholder>
            <w:docPart w:val="15EF8CE0C3D9154483B0195858CAB9DB"/>
          </w:placeholder>
        </w:sdtPr>
        <w:sdtEndPr/>
        <w:sdtContent>
          <w:r w:rsidR="0053281D" w:rsidRPr="0053281D">
            <w:rPr>
              <w:rFonts w:ascii="Times New Roman" w:hAnsi="Times New Roman" w:cs="Times New Roman"/>
              <w:color w:val="000000"/>
              <w:sz w:val="24"/>
              <w:szCs w:val="24"/>
            </w:rPr>
            <w:t>[5]</w:t>
          </w:r>
        </w:sdtContent>
      </w:sdt>
      <w:r w:rsidRPr="00D93AF1">
        <w:rPr>
          <w:rFonts w:ascii="Times New Roman" w:hAnsi="Times New Roman" w:cs="Times New Roman"/>
          <w:sz w:val="24"/>
          <w:szCs w:val="24"/>
        </w:rPr>
        <w:t xml:space="preserve"> </w:t>
      </w:r>
      <w:r w:rsidRPr="00BC76AD">
        <w:rPr>
          <w:rFonts w:ascii="Times New Roman" w:hAnsi="Times New Roman" w:cs="Times New Roman"/>
          <w:sz w:val="24"/>
          <w:szCs w:val="24"/>
        </w:rPr>
        <w:t xml:space="preserve">proposed that user </w:t>
      </w:r>
      <w:r w:rsidRPr="005C0361">
        <w:rPr>
          <w:rFonts w:ascii="Times New Roman" w:hAnsi="Times New Roman" w:cs="Times New Roman"/>
          <w:sz w:val="24"/>
          <w:szCs w:val="24"/>
        </w:rPr>
        <w:t xml:space="preserve">stories </w:t>
      </w:r>
      <w:r w:rsidRPr="005812B8">
        <w:rPr>
          <w:rFonts w:ascii="Times New Roman" w:hAnsi="Times New Roman" w:cs="Times New Roman"/>
          <w:sz w:val="24"/>
          <w:szCs w:val="24"/>
        </w:rPr>
        <w:t>and Deliberation concerns “mutual communication that involves weighing and reflecting on preferences, values and interests regarding matters of common concern”</w:t>
      </w:r>
      <w:r w:rsidRPr="005C0361">
        <w:rPr>
          <w:rFonts w:ascii="Times New Roman" w:hAnsi="Times New Roman" w:cs="Times New Roman"/>
          <w:sz w:val="24"/>
          <w:szCs w:val="24"/>
        </w:rPr>
        <w:t xml:space="preserve"> can</w:t>
      </w:r>
      <w:r w:rsidRPr="00BC76AD">
        <w:rPr>
          <w:rFonts w:ascii="Times New Roman" w:hAnsi="Times New Roman" w:cs="Times New Roman"/>
          <w:sz w:val="24"/>
          <w:szCs w:val="24"/>
        </w:rPr>
        <w:t xml:space="preserve"> be used to integrate UX work into agile without sacrificing agility, which addresses one of the most challenging aspects of integrating UX, which is building a common ground between software developers and UX designers. </w:t>
      </w:r>
    </w:p>
    <w:p w14:paraId="159320CA" w14:textId="52EFFE95" w:rsidR="00983BEC" w:rsidRDefault="00983BEC" w:rsidP="00C6700E">
      <w:pPr>
        <w:ind w:firstLine="284"/>
        <w:jc w:val="both"/>
        <w:rPr>
          <w:rFonts w:ascii="Times New Roman" w:hAnsi="Times New Roman" w:cs="Times New Roman"/>
          <w:sz w:val="24"/>
          <w:szCs w:val="24"/>
        </w:rPr>
      </w:pPr>
      <w:r w:rsidRPr="00BC76AD">
        <w:rPr>
          <w:rFonts w:ascii="Times New Roman" w:hAnsi="Times New Roman" w:cs="Times New Roman"/>
          <w:sz w:val="24"/>
          <w:szCs w:val="24"/>
        </w:rPr>
        <w:t xml:space="preserve">Persson et al. </w:t>
      </w:r>
      <w:sdt>
        <w:sdtPr>
          <w:rPr>
            <w:rFonts w:ascii="Times New Roman" w:hAnsi="Times New Roman" w:cs="Times New Roman"/>
            <w:bCs/>
            <w:color w:val="000000"/>
            <w:sz w:val="24"/>
            <w:szCs w:val="24"/>
          </w:rPr>
          <w:tag w:val="MENDELEY_CITATION_v3_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"/>
          <w:id w:val="-1272783960"/>
          <w:placeholder>
            <w:docPart w:val="7748E0664D71B641BA150C4EAB1D968D"/>
          </w:placeholder>
        </w:sdtPr>
        <w:sdtEndPr/>
        <w:sdtContent>
          <w:r w:rsidR="0053281D" w:rsidRPr="0053281D">
            <w:rPr>
              <w:rFonts w:ascii="Times New Roman" w:hAnsi="Times New Roman" w:cs="Times New Roman"/>
              <w:bCs/>
              <w:color w:val="000000"/>
              <w:sz w:val="24"/>
              <w:szCs w:val="24"/>
            </w:rPr>
            <w:t>[40]</w:t>
          </w:r>
        </w:sdtContent>
      </w:sdt>
      <w:r w:rsidRPr="00D93AF1" w:rsidDel="00D93AF1">
        <w:rPr>
          <w:rFonts w:ascii="Times New Roman" w:hAnsi="Times New Roman" w:cs="Times New Roman"/>
          <w:sz w:val="24"/>
          <w:szCs w:val="24"/>
        </w:rPr>
        <w:t xml:space="preserve"> </w:t>
      </w:r>
      <w:r w:rsidRPr="00BC76AD">
        <w:rPr>
          <w:rFonts w:ascii="Times New Roman" w:hAnsi="Times New Roman" w:cs="Times New Roman"/>
          <w:sz w:val="24"/>
          <w:szCs w:val="24"/>
        </w:rPr>
        <w:t xml:space="preserve">conducted a case study on how Agile and UX processes are integrated to maintain agility through mutual adjustment of software development and UX design. The authors used three perspectives on agility that include assimilation, separation, and integration. Assimilation relies on coordinating by direct supervision and standardization of work processes, while Separation relies on coordination by standardization of skills and outputs. Integration lies between Assimilation and Separation, and it is taken from a across-entities perspective. They analyzed the company’s integration approaches of upfront design and work in parallel with Conboy’s taxonomy of Agility </w:t>
      </w:r>
      <w:sdt>
        <w:sdtPr>
          <w:rPr>
            <w:rFonts w:ascii="Times New Roman" w:hAnsi="Times New Roman" w:cs="Times New Roman"/>
            <w:color w:val="000000"/>
            <w:sz w:val="24"/>
            <w:szCs w:val="24"/>
          </w:rPr>
          <w:tag w:val="MENDELEY_CITATION_v3_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"/>
          <w:id w:val="554279082"/>
          <w:placeholder>
            <w:docPart w:val="CF08AF0F8AE08442B6F9B46DCCD71591"/>
          </w:placeholder>
        </w:sdtPr>
        <w:sdtEndPr/>
        <w:sdtContent>
          <w:r w:rsidR="0053281D" w:rsidRPr="0053281D">
            <w:rPr>
              <w:rFonts w:ascii="Times New Roman" w:hAnsi="Times New Roman" w:cs="Times New Roman"/>
              <w:color w:val="000000"/>
              <w:sz w:val="24"/>
              <w:szCs w:val="24"/>
            </w:rPr>
            <w:t>[41]</w:t>
          </w:r>
        </w:sdtContent>
      </w:sdt>
      <w:r>
        <w:rPr>
          <w:rFonts w:ascii="Times New Roman" w:hAnsi="Times New Roman" w:cs="Times New Roman"/>
          <w:sz w:val="24"/>
          <w:szCs w:val="24"/>
        </w:rPr>
        <w:t>.</w:t>
      </w:r>
      <w:r w:rsidRPr="00D93AF1" w:rsidDel="00D93AF1">
        <w:rPr>
          <w:rFonts w:ascii="Times New Roman" w:hAnsi="Times New Roman" w:cs="Times New Roman"/>
          <w:sz w:val="24"/>
          <w:szCs w:val="24"/>
        </w:rPr>
        <w:t xml:space="preserve"> </w:t>
      </w:r>
      <w:r w:rsidRPr="00BC76AD">
        <w:rPr>
          <w:rFonts w:ascii="Times New Roman" w:hAnsi="Times New Roman" w:cs="Times New Roman"/>
          <w:sz w:val="24"/>
          <w:szCs w:val="24"/>
        </w:rPr>
        <w:t>The results of this analysis showed how Agility differs for the two roles (Software development and UX design) in relation with these integration approaches (Agile and UX). Through the process of mutual adjustment, the Agility for UX designers and software developers are different, yet complementary. This integration contrasts with assimilation, which potentially makes their Agility mutually indistinguishable, and with separation, which makes their Agility different and mutually competing.</w:t>
      </w:r>
    </w:p>
    <w:p w14:paraId="7FC6B550" w14:textId="77777777" w:rsidR="00C6700E" w:rsidRPr="00C6700E" w:rsidRDefault="00C6700E" w:rsidP="00C6700E">
      <w:pPr>
        <w:ind w:firstLine="284"/>
        <w:jc w:val="both"/>
        <w:rPr>
          <w:rFonts w:ascii="Times New Roman" w:hAnsi="Times New Roman" w:cs="Times New Roman"/>
          <w:sz w:val="24"/>
          <w:szCs w:val="24"/>
        </w:rPr>
      </w:pPr>
    </w:p>
    <w:p w14:paraId="5646A898" w14:textId="7D92E545" w:rsidR="00983BEC" w:rsidRDefault="00983BEC" w:rsidP="00983BEC">
      <w:pPr>
        <w:pStyle w:val="Heading2"/>
        <w:numPr>
          <w:ilvl w:val="2"/>
          <w:numId w:val="2"/>
        </w:numPr>
        <w:spacing w:line="480" w:lineRule="auto"/>
        <w:rPr>
          <w:rFonts w:ascii="Times New Roman" w:hAnsi="Times New Roman" w:cs="Times New Roman"/>
          <w:b/>
          <w:bCs/>
          <w:color w:val="auto"/>
          <w:sz w:val="28"/>
          <w:szCs w:val="28"/>
        </w:rPr>
      </w:pPr>
      <w:bookmarkStart w:id="239" w:name="_Toc129350571"/>
      <w:r w:rsidRPr="00983BEC">
        <w:rPr>
          <w:rFonts w:ascii="Times New Roman" w:hAnsi="Times New Roman" w:cs="Times New Roman"/>
          <w:b/>
          <w:bCs/>
          <w:color w:val="auto"/>
          <w:sz w:val="28"/>
          <w:szCs w:val="28"/>
        </w:rPr>
        <w:lastRenderedPageBreak/>
        <w:t>UX Methods in Agile</w:t>
      </w:r>
      <w:bookmarkEnd w:id="239"/>
    </w:p>
    <w:p w14:paraId="4241284B" w14:textId="0BE8C013" w:rsidR="00983BEC" w:rsidRDefault="00983BEC" w:rsidP="00C443F7">
      <w:pPr>
        <w:ind w:firstLine="284"/>
        <w:jc w:val="both"/>
        <w:rPr>
          <w:rFonts w:ascii="Times New Roman" w:hAnsi="Times New Roman" w:cs="Times New Roman"/>
          <w:sz w:val="24"/>
          <w:szCs w:val="24"/>
        </w:rPr>
      </w:pPr>
      <w:r w:rsidRPr="00B82233">
        <w:rPr>
          <w:rFonts w:ascii="Times New Roman" w:hAnsi="Times New Roman" w:cs="Times New Roman"/>
          <w:sz w:val="24"/>
          <w:szCs w:val="24"/>
        </w:rPr>
        <w:t xml:space="preserve">Several studies have suggested how UX work can be integrated into agile development. </w:t>
      </w:r>
      <w:proofErr w:type="spellStart"/>
      <w:r w:rsidRPr="00B82233">
        <w:rPr>
          <w:rFonts w:ascii="Times New Roman" w:hAnsi="Times New Roman" w:cs="Times New Roman"/>
          <w:sz w:val="24"/>
          <w:szCs w:val="24"/>
        </w:rPr>
        <w:t>Bruun</w:t>
      </w:r>
      <w:proofErr w:type="spellEnd"/>
      <w:r w:rsidRPr="00B82233">
        <w:rPr>
          <w:rFonts w:ascii="Times New Roman" w:hAnsi="Times New Roman" w:cs="Times New Roman"/>
          <w:sz w:val="24"/>
          <w:szCs w:val="24"/>
        </w:rPr>
        <w:t xml:space="preserve"> et al</w:t>
      </w:r>
      <w:r w:rsidRPr="00D93AF1">
        <w:rPr>
          <w:rFonts w:ascii="Times New Roman" w:hAnsi="Times New Roman" w:cs="Times New Roman"/>
          <w:sz w:val="24"/>
          <w:szCs w:val="24"/>
        </w:rPr>
        <w:t xml:space="preserve">. </w:t>
      </w:r>
      <w:sdt>
        <w:sdtPr>
          <w:rPr>
            <w:rFonts w:ascii="Times New Roman" w:hAnsi="Times New Roman" w:cs="Times New Roman"/>
            <w:bCs/>
            <w:color w:val="000000"/>
            <w:sz w:val="24"/>
            <w:szCs w:val="24"/>
          </w:rPr>
          <w:tag w:val="MENDELEY_CITATION_v3_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"/>
          <w:id w:val="-1143194477"/>
          <w:placeholder>
            <w:docPart w:val="EF3C23FBCAAD9A448D09F40D61276C43"/>
          </w:placeholder>
        </w:sdtPr>
        <w:sdtEndPr/>
        <w:sdtContent>
          <w:r w:rsidR="0053281D" w:rsidRPr="0053281D">
            <w:rPr>
              <w:rFonts w:ascii="Times New Roman" w:hAnsi="Times New Roman" w:cs="Times New Roman"/>
              <w:bCs/>
              <w:color w:val="000000"/>
              <w:sz w:val="24"/>
              <w:szCs w:val="24"/>
            </w:rPr>
            <w:t>[42]</w:t>
          </w:r>
        </w:sdtContent>
      </w:sdt>
      <w:r>
        <w:rPr>
          <w:rFonts w:ascii="Times New Roman" w:hAnsi="Times New Roman" w:cs="Times New Roman"/>
          <w:bCs/>
          <w:sz w:val="24"/>
          <w:szCs w:val="24"/>
        </w:rPr>
        <w:t xml:space="preserve"> </w:t>
      </w:r>
      <w:r w:rsidRPr="00B82233">
        <w:rPr>
          <w:rFonts w:ascii="Times New Roman" w:hAnsi="Times New Roman" w:cs="Times New Roman"/>
          <w:sz w:val="24"/>
          <w:szCs w:val="24"/>
        </w:rPr>
        <w:t>presented an in-depth case study to understand the responsibilities associated with UX professionals in an agile company that successfully integrated UX activities. It was found that UX practitioners have a very broad set of responsibilities including sales and business development, both of which place a customer focus over a user-centered focus. It is therefore possible that UX practitioners may not have enough time to conduct all the UX experiment that is needed, especially when it comes to an experiment that requires a lot of time.</w:t>
      </w:r>
    </w:p>
    <w:p w14:paraId="58B39C16" w14:textId="62FA09BE" w:rsidR="00983BEC" w:rsidRDefault="00983BEC" w:rsidP="00C443F7">
      <w:pPr>
        <w:ind w:firstLine="284"/>
        <w:jc w:val="both"/>
        <w:rPr>
          <w:rFonts w:ascii="Times New Roman" w:hAnsi="Times New Roman" w:cs="Times New Roman"/>
          <w:sz w:val="24"/>
          <w:szCs w:val="24"/>
        </w:rPr>
      </w:pPr>
      <w:r w:rsidRPr="00B82233">
        <w:rPr>
          <w:rFonts w:ascii="Times New Roman" w:hAnsi="Times New Roman" w:cs="Times New Roman"/>
          <w:sz w:val="24"/>
          <w:szCs w:val="24"/>
        </w:rPr>
        <w:t xml:space="preserve">Salvador et al. </w:t>
      </w:r>
      <w:sdt>
        <w:sdtPr>
          <w:rPr>
            <w:rFonts w:ascii="Times New Roman" w:hAnsi="Times New Roman" w:cs="Times New Roman"/>
            <w:color w:val="000000"/>
            <w:sz w:val="24"/>
            <w:szCs w:val="24"/>
          </w:rPr>
          <w:tag w:val="MENDELEY_CITATION_v3_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"/>
          <w:id w:val="1775514026"/>
          <w:placeholder>
            <w:docPart w:val="25DDCC08D1A6FF4C882819122FC89F19"/>
          </w:placeholder>
        </w:sdtPr>
        <w:sdtEndPr/>
        <w:sdtContent>
          <w:r w:rsidR="0053281D" w:rsidRPr="0053281D">
            <w:rPr>
              <w:rFonts w:ascii="Times New Roman" w:hAnsi="Times New Roman" w:cs="Times New Roman"/>
              <w:color w:val="000000"/>
              <w:sz w:val="24"/>
              <w:szCs w:val="24"/>
            </w:rPr>
            <w:t>[30]</w:t>
          </w:r>
        </w:sdtContent>
      </w:sdt>
      <w:r w:rsidRPr="00B82233">
        <w:rPr>
          <w:rFonts w:ascii="Times New Roman" w:hAnsi="Times New Roman" w:cs="Times New Roman"/>
          <w:sz w:val="24"/>
          <w:szCs w:val="24"/>
        </w:rPr>
        <w:t xml:space="preserve"> conducted a systematic review with the focus on when, and which, usability methods are applied in Agile. The authors found that usability methods were mostly used during the implementation phase, and that the </w:t>
      </w:r>
      <w:proofErr w:type="gramStart"/>
      <w:r w:rsidRPr="00B82233">
        <w:rPr>
          <w:rFonts w:ascii="Times New Roman" w:hAnsi="Times New Roman" w:cs="Times New Roman"/>
          <w:sz w:val="24"/>
          <w:szCs w:val="24"/>
        </w:rPr>
        <w:t>most commonly used</w:t>
      </w:r>
      <w:proofErr w:type="gramEnd"/>
      <w:r w:rsidRPr="00B82233">
        <w:rPr>
          <w:rFonts w:ascii="Times New Roman" w:hAnsi="Times New Roman" w:cs="Times New Roman"/>
          <w:sz w:val="24"/>
          <w:szCs w:val="24"/>
        </w:rPr>
        <w:t xml:space="preserve"> methods included fast prototyping, individual inquiry, formal tests, and heuristic evaluations. However, there is no clear indication when UCD should be considered in an agile process; nor is it clear which </w:t>
      </w:r>
      <w:proofErr w:type="gramStart"/>
      <w:r w:rsidRPr="00B82233">
        <w:rPr>
          <w:rFonts w:ascii="Times New Roman" w:hAnsi="Times New Roman" w:cs="Times New Roman"/>
          <w:sz w:val="24"/>
          <w:szCs w:val="24"/>
        </w:rPr>
        <w:t>particular method</w:t>
      </w:r>
      <w:proofErr w:type="gramEnd"/>
      <w:r w:rsidRPr="00B82233">
        <w:rPr>
          <w:rFonts w:ascii="Times New Roman" w:hAnsi="Times New Roman" w:cs="Times New Roman"/>
          <w:sz w:val="24"/>
          <w:szCs w:val="24"/>
        </w:rPr>
        <w:t xml:space="preserve"> would be more suitable at different stages of the process. This gap was addressed by Caballero et al. </w:t>
      </w:r>
      <w:sdt>
        <w:sdtPr>
          <w:rPr>
            <w:rFonts w:ascii="Times New Roman" w:hAnsi="Times New Roman" w:cs="Times New Roman"/>
            <w:color w:val="000000"/>
            <w:sz w:val="24"/>
            <w:szCs w:val="24"/>
          </w:rPr>
          <w:tag w:val="MENDELEY_CITATION_v3_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"/>
          <w:id w:val="-1982689518"/>
          <w:placeholder>
            <w:docPart w:val="E271687641453F42A331B440C06C7E66"/>
          </w:placeholder>
        </w:sdtPr>
        <w:sdtEndPr/>
        <w:sdtContent>
          <w:r w:rsidR="0053281D" w:rsidRPr="0053281D">
            <w:rPr>
              <w:rFonts w:ascii="Times New Roman" w:hAnsi="Times New Roman" w:cs="Times New Roman"/>
              <w:color w:val="000000"/>
              <w:sz w:val="24"/>
              <w:szCs w:val="24"/>
            </w:rPr>
            <w:t>[7]</w:t>
          </w:r>
        </w:sdtContent>
      </w:sdt>
      <w:r w:rsidRPr="00B82233">
        <w:rPr>
          <w:rFonts w:ascii="Times New Roman" w:hAnsi="Times New Roman" w:cs="Times New Roman"/>
          <w:sz w:val="24"/>
          <w:szCs w:val="24"/>
        </w:rPr>
        <w:t xml:space="preserve"> by gaining a greater understanding of how UCD techniques are used in each agile method and at what stages of the process they are applied. Researchers observed that the most common techniques used were prototypes, user stories, scenarios, usability testing, personas, and contextual inquiry, which were applied at the following stages of the agile process: big design upfront, minimal design upfront, implicit interaction design, and working ahead of development at least one iteration. Although, most projects reported agile teams working in a parallel track to the main agile process in which the interaction design and the requirements are developed.</w:t>
      </w:r>
    </w:p>
    <w:p w14:paraId="07727DEF" w14:textId="02154F28" w:rsidR="00983BEC" w:rsidRPr="00983BEC" w:rsidRDefault="00983BEC" w:rsidP="00C443F7">
      <w:pPr>
        <w:pStyle w:val="NormalWeb"/>
        <w:spacing w:after="200" w:afterAutospacing="0" w:line="276" w:lineRule="auto"/>
        <w:ind w:firstLine="284"/>
        <w:jc w:val="both"/>
        <w:rPr>
          <w:rFonts w:eastAsia="Calibri"/>
        </w:rPr>
      </w:pPr>
      <w:r>
        <w:rPr>
          <w:rFonts w:eastAsia="Calibri"/>
        </w:rPr>
        <w:t>Despite this</w:t>
      </w:r>
      <w:r w:rsidRPr="003B22B1">
        <w:rPr>
          <w:rFonts w:eastAsia="Calibri"/>
        </w:rPr>
        <w:t xml:space="preserve">, there is no clear indication how these techniques were been selected for a particular feature, as due to the agile time-box nature, it is difficult to apply set of UX </w:t>
      </w:r>
      <w:del w:id="240" w:author="رزان الدوسري ID 443203966" w:date="2023-02-09T11:06:00Z">
        <w:r w:rsidRPr="003B22B1" w:rsidDel="002271B0">
          <w:rPr>
            <w:rFonts w:eastAsia="Calibri"/>
          </w:rPr>
          <w:delText xml:space="preserve">techniques </w:delText>
        </w:r>
      </w:del>
      <w:ins w:id="241" w:author="رزان الدوسري ID 443203966" w:date="2023-02-09T11:06:00Z">
        <w:r w:rsidR="002271B0">
          <w:rPr>
            <w:rFonts w:eastAsia="Calibri"/>
          </w:rPr>
          <w:t>method</w:t>
        </w:r>
        <w:r w:rsidR="002271B0" w:rsidRPr="003B22B1">
          <w:rPr>
            <w:rFonts w:eastAsia="Calibri"/>
          </w:rPr>
          <w:t xml:space="preserve">s </w:t>
        </w:r>
      </w:ins>
      <w:r w:rsidRPr="003B22B1">
        <w:rPr>
          <w:rFonts w:eastAsia="Calibri"/>
        </w:rPr>
        <w:t xml:space="preserve">for all these features; especially, some of these techniques are quite </w:t>
      </w:r>
      <w:r w:rsidRPr="00900FD8">
        <w:rPr>
          <w:rFonts w:eastAsia="Calibri"/>
        </w:rPr>
        <w:t xml:space="preserve">complicated </w:t>
      </w:r>
      <w:r w:rsidRPr="003B22B1">
        <w:rPr>
          <w:rFonts w:eastAsia="Calibri"/>
        </w:rPr>
        <w:t>and time-consuming</w:t>
      </w:r>
      <w:r>
        <w:rPr>
          <w:rFonts w:eastAsia="Calibri"/>
        </w:rPr>
        <w:t xml:space="preserve"> </w:t>
      </w:r>
      <w:sdt>
        <w:sdtPr>
          <w:rPr>
            <w:color w:val="000000"/>
          </w:rPr>
          <w:tag w:val="MENDELEY_CITATION_v3_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"/>
          <w:id w:val="-582678924"/>
          <w:placeholder>
            <w:docPart w:val="77AA93F81E3E334588B3A13A31BF2651"/>
          </w:placeholder>
        </w:sdtPr>
        <w:sdtEndPr/>
        <w:sdtContent>
          <w:r w:rsidR="0053281D" w:rsidRPr="0053281D">
            <w:rPr>
              <w:rFonts w:eastAsia="Calibri"/>
              <w:color w:val="000000"/>
            </w:rPr>
            <w:t>[8]</w:t>
          </w:r>
        </w:sdtContent>
      </w:sdt>
      <w:r>
        <w:rPr>
          <w:rFonts w:eastAsia="Calibri"/>
        </w:rPr>
        <w:t>.</w:t>
      </w:r>
    </w:p>
    <w:p w14:paraId="6FBEAC5A" w14:textId="6C198258" w:rsidR="00983BEC" w:rsidRDefault="00983BEC" w:rsidP="00983BEC">
      <w:pPr>
        <w:pStyle w:val="Heading2"/>
        <w:numPr>
          <w:ilvl w:val="2"/>
          <w:numId w:val="2"/>
        </w:numPr>
        <w:spacing w:line="480" w:lineRule="auto"/>
        <w:rPr>
          <w:rFonts w:ascii="Times New Roman" w:hAnsi="Times New Roman" w:cs="Times New Roman"/>
          <w:b/>
          <w:bCs/>
          <w:color w:val="auto"/>
          <w:sz w:val="28"/>
          <w:szCs w:val="28"/>
        </w:rPr>
      </w:pPr>
      <w:bookmarkStart w:id="242" w:name="_Toc129350572"/>
      <w:r w:rsidRPr="00983BEC">
        <w:rPr>
          <w:rFonts w:ascii="Times New Roman" w:hAnsi="Times New Roman" w:cs="Times New Roman"/>
          <w:b/>
          <w:bCs/>
          <w:color w:val="auto"/>
          <w:sz w:val="28"/>
          <w:szCs w:val="28"/>
        </w:rPr>
        <w:t>Estimating UX work</w:t>
      </w:r>
      <w:bookmarkEnd w:id="242"/>
    </w:p>
    <w:p w14:paraId="36778D0B" w14:textId="3DE0AF67" w:rsidR="00983BEC" w:rsidRPr="00B82233" w:rsidRDefault="00983BEC" w:rsidP="00C443F7">
      <w:pPr>
        <w:ind w:firstLine="284"/>
        <w:jc w:val="both"/>
        <w:rPr>
          <w:rFonts w:ascii="Times New Roman" w:hAnsi="Times New Roman" w:cs="Times New Roman"/>
          <w:sz w:val="24"/>
          <w:szCs w:val="24"/>
        </w:rPr>
      </w:pPr>
      <w:r w:rsidRPr="00B82233">
        <w:rPr>
          <w:rFonts w:ascii="Times New Roman" w:hAnsi="Times New Roman" w:cs="Times New Roman"/>
          <w:sz w:val="24"/>
          <w:szCs w:val="24"/>
        </w:rPr>
        <w:t>There are ways to guide Agile teams</w:t>
      </w:r>
      <w:r>
        <w:rPr>
          <w:rFonts w:ascii="Times New Roman" w:hAnsi="Times New Roman" w:cs="Times New Roman"/>
          <w:sz w:val="24"/>
          <w:szCs w:val="24"/>
        </w:rPr>
        <w:t xml:space="preserve"> through</w:t>
      </w:r>
      <w:r w:rsidRPr="00B82233">
        <w:rPr>
          <w:rFonts w:ascii="Times New Roman" w:hAnsi="Times New Roman" w:cs="Times New Roman"/>
          <w:sz w:val="24"/>
          <w:szCs w:val="24"/>
        </w:rPr>
        <w:t xml:space="preserve"> conducting Heuristic Evaluations (HE) which is one of the UX </w:t>
      </w:r>
      <w:del w:id="243" w:author="رزان الدوسري ID 443203966" w:date="2023-02-09T11:07:00Z">
        <w:r w:rsidRPr="00B82233" w:rsidDel="0024503F">
          <w:rPr>
            <w:rFonts w:ascii="Times New Roman" w:hAnsi="Times New Roman" w:cs="Times New Roman"/>
            <w:sz w:val="24"/>
            <w:szCs w:val="24"/>
          </w:rPr>
          <w:delText>techniques</w:delText>
        </w:r>
      </w:del>
      <w:ins w:id="244" w:author="رزان الدوسري ID 443203966" w:date="2023-02-09T11:07:00Z">
        <w:r w:rsidR="0024503F">
          <w:rPr>
            <w:rFonts w:ascii="Times New Roman" w:hAnsi="Times New Roman" w:cs="Times New Roman"/>
            <w:sz w:val="24"/>
            <w:szCs w:val="24"/>
          </w:rPr>
          <w:t>methods</w:t>
        </w:r>
      </w:ins>
      <w:r w:rsidRPr="00B82233">
        <w:rPr>
          <w:rFonts w:ascii="Times New Roman" w:hAnsi="Times New Roman" w:cs="Times New Roman"/>
          <w:sz w:val="24"/>
          <w:szCs w:val="24"/>
        </w:rPr>
        <w:t xml:space="preserve">. For instance, </w:t>
      </w:r>
      <w:proofErr w:type="spellStart"/>
      <w:r w:rsidRPr="00B82233">
        <w:rPr>
          <w:rFonts w:ascii="Times New Roman" w:hAnsi="Times New Roman" w:cs="Times New Roman"/>
          <w:sz w:val="24"/>
          <w:szCs w:val="24"/>
        </w:rPr>
        <w:t>Abulfaraj</w:t>
      </w:r>
      <w:proofErr w:type="spellEnd"/>
      <w:r w:rsidRPr="00B82233">
        <w:rPr>
          <w:rFonts w:ascii="Times New Roman" w:hAnsi="Times New Roman" w:cs="Times New Roman"/>
          <w:sz w:val="24"/>
          <w:szCs w:val="24"/>
        </w:rPr>
        <w:t xml:space="preserve"> and Steele</w:t>
      </w:r>
      <w:r>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"/>
          <w:id w:val="-1510596820"/>
          <w:placeholder>
            <w:docPart w:val="1CB790BC8B67BB4BBC8160BECD51A48A"/>
          </w:placeholder>
        </w:sdtPr>
        <w:sdtEndPr/>
        <w:sdtContent>
          <w:r w:rsidR="0053281D" w:rsidRPr="0053281D">
            <w:rPr>
              <w:rFonts w:ascii="Times New Roman" w:hAnsi="Times New Roman" w:cs="Times New Roman"/>
              <w:color w:val="000000"/>
              <w:sz w:val="24"/>
              <w:szCs w:val="24"/>
            </w:rPr>
            <w:t>[43]</w:t>
          </w:r>
        </w:sdtContent>
      </w:sdt>
      <w:r w:rsidRPr="00B82233">
        <w:rPr>
          <w:rFonts w:ascii="Times New Roman" w:hAnsi="Times New Roman" w:cs="Times New Roman"/>
          <w:sz w:val="24"/>
          <w:szCs w:val="24"/>
        </w:rPr>
        <w:t xml:space="preserve"> demonstrated how novice evaluators can use HE in the most effective manner. The author</w:t>
      </w:r>
      <w:r>
        <w:rPr>
          <w:rFonts w:ascii="Times New Roman" w:hAnsi="Times New Roman" w:cs="Times New Roman"/>
          <w:sz w:val="24"/>
          <w:szCs w:val="24"/>
        </w:rPr>
        <w:t>s</w:t>
      </w:r>
      <w:r w:rsidRPr="00B82233">
        <w:rPr>
          <w:rFonts w:ascii="Times New Roman" w:hAnsi="Times New Roman" w:cs="Times New Roman"/>
          <w:sz w:val="24"/>
          <w:szCs w:val="24"/>
        </w:rPr>
        <w:t xml:space="preserve"> developed a step-by-step protocol called Coherent Heuristic Evaluation (</w:t>
      </w:r>
      <w:proofErr w:type="spellStart"/>
      <w:r w:rsidRPr="00B82233">
        <w:rPr>
          <w:rFonts w:ascii="Times New Roman" w:hAnsi="Times New Roman" w:cs="Times New Roman"/>
          <w:sz w:val="24"/>
          <w:szCs w:val="24"/>
        </w:rPr>
        <w:t>CoHE</w:t>
      </w:r>
      <w:proofErr w:type="spellEnd"/>
      <w:r w:rsidRPr="00B82233">
        <w:rPr>
          <w:rFonts w:ascii="Times New Roman" w:hAnsi="Times New Roman" w:cs="Times New Roman"/>
          <w:sz w:val="24"/>
          <w:szCs w:val="24"/>
        </w:rPr>
        <w:t>) to facilitate the use of HE for novice evaluators, thereby improving their performance and the quality of results they produce. To develop such a protocol, the author</w:t>
      </w:r>
      <w:r>
        <w:rPr>
          <w:rFonts w:ascii="Times New Roman" w:hAnsi="Times New Roman" w:cs="Times New Roman"/>
          <w:sz w:val="24"/>
          <w:szCs w:val="24"/>
        </w:rPr>
        <w:t>s</w:t>
      </w:r>
      <w:r w:rsidRPr="00B82233">
        <w:rPr>
          <w:rFonts w:ascii="Times New Roman" w:hAnsi="Times New Roman" w:cs="Times New Roman"/>
          <w:sz w:val="24"/>
          <w:szCs w:val="24"/>
        </w:rPr>
        <w:t xml:space="preserve"> interviewed usability experts and then analyzed the interview data to come up with coherent insights, focusing on the difficulties experienced by usability experts when they began </w:t>
      </w:r>
      <w:proofErr w:type="gramStart"/>
      <w:r w:rsidRPr="00B82233">
        <w:rPr>
          <w:rFonts w:ascii="Times New Roman" w:hAnsi="Times New Roman" w:cs="Times New Roman"/>
          <w:sz w:val="24"/>
          <w:szCs w:val="24"/>
        </w:rPr>
        <w:t>doing</w:t>
      </w:r>
      <w:proofErr w:type="gramEnd"/>
      <w:r w:rsidRPr="00B82233">
        <w:rPr>
          <w:rFonts w:ascii="Times New Roman" w:hAnsi="Times New Roman" w:cs="Times New Roman"/>
          <w:sz w:val="24"/>
          <w:szCs w:val="24"/>
        </w:rPr>
        <w:t xml:space="preserve"> HE and the mistakes novices were making. In addition, how to overcome these challenges, as well as how to improve HE as a method and focused on </w:t>
      </w:r>
      <w:r w:rsidRPr="00B82233">
        <w:rPr>
          <w:rFonts w:ascii="Times New Roman" w:hAnsi="Times New Roman" w:cs="Times New Roman"/>
          <w:sz w:val="24"/>
          <w:szCs w:val="24"/>
        </w:rPr>
        <w:lastRenderedPageBreak/>
        <w:t xml:space="preserve">the overall organization of the HE </w:t>
      </w:r>
      <w:proofErr w:type="gramStart"/>
      <w:r w:rsidRPr="00B82233">
        <w:rPr>
          <w:rFonts w:ascii="Times New Roman" w:hAnsi="Times New Roman" w:cs="Times New Roman"/>
          <w:sz w:val="24"/>
          <w:szCs w:val="24"/>
        </w:rPr>
        <w:t>process</w:t>
      </w:r>
      <w:proofErr w:type="gramEnd"/>
      <w:r w:rsidRPr="00B82233">
        <w:rPr>
          <w:rFonts w:ascii="Times New Roman" w:hAnsi="Times New Roman" w:cs="Times New Roman"/>
          <w:sz w:val="24"/>
          <w:szCs w:val="24"/>
        </w:rPr>
        <w:t>. Based on the analysis, they developed a step-by-step protocol. While we strive to guide agile teams that are novice UX practitioners in applying UX practices.</w:t>
      </w:r>
    </w:p>
    <w:p w14:paraId="236AA821" w14:textId="5F1ACBC7" w:rsidR="00983BEC" w:rsidRPr="00C65751" w:rsidRDefault="00983BEC" w:rsidP="00C443F7">
      <w:pPr>
        <w:ind w:firstLine="284"/>
        <w:jc w:val="both"/>
        <w:rPr>
          <w:rFonts w:eastAsiaTheme="minorEastAsia"/>
          <w:bCs/>
        </w:rPr>
      </w:pPr>
      <w:r w:rsidRPr="00D5162B">
        <w:rPr>
          <w:rFonts w:ascii="Times New Roman" w:eastAsiaTheme="minorEastAsia" w:hAnsi="Times New Roman" w:cs="Times New Roman"/>
          <w:bCs/>
          <w:sz w:val="24"/>
          <w:szCs w:val="24"/>
        </w:rPr>
        <w:t xml:space="preserve">Relevant literature has revealed some factors influencing </w:t>
      </w:r>
      <w:r w:rsidRPr="0032590F">
        <w:rPr>
          <w:rFonts w:ascii="Times New Roman" w:eastAsiaTheme="minorEastAsia" w:hAnsi="Times New Roman" w:cs="Times New Roman"/>
          <w:bCs/>
          <w:sz w:val="24"/>
          <w:szCs w:val="24"/>
        </w:rPr>
        <w:t>UX in term of effort. For</w:t>
      </w:r>
      <w:r w:rsidRPr="00D5162B">
        <w:rPr>
          <w:rFonts w:ascii="Times New Roman" w:eastAsiaTheme="minorEastAsia" w:hAnsi="Times New Roman" w:cs="Times New Roman"/>
          <w:bCs/>
          <w:sz w:val="24"/>
          <w:szCs w:val="24"/>
        </w:rPr>
        <w:t xml:space="preserve"> example, a study by Gothelf and </w:t>
      </w:r>
      <w:proofErr w:type="spellStart"/>
      <w:r w:rsidRPr="00D5162B">
        <w:rPr>
          <w:rFonts w:ascii="Times New Roman" w:eastAsiaTheme="minorEastAsia" w:hAnsi="Times New Roman" w:cs="Times New Roman"/>
          <w:bCs/>
          <w:sz w:val="24"/>
          <w:szCs w:val="24"/>
        </w:rPr>
        <w:t>Seiden</w:t>
      </w:r>
      <w:proofErr w:type="spellEnd"/>
      <w:r w:rsidRPr="00D5162B">
        <w:rPr>
          <w:rFonts w:ascii="Times New Roman" w:eastAsiaTheme="minorEastAsia" w:hAnsi="Times New Roman" w:cs="Times New Roman"/>
          <w:bCs/>
          <w:sz w:val="24"/>
          <w:szCs w:val="24"/>
        </w:rPr>
        <w:t xml:space="preserve"> </w:t>
      </w:r>
      <w:sdt>
        <w:sdtPr>
          <w:rPr>
            <w:color w:val="000000"/>
          </w:rPr>
          <w:tag w:val="MENDELEY_CITATION_v3_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"/>
          <w:id w:val="-1609970948"/>
          <w:placeholder>
            <w:docPart w:val="96AABEF43C653D43A0E74E187B673F30"/>
          </w:placeholder>
        </w:sdtPr>
        <w:sdtEndPr/>
        <w:sdtContent>
          <w:r w:rsidR="0053281D" w:rsidRPr="0053281D">
            <w:rPr>
              <w:rFonts w:ascii="Times New Roman" w:hAnsi="Times New Roman" w:cs="Times New Roman"/>
              <w:color w:val="000000"/>
              <w:sz w:val="24"/>
              <w:szCs w:val="24"/>
            </w:rPr>
            <w:t>[44]</w:t>
          </w:r>
        </w:sdtContent>
      </w:sdt>
      <w:r w:rsidRPr="00D5162B">
        <w:rPr>
          <w:rFonts w:ascii="Times New Roman" w:eastAsiaTheme="minorEastAsia" w:hAnsi="Times New Roman" w:cs="Times New Roman"/>
          <w:bCs/>
          <w:sz w:val="24"/>
          <w:szCs w:val="24"/>
        </w:rPr>
        <w:t xml:space="preserve"> describe</w:t>
      </w:r>
      <w:r>
        <w:rPr>
          <w:rFonts w:ascii="Times New Roman" w:eastAsiaTheme="minorEastAsia" w:hAnsi="Times New Roman" w:cs="Times New Roman"/>
          <w:bCs/>
          <w:sz w:val="24"/>
          <w:szCs w:val="24"/>
        </w:rPr>
        <w:t>d</w:t>
      </w:r>
      <w:r w:rsidRPr="00D5162B">
        <w:rPr>
          <w:rFonts w:ascii="Times New Roman" w:eastAsiaTheme="minorEastAsia" w:hAnsi="Times New Roman" w:cs="Times New Roman"/>
          <w:bCs/>
          <w:sz w:val="24"/>
          <w:szCs w:val="24"/>
        </w:rPr>
        <w:t xml:space="preserve"> in their book "Lean UX" a </w:t>
      </w:r>
      <w:r w:rsidRPr="00201D72">
        <w:rPr>
          <w:rFonts w:ascii="Times New Roman" w:eastAsiaTheme="minorEastAsia" w:hAnsi="Times New Roman" w:cs="Times New Roman"/>
          <w:bCs/>
          <w:sz w:val="24"/>
          <w:szCs w:val="24"/>
        </w:rPr>
        <w:t>prioritization matrix for determining how much risk there is and how much value we believe this idea will generate based on assumptions.</w:t>
      </w:r>
      <w:r w:rsidRPr="00D5162B">
        <w:rPr>
          <w:rFonts w:ascii="Times New Roman" w:eastAsiaTheme="minorEastAsia" w:hAnsi="Times New Roman" w:cs="Times New Roman"/>
          <w:bCs/>
          <w:sz w:val="24"/>
          <w:szCs w:val="24"/>
        </w:rPr>
        <w:t xml:space="preserve"> The higher the risk and the more perceived value involved, the validity of these assumptions is of higher priority that means, the prioritization matrix focuses on what is more important and therefore to be researched first.</w:t>
      </w:r>
      <w:r>
        <w:rPr>
          <w:rFonts w:ascii="Times New Roman" w:eastAsiaTheme="minorEastAsia" w:hAnsi="Times New Roman" w:cs="Times New Roman"/>
          <w:bCs/>
          <w:sz w:val="24"/>
          <w:szCs w:val="24"/>
        </w:rPr>
        <w:t xml:space="preserve"> </w:t>
      </w:r>
      <w:r w:rsidRPr="00C65751">
        <w:rPr>
          <w:rFonts w:ascii="Times New Roman" w:eastAsiaTheme="minorEastAsia" w:hAnsi="Times New Roman" w:cs="Times New Roman"/>
          <w:bCs/>
          <w:sz w:val="24"/>
          <w:szCs w:val="24"/>
        </w:rPr>
        <w:t xml:space="preserve">A recent study by Lang et al. </w:t>
      </w:r>
      <w:sdt>
        <w:sdtPr>
          <w:rPr>
            <w:rFonts w:ascii="Times New Roman" w:eastAsiaTheme="minorEastAsia" w:hAnsi="Times New Roman" w:cs="Times New Roman"/>
            <w:bCs/>
            <w:color w:val="000000"/>
            <w:sz w:val="24"/>
            <w:szCs w:val="24"/>
          </w:rPr>
          <w:tag w:val="MENDELEY_CITATION_v3_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"/>
          <w:id w:val="-1025247842"/>
          <w:placeholder>
            <w:docPart w:val="96AABEF43C653D43A0E74E187B673F30"/>
          </w:placeholder>
        </w:sdtPr>
        <w:sdtEndPr/>
        <w:sdtContent>
          <w:r w:rsidR="0053281D" w:rsidRPr="0053281D">
            <w:rPr>
              <w:rFonts w:ascii="Times New Roman" w:eastAsiaTheme="minorEastAsia" w:hAnsi="Times New Roman" w:cs="Times New Roman"/>
              <w:bCs/>
              <w:color w:val="000000"/>
              <w:sz w:val="24"/>
              <w:szCs w:val="24"/>
            </w:rPr>
            <w:t>[19]</w:t>
          </w:r>
        </w:sdtContent>
      </w:sdt>
      <w:r w:rsidRPr="00C65751">
        <w:rPr>
          <w:rFonts w:ascii="Times New Roman" w:eastAsiaTheme="minorEastAsia" w:hAnsi="Times New Roman" w:cs="Times New Roman"/>
          <w:bCs/>
          <w:sz w:val="24"/>
          <w:szCs w:val="24"/>
        </w:rPr>
        <w:t xml:space="preserve"> presented the Discovery Effort Worthiness (DEW) Index, which assists companies and product owners in determining how much effort they should spend on discovering and validating features using Design Thinking methods. Similarly, DEW Index applies the same dimensions discussed by Gothelf and </w:t>
      </w:r>
      <w:proofErr w:type="spellStart"/>
      <w:r w:rsidRPr="00C65751">
        <w:rPr>
          <w:rFonts w:ascii="Times New Roman" w:eastAsiaTheme="minorEastAsia" w:hAnsi="Times New Roman" w:cs="Times New Roman"/>
          <w:bCs/>
          <w:sz w:val="24"/>
          <w:szCs w:val="24"/>
        </w:rPr>
        <w:t>Seiden</w:t>
      </w:r>
      <w:proofErr w:type="spellEnd"/>
      <w:r w:rsidRPr="00C65751">
        <w:rPr>
          <w:rFonts w:ascii="Times New Roman" w:eastAsiaTheme="minorEastAsia" w:hAnsi="Times New Roman" w:cs="Times New Roman"/>
          <w:bCs/>
          <w:sz w:val="24"/>
          <w:szCs w:val="24"/>
        </w:rPr>
        <w:t xml:space="preserve"> but describes the risk more precisely by asking how well understood is the actual demand of the user (clarity of the requirement) but focuses on the level of effort and what that effort should look like.</w:t>
      </w:r>
    </w:p>
    <w:p w14:paraId="4DC0B841" w14:textId="6EE109C2" w:rsidR="00983BEC" w:rsidRDefault="00983BEC" w:rsidP="00C443F7">
      <w:pPr>
        <w:ind w:firstLine="284"/>
        <w:jc w:val="both"/>
        <w:rPr>
          <w:rFonts w:ascii="Times New Roman" w:eastAsiaTheme="minorEastAsia" w:hAnsi="Times New Roman" w:cs="Times New Roman"/>
          <w:bCs/>
          <w:sz w:val="24"/>
          <w:szCs w:val="24"/>
        </w:rPr>
      </w:pPr>
      <w:r w:rsidRPr="00D5162B">
        <w:rPr>
          <w:rFonts w:ascii="Times New Roman" w:eastAsiaTheme="minorEastAsia" w:hAnsi="Times New Roman" w:cs="Times New Roman"/>
          <w:bCs/>
          <w:sz w:val="24"/>
          <w:szCs w:val="24"/>
        </w:rPr>
        <w:t xml:space="preserve">Moreover, Lang et al. </w:t>
      </w:r>
      <w:sdt>
        <w:sdtPr>
          <w:rPr>
            <w:color w:val="000000"/>
          </w:rPr>
          <w:tag w:val="MENDELEY_CITATION_v3_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"/>
          <w:id w:val="621653433"/>
          <w:placeholder>
            <w:docPart w:val="F2B94771361E7F47A96C61EB861157E4"/>
          </w:placeholder>
        </w:sdtPr>
        <w:sdtEndPr/>
        <w:sdtContent>
          <w:r w:rsidR="0053281D" w:rsidRPr="0053281D">
            <w:rPr>
              <w:rFonts w:ascii="Times New Roman" w:hAnsi="Times New Roman" w:cs="Times New Roman"/>
              <w:color w:val="000000"/>
              <w:sz w:val="24"/>
              <w:szCs w:val="24"/>
            </w:rPr>
            <w:t>[19]</w:t>
          </w:r>
        </w:sdtContent>
      </w:sdt>
      <w:r w:rsidRPr="00D5162B">
        <w:rPr>
          <w:rFonts w:ascii="Times New Roman" w:eastAsiaTheme="minorEastAsia" w:hAnsi="Times New Roman" w:cs="Times New Roman"/>
          <w:bCs/>
          <w:sz w:val="24"/>
          <w:szCs w:val="24"/>
        </w:rPr>
        <w:t xml:space="preserve"> index is designed to determine the effort for performing "design thinking" techniques</w:t>
      </w:r>
      <w:r>
        <w:rPr>
          <w:rFonts w:ascii="Times New Roman" w:eastAsiaTheme="minorEastAsia" w:hAnsi="Times New Roman" w:cs="Times New Roman"/>
          <w:bCs/>
          <w:sz w:val="24"/>
          <w:szCs w:val="24"/>
        </w:rPr>
        <w:t>. Alternatively,</w:t>
      </w:r>
      <w:r w:rsidRPr="00D5162B">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our proposed solution</w:t>
      </w:r>
      <w:r w:rsidRPr="00D5162B">
        <w:rPr>
          <w:rFonts w:ascii="Times New Roman" w:eastAsiaTheme="minorEastAsia" w:hAnsi="Times New Roman" w:cs="Times New Roman"/>
          <w:bCs/>
          <w:sz w:val="24"/>
          <w:szCs w:val="24"/>
        </w:rPr>
        <w:t xml:space="preserve"> is designed to determine the effort for conducting "UX" work. Also, their target role is the Product Owner (PO), whereas we target the entire team, not just the PO, since agile emphasizes autonomy and collaboration. Besides, the whole team is involved in estimating story points for user stories, so why should this be any different?</w:t>
      </w:r>
      <w:r>
        <w:rPr>
          <w:rFonts w:ascii="Times New Roman" w:eastAsiaTheme="minorEastAsia" w:hAnsi="Times New Roman" w:cs="Times New Roman"/>
          <w:bCs/>
          <w:sz w:val="24"/>
          <w:szCs w:val="24"/>
        </w:rPr>
        <w:t xml:space="preserve"> </w:t>
      </w:r>
      <w:r w:rsidRPr="00D5162B">
        <w:rPr>
          <w:rFonts w:ascii="Times New Roman" w:eastAsiaTheme="minorEastAsia" w:hAnsi="Times New Roman" w:cs="Times New Roman"/>
          <w:bCs/>
          <w:sz w:val="24"/>
          <w:szCs w:val="24"/>
        </w:rPr>
        <w:t xml:space="preserve">In addition, Gothelf and </w:t>
      </w:r>
      <w:proofErr w:type="spellStart"/>
      <w:r w:rsidRPr="00D5162B">
        <w:rPr>
          <w:rFonts w:ascii="Times New Roman" w:eastAsiaTheme="minorEastAsia" w:hAnsi="Times New Roman" w:cs="Times New Roman"/>
          <w:bCs/>
          <w:sz w:val="24"/>
          <w:szCs w:val="24"/>
        </w:rPr>
        <w:t>Seiden</w:t>
      </w:r>
      <w:proofErr w:type="spellEnd"/>
      <w:r w:rsidRPr="00D5162B">
        <w:rPr>
          <w:rFonts w:ascii="Times New Roman" w:eastAsiaTheme="minorEastAsia" w:hAnsi="Times New Roman" w:cs="Times New Roman"/>
          <w:bCs/>
          <w:sz w:val="24"/>
          <w:szCs w:val="24"/>
        </w:rPr>
        <w:t xml:space="preserve"> </w:t>
      </w:r>
      <w:sdt>
        <w:sdtPr>
          <w:rPr>
            <w:color w:val="000000"/>
          </w:rPr>
          <w:tag w:val="MENDELEY_CITATION_v3_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"/>
          <w:id w:val="1565535717"/>
          <w:placeholder>
            <w:docPart w:val="3DF82F874C350D4681899745C319B895"/>
          </w:placeholder>
        </w:sdtPr>
        <w:sdtEndPr/>
        <w:sdtContent>
          <w:r w:rsidR="0053281D" w:rsidRPr="0053281D">
            <w:rPr>
              <w:rFonts w:ascii="Times New Roman" w:hAnsi="Times New Roman" w:cs="Times New Roman"/>
              <w:color w:val="000000"/>
              <w:sz w:val="24"/>
              <w:szCs w:val="24"/>
            </w:rPr>
            <w:t>[44]</w:t>
          </w:r>
        </w:sdtContent>
      </w:sdt>
      <w:r w:rsidRPr="00D5162B">
        <w:rPr>
          <w:rFonts w:ascii="Times New Roman" w:eastAsiaTheme="minorEastAsia" w:hAnsi="Times New Roman" w:cs="Times New Roman"/>
          <w:bCs/>
          <w:sz w:val="24"/>
          <w:szCs w:val="24"/>
        </w:rPr>
        <w:t xml:space="preserve"> deigned the HPC (hypothesis prioritization canvas) which is a simple tool for determining which hypotheses (features) are worth testing. However, Gothelf's approach falls short on two key points which include </w:t>
      </w:r>
      <w:r w:rsidRPr="0017716D">
        <w:rPr>
          <w:rFonts w:ascii="Times New Roman" w:eastAsiaTheme="minorEastAsia" w:hAnsi="Times New Roman" w:cs="Times New Roman"/>
          <w:bCs/>
          <w:sz w:val="24"/>
          <w:szCs w:val="24"/>
        </w:rPr>
        <w:t>1) it fails to help in prioritizing in terms of effort,</w:t>
      </w:r>
      <w:r w:rsidRPr="00D5162B">
        <w:rPr>
          <w:rFonts w:ascii="Times New Roman" w:eastAsiaTheme="minorEastAsia" w:hAnsi="Times New Roman" w:cs="Times New Roman"/>
          <w:bCs/>
          <w:sz w:val="24"/>
          <w:szCs w:val="24"/>
        </w:rPr>
        <w:t xml:space="preserve"> and 2) it does not provide any guidance on "how"</w:t>
      </w:r>
      <w:r>
        <w:rPr>
          <w:rFonts w:ascii="Times New Roman" w:eastAsiaTheme="minorEastAsia" w:hAnsi="Times New Roman" w:cs="Times New Roman"/>
          <w:bCs/>
          <w:sz w:val="24"/>
          <w:szCs w:val="24"/>
        </w:rPr>
        <w:t xml:space="preserve">. </w:t>
      </w:r>
      <w:r w:rsidRPr="00BB5EE8">
        <w:rPr>
          <w:rFonts w:ascii="Times New Roman" w:eastAsiaTheme="minorEastAsia" w:hAnsi="Times New Roman" w:cs="Times New Roman"/>
          <w:bCs/>
          <w:sz w:val="24"/>
          <w:szCs w:val="24"/>
        </w:rPr>
        <w:t xml:space="preserve">According to Gothelf, the presence of UX experts in agile teams is </w:t>
      </w:r>
      <w:r w:rsidRPr="00F47245">
        <w:rPr>
          <w:rFonts w:ascii="Times New Roman" w:eastAsiaTheme="minorEastAsia" w:hAnsi="Times New Roman" w:cs="Times New Roman"/>
          <w:bCs/>
          <w:sz w:val="24"/>
          <w:szCs w:val="24"/>
        </w:rPr>
        <w:t xml:space="preserve">essential </w:t>
      </w:r>
      <w:r w:rsidRPr="00BB5EE8">
        <w:rPr>
          <w:rFonts w:ascii="Times New Roman" w:eastAsiaTheme="minorEastAsia" w:hAnsi="Times New Roman" w:cs="Times New Roman"/>
          <w:bCs/>
          <w:sz w:val="24"/>
          <w:szCs w:val="24"/>
        </w:rPr>
        <w:t xml:space="preserve">for the success of integration, and if the agile team </w:t>
      </w:r>
      <w:r>
        <w:rPr>
          <w:rFonts w:ascii="Times New Roman" w:eastAsiaTheme="minorEastAsia" w:hAnsi="Times New Roman" w:cs="Times New Roman"/>
          <w:bCs/>
          <w:sz w:val="24"/>
          <w:szCs w:val="24"/>
        </w:rPr>
        <w:t>lacks</w:t>
      </w:r>
      <w:r w:rsidRPr="00BB5EE8">
        <w:rPr>
          <w:rFonts w:ascii="Times New Roman" w:eastAsiaTheme="minorEastAsia" w:hAnsi="Times New Roman" w:cs="Times New Roman"/>
          <w:bCs/>
          <w:sz w:val="24"/>
          <w:szCs w:val="24"/>
        </w:rPr>
        <w:t xml:space="preserve"> a UX expert, </w:t>
      </w:r>
      <w:r>
        <w:rPr>
          <w:rFonts w:ascii="Times New Roman" w:eastAsiaTheme="minorEastAsia" w:hAnsi="Times New Roman" w:cs="Times New Roman"/>
          <w:bCs/>
          <w:sz w:val="24"/>
          <w:szCs w:val="24"/>
        </w:rPr>
        <w:t>the</w:t>
      </w:r>
      <w:r w:rsidRPr="00BB5EE8">
        <w:rPr>
          <w:rFonts w:ascii="Times New Roman" w:eastAsiaTheme="minorEastAsia" w:hAnsi="Times New Roman" w:cs="Times New Roman"/>
          <w:bCs/>
          <w:sz w:val="24"/>
          <w:szCs w:val="24"/>
        </w:rPr>
        <w:t xml:space="preserve"> integration might</w:t>
      </w:r>
      <w:r w:rsidRPr="00F47245">
        <w:t xml:space="preserve"> </w:t>
      </w:r>
      <w:r w:rsidRPr="00F47245">
        <w:rPr>
          <w:rFonts w:ascii="Times New Roman" w:eastAsiaTheme="minorEastAsia" w:hAnsi="Times New Roman" w:cs="Times New Roman"/>
          <w:bCs/>
          <w:sz w:val="24"/>
          <w:szCs w:val="24"/>
        </w:rPr>
        <w:t>fail</w:t>
      </w:r>
      <w:r>
        <w:rPr>
          <w:rFonts w:ascii="Times New Roman" w:eastAsiaTheme="minorEastAsia" w:hAnsi="Times New Roman" w:cs="Times New Roman"/>
          <w:bCs/>
          <w:sz w:val="24"/>
          <w:szCs w:val="24"/>
        </w:rPr>
        <w:t>.</w:t>
      </w:r>
      <w:r w:rsidRPr="00F47245">
        <w:t xml:space="preserve"> </w:t>
      </w:r>
      <w:r w:rsidRPr="00F47245">
        <w:rPr>
          <w:rFonts w:ascii="Times New Roman" w:eastAsiaTheme="minorEastAsia" w:hAnsi="Times New Roman" w:cs="Times New Roman"/>
          <w:bCs/>
          <w:sz w:val="24"/>
          <w:szCs w:val="24"/>
        </w:rPr>
        <w:t xml:space="preserve">However, this statement can be argued as the study can </w:t>
      </w:r>
      <w:r w:rsidR="00C6700E" w:rsidRPr="00F47245">
        <w:rPr>
          <w:rFonts w:ascii="Times New Roman" w:eastAsiaTheme="minorEastAsia" w:hAnsi="Times New Roman" w:cs="Times New Roman"/>
          <w:bCs/>
          <w:sz w:val="24"/>
          <w:szCs w:val="24"/>
        </w:rPr>
        <w:t>achieve</w:t>
      </w:r>
      <w:r w:rsidRPr="00F47245">
        <w:rPr>
          <w:rFonts w:ascii="Times New Roman" w:eastAsiaTheme="minorEastAsia" w:hAnsi="Times New Roman" w:cs="Times New Roman"/>
          <w:bCs/>
          <w:sz w:val="24"/>
          <w:szCs w:val="24"/>
        </w:rPr>
        <w:t xml:space="preserve"> a successful integration by conducting the UX experiments the way </w:t>
      </w:r>
      <w:r>
        <w:rPr>
          <w:rFonts w:ascii="Times New Roman" w:eastAsiaTheme="minorEastAsia" w:hAnsi="Times New Roman" w:cs="Times New Roman"/>
          <w:bCs/>
          <w:sz w:val="24"/>
          <w:szCs w:val="24"/>
        </w:rPr>
        <w:t>this study</w:t>
      </w:r>
      <w:r w:rsidRPr="00F47245">
        <w:rPr>
          <w:rFonts w:ascii="Times New Roman" w:eastAsiaTheme="minorEastAsia" w:hAnsi="Times New Roman" w:cs="Times New Roman"/>
          <w:bCs/>
          <w:sz w:val="24"/>
          <w:szCs w:val="24"/>
        </w:rPr>
        <w:t xml:space="preserve"> recommended.</w:t>
      </w:r>
      <w:r>
        <w:rPr>
          <w:rFonts w:ascii="Times New Roman" w:eastAsiaTheme="minorEastAsia" w:hAnsi="Times New Roman" w:cs="Times New Roman"/>
          <w:bCs/>
          <w:sz w:val="24"/>
          <w:szCs w:val="24"/>
        </w:rPr>
        <w:t xml:space="preserve"> </w:t>
      </w:r>
    </w:p>
    <w:p w14:paraId="75696D47" w14:textId="567288F3" w:rsidR="00983BEC" w:rsidRPr="00C4260B" w:rsidRDefault="00983BEC" w:rsidP="00C443F7">
      <w:pPr>
        <w:ind w:firstLine="284"/>
        <w:jc w:val="both"/>
        <w:rPr>
          <w:rFonts w:ascii="Times New Roman" w:eastAsiaTheme="minorEastAsia" w:hAnsi="Times New Roman" w:cs="Times New Roman"/>
          <w:bCs/>
          <w:sz w:val="24"/>
          <w:szCs w:val="24"/>
        </w:rPr>
      </w:pPr>
      <w:r w:rsidRPr="00D5162B">
        <w:rPr>
          <w:rFonts w:ascii="Times New Roman" w:eastAsiaTheme="minorEastAsia" w:hAnsi="Times New Roman" w:cs="Times New Roman"/>
          <w:bCs/>
          <w:sz w:val="24"/>
          <w:szCs w:val="24"/>
        </w:rPr>
        <w:t>Therefore, our solution aims to fill these gaps by Gothelf and Lang et al. by 1) focusing on UX</w:t>
      </w:r>
      <w:r>
        <w:rPr>
          <w:rFonts w:ascii="Times New Roman" w:eastAsiaTheme="minorEastAsia" w:hAnsi="Times New Roman" w:cs="Times New Roman"/>
          <w:bCs/>
          <w:sz w:val="24"/>
          <w:szCs w:val="24"/>
        </w:rPr>
        <w:t xml:space="preserve"> (rather than design thinking) and </w:t>
      </w:r>
      <w:r w:rsidRPr="00D5162B">
        <w:rPr>
          <w:rFonts w:ascii="Times New Roman" w:eastAsiaTheme="minorEastAsia" w:hAnsi="Times New Roman" w:cs="Times New Roman"/>
          <w:bCs/>
          <w:sz w:val="24"/>
          <w:szCs w:val="24"/>
        </w:rPr>
        <w:t xml:space="preserve">helping agile teams to 2) assess the effort needed for UX work so they can prioritize which features </w:t>
      </w:r>
      <w:r>
        <w:rPr>
          <w:rFonts w:ascii="Times New Roman" w:eastAsiaTheme="minorEastAsia" w:hAnsi="Times New Roman" w:cs="Times New Roman"/>
          <w:bCs/>
          <w:sz w:val="24"/>
          <w:szCs w:val="24"/>
        </w:rPr>
        <w:t>requires UX experiments</w:t>
      </w:r>
      <w:r w:rsidRPr="00D5162B">
        <w:rPr>
          <w:rFonts w:ascii="Times New Roman" w:eastAsiaTheme="minorEastAsia" w:hAnsi="Times New Roman" w:cs="Times New Roman"/>
          <w:bCs/>
          <w:sz w:val="24"/>
          <w:szCs w:val="24"/>
        </w:rPr>
        <w:t xml:space="preserve">, and 3) determining the </w:t>
      </w:r>
      <w:r w:rsidRPr="0024503F">
        <w:rPr>
          <w:rFonts w:ascii="Times New Roman" w:eastAsiaTheme="minorEastAsia" w:hAnsi="Times New Roman" w:cs="Times New Roman"/>
          <w:bCs/>
          <w:sz w:val="24"/>
          <w:szCs w:val="24"/>
        </w:rPr>
        <w:t xml:space="preserve">best </w:t>
      </w:r>
      <w:r w:rsidRPr="0024503F">
        <w:rPr>
          <w:rFonts w:ascii="Times New Roman" w:eastAsiaTheme="minorEastAsia" w:hAnsi="Times New Roman" w:cs="Times New Roman"/>
          <w:bCs/>
          <w:sz w:val="24"/>
          <w:szCs w:val="24"/>
          <w:rPrChange w:id="245" w:author="رزان الدوسري ID 443203966" w:date="2023-02-09T11:07:00Z">
            <w:rPr>
              <w:rFonts w:ascii="Times New Roman" w:eastAsiaTheme="minorEastAsia" w:hAnsi="Times New Roman" w:cs="Times New Roman"/>
              <w:b/>
              <w:sz w:val="24"/>
              <w:szCs w:val="24"/>
            </w:rPr>
          </w:rPrChange>
        </w:rPr>
        <w:t xml:space="preserve">UX </w:t>
      </w:r>
      <w:del w:id="246" w:author="رزان الدوسري ID 443203966" w:date="2023-02-09T11:07:00Z">
        <w:r w:rsidRPr="0024503F" w:rsidDel="0024503F">
          <w:rPr>
            <w:rFonts w:ascii="Times New Roman" w:eastAsiaTheme="minorEastAsia" w:hAnsi="Times New Roman" w:cs="Times New Roman"/>
            <w:bCs/>
            <w:sz w:val="24"/>
            <w:szCs w:val="24"/>
            <w:rPrChange w:id="247" w:author="رزان الدوسري ID 443203966" w:date="2023-02-09T11:07:00Z">
              <w:rPr>
                <w:rFonts w:ascii="Times New Roman" w:eastAsiaTheme="minorEastAsia" w:hAnsi="Times New Roman" w:cs="Times New Roman"/>
                <w:b/>
                <w:sz w:val="24"/>
                <w:szCs w:val="24"/>
              </w:rPr>
            </w:rPrChange>
          </w:rPr>
          <w:delText xml:space="preserve">technique </w:delText>
        </w:r>
      </w:del>
      <w:ins w:id="248" w:author="رزان الدوسري ID 443203966" w:date="2023-02-09T11:07:00Z">
        <w:r w:rsidR="0024503F" w:rsidRPr="0024503F">
          <w:rPr>
            <w:rFonts w:ascii="Times New Roman" w:eastAsiaTheme="minorEastAsia" w:hAnsi="Times New Roman" w:cs="Times New Roman"/>
            <w:bCs/>
            <w:sz w:val="24"/>
            <w:szCs w:val="24"/>
            <w:rPrChange w:id="249" w:author="رزان الدوسري ID 443203966" w:date="2023-02-09T11:07:00Z">
              <w:rPr>
                <w:rFonts w:ascii="Times New Roman" w:eastAsiaTheme="minorEastAsia" w:hAnsi="Times New Roman" w:cs="Times New Roman"/>
                <w:b/>
                <w:sz w:val="24"/>
                <w:szCs w:val="24"/>
              </w:rPr>
            </w:rPrChange>
          </w:rPr>
          <w:t>method</w:t>
        </w:r>
        <w:r w:rsidR="0024503F" w:rsidRPr="0024503F">
          <w:rPr>
            <w:rFonts w:ascii="Times New Roman" w:eastAsiaTheme="minorEastAsia" w:hAnsi="Times New Roman" w:cs="Times New Roman"/>
            <w:b/>
            <w:sz w:val="24"/>
            <w:szCs w:val="24"/>
          </w:rPr>
          <w:t xml:space="preserve"> </w:t>
        </w:r>
      </w:ins>
      <w:r w:rsidRPr="0024503F">
        <w:rPr>
          <w:rFonts w:ascii="Times New Roman" w:eastAsiaTheme="minorEastAsia" w:hAnsi="Times New Roman" w:cs="Times New Roman"/>
          <w:bCs/>
          <w:sz w:val="24"/>
          <w:szCs w:val="24"/>
        </w:rPr>
        <w:t>to</w:t>
      </w:r>
      <w:r w:rsidRPr="00D5162B">
        <w:rPr>
          <w:rFonts w:ascii="Times New Roman" w:eastAsiaTheme="minorEastAsia" w:hAnsi="Times New Roman" w:cs="Times New Roman"/>
          <w:bCs/>
          <w:sz w:val="24"/>
          <w:szCs w:val="24"/>
        </w:rPr>
        <w:t xml:space="preserve"> achieve useful results.</w:t>
      </w:r>
      <w:r>
        <w:rPr>
          <w:rFonts w:ascii="Times New Roman" w:eastAsiaTheme="minorEastAsia" w:hAnsi="Times New Roman" w:cs="Times New Roman"/>
          <w:bCs/>
          <w:sz w:val="24"/>
          <w:szCs w:val="24"/>
        </w:rPr>
        <w:t xml:space="preserve"> </w:t>
      </w:r>
      <w:r w:rsidRPr="00C4260B">
        <w:rPr>
          <w:rFonts w:ascii="Times New Roman" w:eastAsiaTheme="minorEastAsia" w:hAnsi="Times New Roman" w:cs="Times New Roman"/>
          <w:bCs/>
          <w:sz w:val="24"/>
          <w:szCs w:val="24"/>
        </w:rPr>
        <w:fldChar w:fldCharType="begin"/>
      </w:r>
      <w:r w:rsidRPr="00C4260B">
        <w:rPr>
          <w:rFonts w:ascii="Times New Roman" w:eastAsiaTheme="minorEastAsia" w:hAnsi="Times New Roman" w:cs="Times New Roman"/>
          <w:bCs/>
          <w:sz w:val="24"/>
          <w:szCs w:val="24"/>
        </w:rPr>
        <w:instrText xml:space="preserve"> REF _Ref117762035 \h </w:instrText>
      </w:r>
      <w:r>
        <w:rPr>
          <w:rFonts w:ascii="Times New Roman" w:eastAsiaTheme="minorEastAsia" w:hAnsi="Times New Roman" w:cs="Times New Roman"/>
          <w:bCs/>
          <w:sz w:val="24"/>
          <w:szCs w:val="24"/>
        </w:rPr>
        <w:instrText xml:space="preserve"> \* MERGEFORMAT </w:instrText>
      </w:r>
      <w:r w:rsidRPr="00C4260B">
        <w:rPr>
          <w:rFonts w:ascii="Times New Roman" w:eastAsiaTheme="minorEastAsia" w:hAnsi="Times New Roman" w:cs="Times New Roman"/>
          <w:bCs/>
          <w:sz w:val="24"/>
          <w:szCs w:val="24"/>
        </w:rPr>
      </w:r>
      <w:r w:rsidRPr="00C4260B">
        <w:rPr>
          <w:rFonts w:ascii="Times New Roman" w:eastAsiaTheme="minorEastAsia" w:hAnsi="Times New Roman" w:cs="Times New Roman"/>
          <w:bCs/>
          <w:sz w:val="24"/>
          <w:szCs w:val="24"/>
        </w:rPr>
        <w:fldChar w:fldCharType="separate"/>
      </w:r>
      <w:ins w:id="250" w:author="رزان الدوسري ID 443203966" w:date="2023-02-10T16:07:00Z">
        <w:r w:rsidR="00BC33AC" w:rsidRPr="00BC33AC">
          <w:rPr>
            <w:rFonts w:ascii="Times New Roman" w:eastAsiaTheme="minorEastAsia" w:hAnsi="Times New Roman" w:cs="Times New Roman"/>
            <w:bCs/>
            <w:sz w:val="24"/>
            <w:szCs w:val="24"/>
            <w:rPrChange w:id="251" w:author="رزان الدوسري ID 443203966" w:date="2023-02-10T16:07:00Z">
              <w:rPr>
                <w:rFonts w:ascii="Times New Roman" w:eastAsiaTheme="minorEastAsia" w:hAnsi="Times New Roman" w:cs="Times New Roman"/>
                <w:bCs/>
                <w:sz w:val="20"/>
                <w:szCs w:val="20"/>
              </w:rPr>
            </w:rPrChange>
          </w:rPr>
          <w:t xml:space="preserve">Table </w:t>
        </w:r>
        <w:r w:rsidR="00BC33AC" w:rsidRPr="00BC33AC">
          <w:rPr>
            <w:rFonts w:ascii="Times New Roman" w:eastAsiaTheme="minorEastAsia" w:hAnsi="Times New Roman" w:cs="Times New Roman"/>
            <w:bCs/>
            <w:sz w:val="24"/>
            <w:szCs w:val="24"/>
            <w:rPrChange w:id="252" w:author="رزان الدوسري ID 443203966" w:date="2023-02-10T16:07:00Z">
              <w:rPr>
                <w:rFonts w:ascii="Times New Roman" w:eastAsiaTheme="minorEastAsia" w:hAnsi="Times New Roman" w:cs="Times New Roman"/>
                <w:bCs/>
                <w:i/>
                <w:iCs/>
                <w:noProof/>
                <w:sz w:val="20"/>
                <w:szCs w:val="20"/>
              </w:rPr>
            </w:rPrChange>
          </w:rPr>
          <w:t>1</w:t>
        </w:r>
      </w:ins>
      <w:del w:id="253" w:author="رزان الدوسري ID 443203966" w:date="2023-02-10T16:07:00Z">
        <w:r w:rsidRPr="0075660A" w:rsidDel="00BC33AC">
          <w:rPr>
            <w:rFonts w:ascii="Times New Roman" w:eastAsiaTheme="minorEastAsia" w:hAnsi="Times New Roman" w:cs="Times New Roman"/>
            <w:bCs/>
            <w:sz w:val="24"/>
            <w:szCs w:val="24"/>
          </w:rPr>
          <w:delText>Table 1</w:delText>
        </w:r>
      </w:del>
      <w:r w:rsidRPr="00C4260B">
        <w:rPr>
          <w:rFonts w:ascii="Times New Roman" w:eastAsiaTheme="minorEastAsia" w:hAnsi="Times New Roman" w:cs="Times New Roman"/>
          <w:bCs/>
          <w:sz w:val="24"/>
          <w:szCs w:val="24"/>
        </w:rPr>
        <w:fldChar w:fldCharType="end"/>
      </w:r>
      <w:r w:rsidRPr="00C4260B">
        <w:rPr>
          <w:rFonts w:ascii="Times New Roman" w:eastAsiaTheme="minorEastAsia" w:hAnsi="Times New Roman" w:cs="Times New Roman"/>
          <w:bCs/>
          <w:sz w:val="24"/>
          <w:szCs w:val="24"/>
        </w:rPr>
        <w:t xml:space="preserve"> provides a summary of the related work discussed above.</w:t>
      </w:r>
    </w:p>
    <w:p w14:paraId="68922A90" w14:textId="77777777" w:rsidR="00983BEC" w:rsidRDefault="00983BEC" w:rsidP="00D15FD9">
      <w:pPr>
        <w:jc w:val="both"/>
        <w:rPr>
          <w:rFonts w:ascii="Times New Roman" w:eastAsiaTheme="minorEastAsia" w:hAnsi="Times New Roman" w:cs="Times New Roman"/>
          <w:bCs/>
          <w:sz w:val="24"/>
          <w:szCs w:val="24"/>
        </w:rPr>
      </w:pPr>
    </w:p>
    <w:p w14:paraId="11FBCCC5" w14:textId="18BD042A" w:rsidR="00983BEC" w:rsidRPr="0027152D" w:rsidRDefault="0049452A" w:rsidP="0049452A">
      <w:pPr>
        <w:spacing w:after="0" w:line="240" w:lineRule="auto"/>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br w:type="page"/>
      </w:r>
    </w:p>
    <w:tbl>
      <w:tblPr>
        <w:tblStyle w:val="TableGrid"/>
        <w:tblW w:w="9562"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657"/>
        <w:gridCol w:w="830"/>
        <w:gridCol w:w="3730"/>
        <w:gridCol w:w="4345"/>
      </w:tblGrid>
      <w:tr w:rsidR="00983BEC" w:rsidRPr="002204AA" w14:paraId="08E133F4" w14:textId="77777777" w:rsidTr="0049452A">
        <w:trPr>
          <w:trHeight w:val="391"/>
          <w:jc w:val="center"/>
        </w:trPr>
        <w:tc>
          <w:tcPr>
            <w:tcW w:w="657" w:type="dxa"/>
            <w:tcBorders>
              <w:top w:val="nil"/>
              <w:bottom w:val="double" w:sz="4" w:space="0" w:color="auto"/>
            </w:tcBorders>
            <w:vAlign w:val="center"/>
          </w:tcPr>
          <w:p w14:paraId="6D48D2DB" w14:textId="77777777" w:rsidR="00983BEC" w:rsidRPr="002204AA" w:rsidRDefault="00983BEC">
            <w:pPr>
              <w:spacing w:before="240"/>
              <w:jc w:val="center"/>
              <w:rPr>
                <w:rFonts w:asciiTheme="majorBidi" w:eastAsiaTheme="minorEastAsia" w:hAnsiTheme="majorBidi" w:cstheme="majorBidi"/>
                <w:b/>
              </w:rPr>
            </w:pPr>
            <w:r w:rsidRPr="002204AA">
              <w:rPr>
                <w:rFonts w:asciiTheme="majorBidi" w:eastAsiaTheme="minorEastAsia" w:hAnsiTheme="majorBidi" w:cstheme="majorBidi"/>
                <w:b/>
              </w:rPr>
              <w:lastRenderedPageBreak/>
              <w:t>Ref.</w:t>
            </w:r>
          </w:p>
        </w:tc>
        <w:tc>
          <w:tcPr>
            <w:tcW w:w="830" w:type="dxa"/>
            <w:tcBorders>
              <w:top w:val="nil"/>
              <w:bottom w:val="double" w:sz="4" w:space="0" w:color="auto"/>
            </w:tcBorders>
            <w:vAlign w:val="center"/>
          </w:tcPr>
          <w:p w14:paraId="1DCDFC98" w14:textId="77777777" w:rsidR="00983BEC" w:rsidRPr="002204AA" w:rsidRDefault="00983BEC">
            <w:pPr>
              <w:spacing w:before="240"/>
              <w:jc w:val="center"/>
              <w:rPr>
                <w:rFonts w:asciiTheme="majorBidi" w:eastAsiaTheme="minorEastAsia" w:hAnsiTheme="majorBidi" w:cstheme="majorBidi"/>
                <w:b/>
              </w:rPr>
            </w:pPr>
            <w:r w:rsidRPr="002204AA">
              <w:rPr>
                <w:rFonts w:asciiTheme="majorBidi" w:eastAsiaTheme="minorEastAsia" w:hAnsiTheme="majorBidi" w:cstheme="majorBidi"/>
                <w:b/>
              </w:rPr>
              <w:t>Year</w:t>
            </w:r>
          </w:p>
        </w:tc>
        <w:tc>
          <w:tcPr>
            <w:tcW w:w="3730" w:type="dxa"/>
            <w:tcBorders>
              <w:top w:val="nil"/>
              <w:bottom w:val="double" w:sz="4" w:space="0" w:color="auto"/>
              <w:right w:val="nil"/>
            </w:tcBorders>
            <w:vAlign w:val="center"/>
          </w:tcPr>
          <w:p w14:paraId="02600F64" w14:textId="77777777" w:rsidR="00983BEC" w:rsidRPr="002204AA" w:rsidRDefault="00983BEC">
            <w:pPr>
              <w:spacing w:before="240"/>
              <w:jc w:val="center"/>
              <w:rPr>
                <w:rFonts w:asciiTheme="majorBidi" w:eastAsiaTheme="minorEastAsia" w:hAnsiTheme="majorBidi" w:cstheme="majorBidi"/>
                <w:b/>
              </w:rPr>
            </w:pPr>
            <w:r w:rsidRPr="002204AA">
              <w:rPr>
                <w:rFonts w:asciiTheme="majorBidi" w:eastAsiaTheme="minorEastAsia" w:hAnsiTheme="majorBidi" w:cstheme="majorBidi"/>
                <w:b/>
              </w:rPr>
              <w:t>Objectives</w:t>
            </w:r>
          </w:p>
        </w:tc>
        <w:tc>
          <w:tcPr>
            <w:tcW w:w="4345" w:type="dxa"/>
            <w:tcBorders>
              <w:top w:val="nil"/>
              <w:left w:val="nil"/>
              <w:bottom w:val="double" w:sz="4" w:space="0" w:color="auto"/>
            </w:tcBorders>
            <w:vAlign w:val="center"/>
          </w:tcPr>
          <w:p w14:paraId="3A3B1D56" w14:textId="77777777" w:rsidR="00983BEC" w:rsidRPr="002204AA" w:rsidRDefault="00983BEC">
            <w:pPr>
              <w:spacing w:before="240"/>
              <w:jc w:val="center"/>
              <w:rPr>
                <w:rFonts w:asciiTheme="majorBidi" w:eastAsiaTheme="minorEastAsia" w:hAnsiTheme="majorBidi" w:cstheme="majorBidi"/>
                <w:b/>
              </w:rPr>
            </w:pPr>
            <w:r w:rsidRPr="002204AA">
              <w:rPr>
                <w:rFonts w:asciiTheme="majorBidi" w:eastAsiaTheme="minorEastAsia" w:hAnsiTheme="majorBidi" w:cstheme="majorBidi"/>
                <w:b/>
              </w:rPr>
              <w:t>Findings</w:t>
            </w:r>
          </w:p>
        </w:tc>
      </w:tr>
      <w:tr w:rsidR="00983BEC" w:rsidRPr="002204AA" w14:paraId="7EDE495E" w14:textId="77777777">
        <w:trPr>
          <w:trHeight w:val="405"/>
          <w:jc w:val="center"/>
        </w:trPr>
        <w:tc>
          <w:tcPr>
            <w:tcW w:w="657" w:type="dxa"/>
            <w:tcBorders>
              <w:top w:val="double" w:sz="4" w:space="0" w:color="auto"/>
            </w:tcBorders>
            <w:vAlign w:val="center"/>
          </w:tcPr>
          <w:p w14:paraId="4292DB9A" w14:textId="3072AB83"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highlight w:val="lightGray"/>
                </w:rPr>
                <w:tag w:val="MENDELEY_CITATION_v3_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"/>
                <w:id w:val="-135809554"/>
                <w:placeholder>
                  <w:docPart w:val="23EA0FB39D53E74380778E5068D85908"/>
                </w:placeholder>
              </w:sdtPr>
              <w:sdtEndPr/>
              <w:sdtContent>
                <w:r w:rsidR="0053281D" w:rsidRPr="0053281D">
                  <w:rPr>
                    <w:rFonts w:asciiTheme="majorBidi" w:hAnsiTheme="majorBidi" w:cstheme="majorBidi"/>
                    <w:color w:val="000000"/>
                  </w:rPr>
                  <w:t>[35]</w:t>
                </w:r>
              </w:sdtContent>
            </w:sdt>
          </w:p>
        </w:tc>
        <w:tc>
          <w:tcPr>
            <w:tcW w:w="830" w:type="dxa"/>
            <w:tcBorders>
              <w:top w:val="double" w:sz="4" w:space="0" w:color="auto"/>
            </w:tcBorders>
            <w:vAlign w:val="center"/>
          </w:tcPr>
          <w:p w14:paraId="16FF731F"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heme="minorEastAsia" w:hAnsiTheme="majorBidi" w:cstheme="majorBidi"/>
              </w:rPr>
              <w:t>2011</w:t>
            </w:r>
          </w:p>
        </w:tc>
        <w:tc>
          <w:tcPr>
            <w:tcW w:w="3730" w:type="dxa"/>
            <w:tcBorders>
              <w:top w:val="double" w:sz="4" w:space="0" w:color="auto"/>
              <w:right w:val="nil"/>
            </w:tcBorders>
          </w:tcPr>
          <w:p w14:paraId="60F02D5F" w14:textId="77777777" w:rsidR="00983BEC" w:rsidRPr="002204AA" w:rsidRDefault="00983BEC">
            <w:pPr>
              <w:spacing w:before="240"/>
              <w:jc w:val="both"/>
              <w:rPr>
                <w:rFonts w:asciiTheme="majorBidi" w:eastAsiaTheme="minorEastAsia" w:hAnsiTheme="majorBidi" w:cstheme="majorBidi"/>
              </w:rPr>
            </w:pPr>
            <w:r>
              <w:rPr>
                <w:rFonts w:asciiTheme="majorBidi" w:eastAsiaTheme="minorEastAsia" w:hAnsiTheme="majorBidi" w:cstheme="majorBidi"/>
              </w:rPr>
              <w:t>To examine how usability problems are handled in Agile projects.</w:t>
            </w:r>
          </w:p>
        </w:tc>
        <w:tc>
          <w:tcPr>
            <w:tcW w:w="4345" w:type="dxa"/>
            <w:tcBorders>
              <w:top w:val="double" w:sz="4" w:space="0" w:color="auto"/>
              <w:left w:val="nil"/>
            </w:tcBorders>
          </w:tcPr>
          <w:p w14:paraId="79098FCB" w14:textId="77777777" w:rsidR="00983BEC" w:rsidRPr="002204AA" w:rsidRDefault="00983BEC">
            <w:pPr>
              <w:spacing w:before="240"/>
              <w:jc w:val="both"/>
              <w:rPr>
                <w:rFonts w:asciiTheme="majorBidi" w:eastAsiaTheme="minorEastAsia" w:hAnsiTheme="majorBidi" w:cstheme="majorBidi"/>
              </w:rPr>
            </w:pPr>
            <w:r>
              <w:rPr>
                <w:rFonts w:asciiTheme="majorBidi" w:eastAsiaTheme="minorEastAsia" w:hAnsiTheme="majorBidi" w:cstheme="majorBidi"/>
              </w:rPr>
              <w:t xml:space="preserve">The study </w:t>
            </w:r>
            <w:r w:rsidRPr="00C66CB6">
              <w:rPr>
                <w:rFonts w:asciiTheme="majorBidi" w:eastAsiaTheme="minorEastAsia" w:hAnsiTheme="majorBidi" w:cstheme="majorBidi"/>
              </w:rPr>
              <w:t xml:space="preserve">identified the following key aspects </w:t>
            </w:r>
            <w:r>
              <w:rPr>
                <w:rFonts w:asciiTheme="majorBidi" w:eastAsiaTheme="minorEastAsia" w:hAnsiTheme="majorBidi" w:cstheme="majorBidi"/>
              </w:rPr>
              <w:t>for</w:t>
            </w:r>
            <w:r w:rsidRPr="00C66CB6">
              <w:rPr>
                <w:rFonts w:asciiTheme="majorBidi" w:eastAsiaTheme="minorEastAsia" w:hAnsiTheme="majorBidi" w:cstheme="majorBidi"/>
              </w:rPr>
              <w:t xml:space="preserve"> integrati</w:t>
            </w:r>
            <w:r>
              <w:rPr>
                <w:rFonts w:asciiTheme="majorBidi" w:eastAsiaTheme="minorEastAsia" w:hAnsiTheme="majorBidi" w:cstheme="majorBidi"/>
              </w:rPr>
              <w:t>ng Agile and UCD</w:t>
            </w:r>
            <w:r w:rsidRPr="00C66CB6">
              <w:rPr>
                <w:rFonts w:asciiTheme="majorBidi" w:eastAsiaTheme="minorEastAsia" w:hAnsiTheme="majorBidi" w:cstheme="majorBidi"/>
              </w:rPr>
              <w:t>: little upfront design, prototyping, user stories, user testing, inspection evaluation, and one sprint ahead.</w:t>
            </w:r>
          </w:p>
        </w:tc>
      </w:tr>
      <w:tr w:rsidR="00983BEC" w:rsidRPr="002204AA" w14:paraId="7200327C" w14:textId="77777777">
        <w:trPr>
          <w:trHeight w:val="405"/>
          <w:jc w:val="center"/>
        </w:trPr>
        <w:tc>
          <w:tcPr>
            <w:tcW w:w="657" w:type="dxa"/>
            <w:vAlign w:val="center"/>
          </w:tcPr>
          <w:p w14:paraId="30B18745" w14:textId="7286F383"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"/>
                <w:id w:val="-2014285184"/>
                <w:placeholder>
                  <w:docPart w:val="D5659BBFC8AEF744A8ED99593CA32C06"/>
                </w:placeholder>
              </w:sdtPr>
              <w:sdtEndPr/>
              <w:sdtContent>
                <w:r w:rsidR="0053281D" w:rsidRPr="0053281D">
                  <w:rPr>
                    <w:rFonts w:asciiTheme="majorBidi" w:hAnsiTheme="majorBidi" w:cstheme="majorBidi"/>
                    <w:color w:val="000000"/>
                  </w:rPr>
                  <w:t>[38]</w:t>
                </w:r>
              </w:sdtContent>
            </w:sdt>
          </w:p>
        </w:tc>
        <w:tc>
          <w:tcPr>
            <w:tcW w:w="830" w:type="dxa"/>
            <w:vAlign w:val="center"/>
          </w:tcPr>
          <w:p w14:paraId="259F401A"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heme="minorEastAsia" w:hAnsiTheme="majorBidi" w:cstheme="majorBidi"/>
              </w:rPr>
              <w:t>2020</w:t>
            </w:r>
          </w:p>
        </w:tc>
        <w:tc>
          <w:tcPr>
            <w:tcW w:w="3730" w:type="dxa"/>
            <w:tcBorders>
              <w:right w:val="nil"/>
            </w:tcBorders>
          </w:tcPr>
          <w:p w14:paraId="696AFDB5" w14:textId="77777777" w:rsidR="00983BEC" w:rsidRPr="002204AA" w:rsidRDefault="00983BEC">
            <w:pPr>
              <w:spacing w:before="240"/>
              <w:jc w:val="both"/>
              <w:rPr>
                <w:rFonts w:asciiTheme="majorBidi" w:eastAsiaTheme="minorEastAsia" w:hAnsiTheme="majorBidi" w:cstheme="majorBidi"/>
              </w:rPr>
            </w:pPr>
            <w:r>
              <w:rPr>
                <w:rFonts w:asciiTheme="majorBidi" w:eastAsiaTheme="minorEastAsia" w:hAnsiTheme="majorBidi" w:cstheme="majorBidi"/>
              </w:rPr>
              <w:t>To identify the challenges associated with integrating Scrum by examining recent case studies described in the literature.</w:t>
            </w:r>
          </w:p>
        </w:tc>
        <w:tc>
          <w:tcPr>
            <w:tcW w:w="4345" w:type="dxa"/>
            <w:tcBorders>
              <w:left w:val="nil"/>
            </w:tcBorders>
          </w:tcPr>
          <w:p w14:paraId="489407E8" w14:textId="77777777" w:rsidR="00983BEC" w:rsidRPr="002204AA" w:rsidRDefault="00983BEC">
            <w:pPr>
              <w:spacing w:before="240"/>
              <w:jc w:val="both"/>
              <w:rPr>
                <w:rFonts w:asciiTheme="majorBidi" w:eastAsiaTheme="minorEastAsia" w:hAnsiTheme="majorBidi" w:cstheme="majorBidi"/>
              </w:rPr>
            </w:pPr>
            <w:r>
              <w:rPr>
                <w:rFonts w:asciiTheme="majorBidi" w:eastAsiaTheme="minorEastAsia" w:hAnsiTheme="majorBidi" w:cstheme="majorBidi"/>
              </w:rPr>
              <w:t xml:space="preserve">The study revealed that UX activities are poorly prioritized in Scrum, </w:t>
            </w:r>
            <w:r w:rsidRPr="00BC76AD">
              <w:rPr>
                <w:rFonts w:ascii="Times New Roman" w:hAnsi="Times New Roman" w:cs="Times New Roman"/>
                <w:sz w:val="24"/>
                <w:szCs w:val="24"/>
              </w:rPr>
              <w:t xml:space="preserve">inadequate communication between UX designers and developers, </w:t>
            </w:r>
            <w:r>
              <w:rPr>
                <w:rFonts w:ascii="Times New Roman" w:hAnsi="Times New Roman" w:cs="Times New Roman"/>
                <w:sz w:val="24"/>
                <w:szCs w:val="24"/>
              </w:rPr>
              <w:t xml:space="preserve">lack </w:t>
            </w:r>
            <w:r w:rsidRPr="00BC76AD">
              <w:rPr>
                <w:rFonts w:ascii="Times New Roman" w:hAnsi="Times New Roman" w:cs="Times New Roman"/>
                <w:sz w:val="24"/>
                <w:szCs w:val="24"/>
              </w:rPr>
              <w:t xml:space="preserve">of resources allocation to upfront activities and customers attempt to represent final users without understanding their </w:t>
            </w:r>
            <w:r>
              <w:rPr>
                <w:rFonts w:ascii="Times New Roman" w:hAnsi="Times New Roman" w:cs="Times New Roman"/>
                <w:sz w:val="24"/>
                <w:szCs w:val="24"/>
              </w:rPr>
              <w:t>actual</w:t>
            </w:r>
            <w:r w:rsidRPr="00BC76AD">
              <w:rPr>
                <w:rFonts w:ascii="Times New Roman" w:hAnsi="Times New Roman" w:cs="Times New Roman"/>
                <w:sz w:val="24"/>
                <w:szCs w:val="24"/>
              </w:rPr>
              <w:t xml:space="preserve"> needs.</w:t>
            </w:r>
          </w:p>
        </w:tc>
      </w:tr>
      <w:tr w:rsidR="00983BEC" w:rsidRPr="002204AA" w14:paraId="3501C636" w14:textId="77777777">
        <w:trPr>
          <w:trHeight w:val="405"/>
          <w:jc w:val="center"/>
        </w:trPr>
        <w:tc>
          <w:tcPr>
            <w:tcW w:w="657" w:type="dxa"/>
            <w:vAlign w:val="center"/>
          </w:tcPr>
          <w:p w14:paraId="0C9DABC5" w14:textId="4E65E09D"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"/>
                <w:id w:val="514351792"/>
                <w:placeholder>
                  <w:docPart w:val="140748975C04A840AD094BBAE199BD18"/>
                </w:placeholder>
              </w:sdtPr>
              <w:sdtEndPr/>
              <w:sdtContent>
                <w:r w:rsidR="0053281D" w:rsidRPr="0053281D">
                  <w:rPr>
                    <w:rFonts w:asciiTheme="majorBidi" w:hAnsiTheme="majorBidi" w:cstheme="majorBidi"/>
                    <w:color w:val="000000"/>
                  </w:rPr>
                  <w:t>[6]</w:t>
                </w:r>
              </w:sdtContent>
            </w:sdt>
          </w:p>
        </w:tc>
        <w:tc>
          <w:tcPr>
            <w:tcW w:w="830" w:type="dxa"/>
            <w:vAlign w:val="center"/>
          </w:tcPr>
          <w:p w14:paraId="17D36DA0"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heme="minorEastAsia" w:hAnsiTheme="majorBidi" w:cstheme="majorBidi"/>
              </w:rPr>
              <w:t>2019</w:t>
            </w:r>
          </w:p>
        </w:tc>
        <w:tc>
          <w:tcPr>
            <w:tcW w:w="3730" w:type="dxa"/>
            <w:tcBorders>
              <w:right w:val="nil"/>
            </w:tcBorders>
          </w:tcPr>
          <w:p w14:paraId="25214A6D" w14:textId="77777777" w:rsidR="00983BEC" w:rsidRPr="002204AA" w:rsidRDefault="00983BEC">
            <w:pPr>
              <w:spacing w:before="240"/>
              <w:jc w:val="both"/>
              <w:rPr>
                <w:rFonts w:asciiTheme="majorBidi" w:eastAsiaTheme="minorEastAsia" w:hAnsiTheme="majorBidi" w:cstheme="majorBidi"/>
              </w:rPr>
            </w:pPr>
            <w:r>
              <w:rPr>
                <w:rFonts w:asciiTheme="majorBidi" w:eastAsiaTheme="minorEastAsia" w:hAnsiTheme="majorBidi" w:cstheme="majorBidi"/>
              </w:rPr>
              <w:t>To</w:t>
            </w:r>
            <w:r w:rsidRPr="00EC41A0">
              <w:rPr>
                <w:rFonts w:asciiTheme="majorBidi" w:eastAsiaTheme="minorEastAsia" w:hAnsiTheme="majorBidi" w:cstheme="majorBidi"/>
              </w:rPr>
              <w:t xml:space="preserve"> </w:t>
            </w:r>
            <w:r>
              <w:rPr>
                <w:rFonts w:asciiTheme="majorBidi" w:eastAsiaTheme="minorEastAsia" w:hAnsiTheme="majorBidi" w:cstheme="majorBidi"/>
              </w:rPr>
              <w:t xml:space="preserve">explore </w:t>
            </w:r>
            <w:r w:rsidRPr="00EC41A0">
              <w:rPr>
                <w:rFonts w:asciiTheme="majorBidi" w:eastAsiaTheme="minorEastAsia" w:hAnsiTheme="majorBidi" w:cstheme="majorBidi"/>
              </w:rPr>
              <w:t xml:space="preserve">how the recent studies are </w:t>
            </w:r>
            <w:r>
              <w:rPr>
                <w:rFonts w:asciiTheme="majorBidi" w:eastAsiaTheme="minorEastAsia" w:hAnsiTheme="majorBidi" w:cstheme="majorBidi"/>
              </w:rPr>
              <w:t xml:space="preserve">integrating Agile with UX </w:t>
            </w:r>
            <w:r w:rsidRPr="00EC41A0">
              <w:rPr>
                <w:rFonts w:asciiTheme="majorBidi" w:eastAsiaTheme="minorEastAsia" w:hAnsiTheme="majorBidi" w:cstheme="majorBidi"/>
              </w:rPr>
              <w:t>and</w:t>
            </w:r>
            <w:r>
              <w:rPr>
                <w:rFonts w:asciiTheme="majorBidi" w:eastAsiaTheme="minorEastAsia" w:hAnsiTheme="majorBidi" w:cstheme="majorBidi"/>
              </w:rPr>
              <w:t xml:space="preserve"> identify</w:t>
            </w:r>
            <w:r w:rsidRPr="00EC41A0">
              <w:rPr>
                <w:rFonts w:asciiTheme="majorBidi" w:eastAsiaTheme="minorEastAsia" w:hAnsiTheme="majorBidi" w:cstheme="majorBidi"/>
              </w:rPr>
              <w:t xml:space="preserve"> the challenges </w:t>
            </w:r>
            <w:r>
              <w:rPr>
                <w:rFonts w:asciiTheme="majorBidi" w:eastAsiaTheme="minorEastAsia" w:hAnsiTheme="majorBidi" w:cstheme="majorBidi"/>
              </w:rPr>
              <w:t>associated with</w:t>
            </w:r>
            <w:r w:rsidRPr="00EC41A0">
              <w:rPr>
                <w:rFonts w:asciiTheme="majorBidi" w:eastAsiaTheme="minorEastAsia" w:hAnsiTheme="majorBidi" w:cstheme="majorBidi"/>
              </w:rPr>
              <w:t xml:space="preserve"> integrat</w:t>
            </w:r>
            <w:r>
              <w:rPr>
                <w:rFonts w:asciiTheme="majorBidi" w:eastAsiaTheme="minorEastAsia" w:hAnsiTheme="majorBidi" w:cstheme="majorBidi"/>
              </w:rPr>
              <w:t>ing</w:t>
            </w:r>
            <w:r w:rsidRPr="00EC41A0">
              <w:rPr>
                <w:rFonts w:asciiTheme="majorBidi" w:eastAsiaTheme="minorEastAsia" w:hAnsiTheme="majorBidi" w:cstheme="majorBidi"/>
              </w:rPr>
              <w:t xml:space="preserve"> these two </w:t>
            </w:r>
            <w:r w:rsidRPr="00427CA7">
              <w:rPr>
                <w:rFonts w:asciiTheme="majorBidi" w:eastAsiaTheme="minorEastAsia" w:hAnsiTheme="majorBidi" w:cstheme="majorBidi"/>
              </w:rPr>
              <w:t>processes</w:t>
            </w:r>
            <w:r w:rsidRPr="00EC41A0">
              <w:rPr>
                <w:rFonts w:asciiTheme="majorBidi" w:eastAsiaTheme="minorEastAsia" w:hAnsiTheme="majorBidi" w:cstheme="majorBidi"/>
              </w:rPr>
              <w:t>.</w:t>
            </w:r>
          </w:p>
        </w:tc>
        <w:tc>
          <w:tcPr>
            <w:tcW w:w="4345" w:type="dxa"/>
            <w:tcBorders>
              <w:left w:val="nil"/>
            </w:tcBorders>
          </w:tcPr>
          <w:p w14:paraId="0930ED06" w14:textId="77777777" w:rsidR="00983BEC" w:rsidRPr="002204AA" w:rsidRDefault="00983BEC">
            <w:pPr>
              <w:spacing w:before="240"/>
              <w:jc w:val="both"/>
              <w:rPr>
                <w:rFonts w:asciiTheme="majorBidi" w:eastAsiaTheme="minorEastAsia" w:hAnsiTheme="majorBidi" w:cstheme="majorBidi"/>
              </w:rPr>
            </w:pPr>
            <w:r>
              <w:rPr>
                <w:rFonts w:asciiTheme="majorBidi" w:eastAsiaTheme="minorEastAsia" w:hAnsiTheme="majorBidi" w:cstheme="majorBidi"/>
              </w:rPr>
              <w:t xml:space="preserve">The study revealed </w:t>
            </w:r>
            <w:r w:rsidRPr="00EC41A0">
              <w:rPr>
                <w:rFonts w:asciiTheme="majorBidi" w:eastAsiaTheme="minorEastAsia" w:hAnsiTheme="majorBidi" w:cstheme="majorBidi"/>
              </w:rPr>
              <w:t>that integrating UX into agile development poses several challenges, including the lack of time for upfront design and testing with real users, the power struggle between UX designers and developers, the lack of a vision for the entire UX project, the difficulty of prioritizing activities</w:t>
            </w:r>
            <w:r>
              <w:rPr>
                <w:rFonts w:asciiTheme="majorBidi" w:eastAsiaTheme="minorEastAsia" w:hAnsiTheme="majorBidi" w:cstheme="majorBidi"/>
              </w:rPr>
              <w:t xml:space="preserve"> </w:t>
            </w:r>
            <w:r w:rsidRPr="00EC41A0">
              <w:rPr>
                <w:rFonts w:asciiTheme="majorBidi" w:eastAsiaTheme="minorEastAsia" w:hAnsiTheme="majorBidi" w:cstheme="majorBidi"/>
              </w:rPr>
              <w:t>and the lack of documentation.</w:t>
            </w:r>
          </w:p>
        </w:tc>
      </w:tr>
      <w:tr w:rsidR="00983BEC" w:rsidRPr="002204AA" w14:paraId="1593F11F" w14:textId="77777777">
        <w:trPr>
          <w:trHeight w:val="391"/>
          <w:jc w:val="center"/>
        </w:trPr>
        <w:tc>
          <w:tcPr>
            <w:tcW w:w="657" w:type="dxa"/>
            <w:vAlign w:val="center"/>
          </w:tcPr>
          <w:p w14:paraId="201DE6F4" w14:textId="2367D374"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"/>
                <w:id w:val="1088360354"/>
                <w:placeholder>
                  <w:docPart w:val="082A32BF2CD23D43A3434757AA11943C"/>
                </w:placeholder>
              </w:sdtPr>
              <w:sdtEndPr/>
              <w:sdtContent>
                <w:r w:rsidR="0053281D" w:rsidRPr="0053281D">
                  <w:rPr>
                    <w:rFonts w:asciiTheme="majorBidi" w:hAnsiTheme="majorBidi" w:cstheme="majorBidi"/>
                    <w:color w:val="000000"/>
                  </w:rPr>
                  <w:t>[1]</w:t>
                </w:r>
              </w:sdtContent>
            </w:sdt>
          </w:p>
        </w:tc>
        <w:tc>
          <w:tcPr>
            <w:tcW w:w="830" w:type="dxa"/>
            <w:vAlign w:val="center"/>
          </w:tcPr>
          <w:p w14:paraId="3631D03E"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imes New Roman" w:hAnsiTheme="majorBidi" w:cstheme="majorBidi"/>
              </w:rPr>
              <w:t>2018</w:t>
            </w:r>
          </w:p>
        </w:tc>
        <w:tc>
          <w:tcPr>
            <w:tcW w:w="3730" w:type="dxa"/>
            <w:tcBorders>
              <w:right w:val="nil"/>
            </w:tcBorders>
          </w:tcPr>
          <w:p w14:paraId="300EBDCE" w14:textId="77777777" w:rsidR="00983BEC" w:rsidRPr="002204AA" w:rsidRDefault="00983BEC">
            <w:pPr>
              <w:spacing w:before="240"/>
              <w:jc w:val="both"/>
              <w:rPr>
                <w:rFonts w:asciiTheme="majorBidi" w:eastAsiaTheme="minorEastAsia" w:hAnsiTheme="majorBidi" w:cstheme="majorBidi"/>
              </w:rPr>
            </w:pPr>
            <w:r>
              <w:rPr>
                <w:rFonts w:asciiTheme="majorBidi" w:eastAsiaTheme="minorEastAsia" w:hAnsiTheme="majorBidi" w:cstheme="majorBidi"/>
              </w:rPr>
              <w:t xml:space="preserve">To </w:t>
            </w:r>
            <w:r w:rsidRPr="00606411">
              <w:rPr>
                <w:rFonts w:asciiTheme="majorBidi" w:eastAsiaTheme="minorEastAsia" w:hAnsiTheme="majorBidi" w:cstheme="majorBidi"/>
              </w:rPr>
              <w:t xml:space="preserve">provide a brief overview of the </w:t>
            </w:r>
            <w:r>
              <w:rPr>
                <w:rFonts w:asciiTheme="majorBidi" w:eastAsiaTheme="minorEastAsia" w:hAnsiTheme="majorBidi" w:cstheme="majorBidi"/>
              </w:rPr>
              <w:t>Agile UX Design</w:t>
            </w:r>
            <w:r w:rsidRPr="00606411">
              <w:rPr>
                <w:rFonts w:asciiTheme="majorBidi" w:eastAsiaTheme="minorEastAsia" w:hAnsiTheme="majorBidi" w:cstheme="majorBidi"/>
              </w:rPr>
              <w:t xml:space="preserve"> and to point out unaddressed gaps, challenges, and future trends.</w:t>
            </w:r>
          </w:p>
        </w:tc>
        <w:tc>
          <w:tcPr>
            <w:tcW w:w="4345" w:type="dxa"/>
            <w:tcBorders>
              <w:left w:val="nil"/>
            </w:tcBorders>
          </w:tcPr>
          <w:p w14:paraId="4094552A" w14:textId="77777777" w:rsidR="00983BEC" w:rsidRPr="002204AA" w:rsidRDefault="00983BEC">
            <w:pPr>
              <w:keepNext/>
              <w:spacing w:before="240"/>
              <w:jc w:val="both"/>
              <w:rPr>
                <w:rFonts w:asciiTheme="majorBidi" w:eastAsiaTheme="minorEastAsia" w:hAnsiTheme="majorBidi" w:cstheme="majorBidi"/>
              </w:rPr>
            </w:pPr>
            <w:r>
              <w:rPr>
                <w:rFonts w:asciiTheme="majorBidi" w:eastAsiaTheme="minorEastAsia" w:hAnsiTheme="majorBidi" w:cstheme="majorBidi"/>
              </w:rPr>
              <w:t xml:space="preserve">The study revealed that </w:t>
            </w:r>
            <w:r w:rsidRPr="00427CA7">
              <w:rPr>
                <w:rFonts w:asciiTheme="majorBidi" w:eastAsiaTheme="minorEastAsia" w:hAnsiTheme="majorBidi" w:cstheme="majorBidi"/>
              </w:rPr>
              <w:t xml:space="preserve">both communities have recognized that UX activities </w:t>
            </w:r>
            <w:r>
              <w:rPr>
                <w:rFonts w:asciiTheme="majorBidi" w:eastAsiaTheme="minorEastAsia" w:hAnsiTheme="majorBidi" w:cstheme="majorBidi"/>
              </w:rPr>
              <w:t>need to</w:t>
            </w:r>
            <w:r w:rsidRPr="00427CA7">
              <w:rPr>
                <w:rFonts w:asciiTheme="majorBidi" w:eastAsiaTheme="minorEastAsia" w:hAnsiTheme="majorBidi" w:cstheme="majorBidi"/>
              </w:rPr>
              <w:t xml:space="preserve"> be integrated into agile development, implying that these processes cannot be treated separately</w:t>
            </w:r>
            <w:r>
              <w:rPr>
                <w:rFonts w:asciiTheme="majorBidi" w:eastAsiaTheme="minorEastAsia" w:hAnsiTheme="majorBidi" w:cstheme="majorBidi"/>
              </w:rPr>
              <w:t>.</w:t>
            </w:r>
          </w:p>
        </w:tc>
      </w:tr>
      <w:tr w:rsidR="00983BEC" w:rsidRPr="002204AA" w14:paraId="5A04C86B" w14:textId="77777777">
        <w:trPr>
          <w:trHeight w:val="405"/>
          <w:jc w:val="center"/>
        </w:trPr>
        <w:tc>
          <w:tcPr>
            <w:tcW w:w="657" w:type="dxa"/>
            <w:tcBorders>
              <w:bottom w:val="single" w:sz="4" w:space="0" w:color="auto"/>
            </w:tcBorders>
            <w:vAlign w:val="center"/>
          </w:tcPr>
          <w:p w14:paraId="6795E2F7" w14:textId="1E84D405"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"/>
                <w:id w:val="1016967904"/>
                <w:placeholder>
                  <w:docPart w:val="25763C3B4196A341BE4597FA09C2A198"/>
                </w:placeholder>
              </w:sdtPr>
              <w:sdtEndPr/>
              <w:sdtContent>
                <w:r w:rsidR="0053281D" w:rsidRPr="0053281D">
                  <w:rPr>
                    <w:rFonts w:asciiTheme="majorBidi" w:hAnsiTheme="majorBidi" w:cstheme="majorBidi"/>
                    <w:color w:val="000000"/>
                  </w:rPr>
                  <w:t>[4]</w:t>
                </w:r>
              </w:sdtContent>
            </w:sdt>
          </w:p>
        </w:tc>
        <w:tc>
          <w:tcPr>
            <w:tcW w:w="830" w:type="dxa"/>
            <w:tcBorders>
              <w:bottom w:val="single" w:sz="4" w:space="0" w:color="auto"/>
            </w:tcBorders>
            <w:vAlign w:val="center"/>
          </w:tcPr>
          <w:p w14:paraId="7C30FA1D"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imes New Roman" w:hAnsiTheme="majorBidi" w:cstheme="majorBidi"/>
              </w:rPr>
              <w:t>2020</w:t>
            </w:r>
          </w:p>
        </w:tc>
        <w:tc>
          <w:tcPr>
            <w:tcW w:w="3730" w:type="dxa"/>
            <w:tcBorders>
              <w:bottom w:val="single" w:sz="4" w:space="0" w:color="auto"/>
              <w:right w:val="nil"/>
            </w:tcBorders>
          </w:tcPr>
          <w:p w14:paraId="7DF8294F" w14:textId="77777777" w:rsidR="00983BEC" w:rsidRPr="002204AA" w:rsidRDefault="00983BEC">
            <w:pPr>
              <w:spacing w:before="240"/>
              <w:jc w:val="both"/>
              <w:rPr>
                <w:rFonts w:asciiTheme="majorBidi" w:eastAsiaTheme="minorEastAsia" w:hAnsiTheme="majorBidi" w:cstheme="majorBidi"/>
              </w:rPr>
            </w:pPr>
            <w:r>
              <w:rPr>
                <w:rFonts w:asciiTheme="majorBidi" w:eastAsiaTheme="minorEastAsia" w:hAnsiTheme="majorBidi" w:cstheme="majorBidi"/>
              </w:rPr>
              <w:t xml:space="preserve">To improve the process of integrating UX practices into agile by addressing the </w:t>
            </w:r>
            <w:r w:rsidRPr="00BC76AD">
              <w:rPr>
                <w:rFonts w:ascii="Times New Roman" w:hAnsi="Times New Roman" w:cs="Times New Roman"/>
                <w:sz w:val="24"/>
                <w:szCs w:val="24"/>
              </w:rPr>
              <w:t>issue of developers' mindsets towards user experience</w:t>
            </w:r>
            <w:r>
              <w:rPr>
                <w:rFonts w:ascii="Times New Roman" w:hAnsi="Times New Roman" w:cs="Times New Roman"/>
                <w:sz w:val="24"/>
                <w:szCs w:val="24"/>
              </w:rPr>
              <w:t>.</w:t>
            </w:r>
          </w:p>
        </w:tc>
        <w:tc>
          <w:tcPr>
            <w:tcW w:w="4345" w:type="dxa"/>
            <w:tcBorders>
              <w:left w:val="nil"/>
              <w:bottom w:val="single" w:sz="4" w:space="0" w:color="auto"/>
            </w:tcBorders>
          </w:tcPr>
          <w:p w14:paraId="3455C8CA" w14:textId="77777777" w:rsidR="00983BEC" w:rsidRPr="002204AA" w:rsidRDefault="00983BEC">
            <w:pPr>
              <w:keepNext/>
              <w:spacing w:before="240"/>
              <w:jc w:val="both"/>
              <w:rPr>
                <w:rFonts w:asciiTheme="majorBidi" w:eastAsiaTheme="minorEastAsia" w:hAnsiTheme="majorBidi" w:cstheme="majorBidi"/>
              </w:rPr>
            </w:pPr>
            <w:r>
              <w:rPr>
                <w:rFonts w:asciiTheme="majorBidi" w:eastAsiaTheme="minorEastAsia" w:hAnsiTheme="majorBidi" w:cstheme="majorBidi"/>
              </w:rPr>
              <w:t>The study proposed</w:t>
            </w:r>
            <w:r w:rsidRPr="00606411">
              <w:rPr>
                <w:rFonts w:asciiTheme="majorBidi" w:eastAsiaTheme="minorEastAsia" w:hAnsiTheme="majorBidi" w:cstheme="majorBidi"/>
              </w:rPr>
              <w:t xml:space="preserve"> a gamified framework to motivate and engage agile teams in conducting UX activities collaboratively and develop a user-centered mindset.</w:t>
            </w:r>
          </w:p>
        </w:tc>
      </w:tr>
      <w:tr w:rsidR="00983BEC" w:rsidRPr="002204AA" w14:paraId="1E386F48" w14:textId="77777777" w:rsidTr="0049452A">
        <w:trPr>
          <w:trHeight w:val="405"/>
          <w:jc w:val="center"/>
        </w:trPr>
        <w:tc>
          <w:tcPr>
            <w:tcW w:w="657" w:type="dxa"/>
            <w:tcBorders>
              <w:bottom w:val="nil"/>
            </w:tcBorders>
            <w:vAlign w:val="center"/>
          </w:tcPr>
          <w:p w14:paraId="0489A550" w14:textId="1DDDBA50"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"/>
                <w:id w:val="54602714"/>
                <w:placeholder>
                  <w:docPart w:val="4E75E0FBE076754C946DBDFC68AE6AF8"/>
                </w:placeholder>
              </w:sdtPr>
              <w:sdtEndPr/>
              <w:sdtContent>
                <w:r w:rsidR="0053281D" w:rsidRPr="0053281D">
                  <w:rPr>
                    <w:rFonts w:asciiTheme="majorBidi" w:hAnsiTheme="majorBidi" w:cstheme="majorBidi"/>
                    <w:color w:val="000000"/>
                  </w:rPr>
                  <w:t>[39]</w:t>
                </w:r>
              </w:sdtContent>
            </w:sdt>
          </w:p>
        </w:tc>
        <w:tc>
          <w:tcPr>
            <w:tcW w:w="830" w:type="dxa"/>
            <w:tcBorders>
              <w:bottom w:val="nil"/>
            </w:tcBorders>
            <w:vAlign w:val="center"/>
          </w:tcPr>
          <w:p w14:paraId="2F97ABE1"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imes New Roman" w:hAnsiTheme="majorBidi" w:cstheme="majorBidi"/>
              </w:rPr>
              <w:t>2015</w:t>
            </w:r>
          </w:p>
        </w:tc>
        <w:tc>
          <w:tcPr>
            <w:tcW w:w="3730" w:type="dxa"/>
            <w:tcBorders>
              <w:bottom w:val="nil"/>
              <w:right w:val="nil"/>
            </w:tcBorders>
          </w:tcPr>
          <w:p w14:paraId="68A9AAF5" w14:textId="77777777" w:rsidR="00983BEC" w:rsidRPr="002204AA" w:rsidRDefault="00983BEC">
            <w:pPr>
              <w:spacing w:before="240"/>
              <w:jc w:val="both"/>
              <w:rPr>
                <w:rFonts w:asciiTheme="majorBidi" w:hAnsiTheme="majorBidi" w:cstheme="majorBidi"/>
              </w:rPr>
            </w:pPr>
            <w:r>
              <w:rPr>
                <w:rFonts w:asciiTheme="majorBidi" w:hAnsiTheme="majorBidi" w:cstheme="majorBidi"/>
              </w:rPr>
              <w:t>To</w:t>
            </w:r>
            <w:r w:rsidRPr="002204AA">
              <w:rPr>
                <w:rFonts w:asciiTheme="majorBidi" w:hAnsiTheme="majorBidi" w:cstheme="majorBidi"/>
              </w:rPr>
              <w:t xml:space="preserve"> clarify which UX-related tasks can </w:t>
            </w:r>
            <w:r>
              <w:rPr>
                <w:rFonts w:asciiTheme="majorBidi" w:hAnsiTheme="majorBidi" w:cstheme="majorBidi"/>
              </w:rPr>
              <w:t xml:space="preserve">be </w:t>
            </w:r>
            <w:r w:rsidRPr="002204AA">
              <w:rPr>
                <w:rFonts w:asciiTheme="majorBidi" w:hAnsiTheme="majorBidi" w:cstheme="majorBidi"/>
              </w:rPr>
              <w:t xml:space="preserve">handled by developers and which require </w:t>
            </w:r>
            <w:r>
              <w:rPr>
                <w:rFonts w:asciiTheme="majorBidi" w:hAnsiTheme="majorBidi" w:cstheme="majorBidi"/>
              </w:rPr>
              <w:t>a UX Specialist.</w:t>
            </w:r>
          </w:p>
        </w:tc>
        <w:tc>
          <w:tcPr>
            <w:tcW w:w="4345" w:type="dxa"/>
            <w:tcBorders>
              <w:left w:val="nil"/>
              <w:bottom w:val="nil"/>
            </w:tcBorders>
          </w:tcPr>
          <w:p w14:paraId="50105923" w14:textId="77777777" w:rsidR="00983BEC" w:rsidRPr="002204AA" w:rsidRDefault="00983BEC">
            <w:pPr>
              <w:keepNext/>
              <w:spacing w:before="240"/>
              <w:jc w:val="both"/>
              <w:rPr>
                <w:rFonts w:asciiTheme="majorBidi" w:hAnsiTheme="majorBidi" w:cstheme="majorBidi"/>
              </w:rPr>
            </w:pPr>
            <w:r w:rsidRPr="002204AA">
              <w:rPr>
                <w:rFonts w:asciiTheme="majorBidi" w:hAnsiTheme="majorBidi" w:cstheme="majorBidi"/>
              </w:rPr>
              <w:t>The study identified three descriptive types of cooperation, namely minimal, PO–UXS, and Developer–UXS cooperation</w:t>
            </w:r>
            <w:r>
              <w:rPr>
                <w:rFonts w:asciiTheme="majorBidi" w:hAnsiTheme="majorBidi" w:cstheme="majorBidi"/>
              </w:rPr>
              <w:t>.</w:t>
            </w:r>
          </w:p>
        </w:tc>
      </w:tr>
      <w:tr w:rsidR="00983BEC" w:rsidRPr="002204AA" w14:paraId="4DC1AC50" w14:textId="77777777" w:rsidTr="0049452A">
        <w:trPr>
          <w:trHeight w:val="405"/>
          <w:jc w:val="center"/>
        </w:trPr>
        <w:tc>
          <w:tcPr>
            <w:tcW w:w="657" w:type="dxa"/>
            <w:tcBorders>
              <w:top w:val="nil"/>
              <w:bottom w:val="double" w:sz="4" w:space="0" w:color="auto"/>
            </w:tcBorders>
            <w:vAlign w:val="center"/>
          </w:tcPr>
          <w:p w14:paraId="7611CF48" w14:textId="77777777" w:rsidR="00983BEC" w:rsidRPr="00C66CB6" w:rsidRDefault="00983BEC">
            <w:pPr>
              <w:spacing w:before="240"/>
              <w:jc w:val="center"/>
              <w:rPr>
                <w:rFonts w:asciiTheme="majorBidi" w:eastAsiaTheme="minorEastAsia" w:hAnsiTheme="majorBidi" w:cstheme="majorBidi"/>
                <w:b/>
              </w:rPr>
            </w:pPr>
            <w:r w:rsidRPr="002204AA">
              <w:rPr>
                <w:rFonts w:asciiTheme="majorBidi" w:eastAsiaTheme="minorEastAsia" w:hAnsiTheme="majorBidi" w:cstheme="majorBidi"/>
                <w:b/>
              </w:rPr>
              <w:lastRenderedPageBreak/>
              <w:t>Ref.</w:t>
            </w:r>
          </w:p>
        </w:tc>
        <w:tc>
          <w:tcPr>
            <w:tcW w:w="830" w:type="dxa"/>
            <w:tcBorders>
              <w:top w:val="nil"/>
              <w:bottom w:val="double" w:sz="4" w:space="0" w:color="auto"/>
            </w:tcBorders>
            <w:vAlign w:val="center"/>
          </w:tcPr>
          <w:p w14:paraId="2449EADA" w14:textId="77777777" w:rsidR="00983BEC" w:rsidRPr="00C66CB6" w:rsidRDefault="00983BEC">
            <w:pPr>
              <w:spacing w:before="240"/>
              <w:jc w:val="center"/>
              <w:rPr>
                <w:rFonts w:asciiTheme="majorBidi" w:eastAsiaTheme="minorEastAsia" w:hAnsiTheme="majorBidi" w:cstheme="majorBidi"/>
                <w:b/>
              </w:rPr>
            </w:pPr>
            <w:r w:rsidRPr="002204AA">
              <w:rPr>
                <w:rFonts w:asciiTheme="majorBidi" w:eastAsiaTheme="minorEastAsia" w:hAnsiTheme="majorBidi" w:cstheme="majorBidi"/>
                <w:b/>
              </w:rPr>
              <w:t>Year</w:t>
            </w:r>
          </w:p>
        </w:tc>
        <w:tc>
          <w:tcPr>
            <w:tcW w:w="3730" w:type="dxa"/>
            <w:tcBorders>
              <w:top w:val="nil"/>
              <w:bottom w:val="double" w:sz="4" w:space="0" w:color="auto"/>
              <w:right w:val="nil"/>
            </w:tcBorders>
            <w:vAlign w:val="center"/>
          </w:tcPr>
          <w:p w14:paraId="42C3840A" w14:textId="77777777" w:rsidR="00983BEC" w:rsidRPr="00C66CB6" w:rsidRDefault="00983BEC">
            <w:pPr>
              <w:spacing w:before="240"/>
              <w:jc w:val="center"/>
              <w:rPr>
                <w:rFonts w:asciiTheme="majorBidi" w:eastAsiaTheme="minorEastAsia" w:hAnsiTheme="majorBidi" w:cstheme="majorBidi"/>
                <w:b/>
              </w:rPr>
            </w:pPr>
            <w:r w:rsidRPr="002204AA">
              <w:rPr>
                <w:rFonts w:asciiTheme="majorBidi" w:eastAsiaTheme="minorEastAsia" w:hAnsiTheme="majorBidi" w:cstheme="majorBidi"/>
                <w:b/>
              </w:rPr>
              <w:t>Objectives</w:t>
            </w:r>
          </w:p>
        </w:tc>
        <w:tc>
          <w:tcPr>
            <w:tcW w:w="4345" w:type="dxa"/>
            <w:tcBorders>
              <w:top w:val="nil"/>
              <w:left w:val="nil"/>
              <w:bottom w:val="double" w:sz="4" w:space="0" w:color="auto"/>
            </w:tcBorders>
            <w:vAlign w:val="center"/>
          </w:tcPr>
          <w:p w14:paraId="61AD3B1D" w14:textId="77777777" w:rsidR="00983BEC" w:rsidRPr="00C66CB6" w:rsidRDefault="00983BEC">
            <w:pPr>
              <w:keepNext/>
              <w:spacing w:before="240"/>
              <w:jc w:val="center"/>
              <w:rPr>
                <w:rFonts w:asciiTheme="majorBidi" w:eastAsiaTheme="minorEastAsia" w:hAnsiTheme="majorBidi" w:cstheme="majorBidi"/>
                <w:b/>
              </w:rPr>
            </w:pPr>
            <w:r w:rsidRPr="002204AA">
              <w:rPr>
                <w:rFonts w:asciiTheme="majorBidi" w:eastAsiaTheme="minorEastAsia" w:hAnsiTheme="majorBidi" w:cstheme="majorBidi"/>
                <w:b/>
              </w:rPr>
              <w:t>Findings</w:t>
            </w:r>
          </w:p>
        </w:tc>
      </w:tr>
      <w:tr w:rsidR="00983BEC" w:rsidRPr="002204AA" w14:paraId="65B31A36" w14:textId="77777777">
        <w:trPr>
          <w:trHeight w:val="405"/>
          <w:jc w:val="center"/>
        </w:trPr>
        <w:tc>
          <w:tcPr>
            <w:tcW w:w="657" w:type="dxa"/>
            <w:tcBorders>
              <w:top w:val="double" w:sz="4" w:space="0" w:color="auto"/>
            </w:tcBorders>
            <w:vAlign w:val="center"/>
          </w:tcPr>
          <w:p w14:paraId="19FC5EAB" w14:textId="748787C0"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"/>
                <w:id w:val="-1949239575"/>
                <w:placeholder>
                  <w:docPart w:val="BA233D0F8DEA2B44B506B8BEBF70FAA1"/>
                </w:placeholder>
              </w:sdtPr>
              <w:sdtEndPr/>
              <w:sdtContent>
                <w:r w:rsidR="0053281D" w:rsidRPr="0053281D">
                  <w:rPr>
                    <w:rFonts w:asciiTheme="majorBidi" w:hAnsiTheme="majorBidi" w:cstheme="majorBidi"/>
                    <w:color w:val="000000"/>
                  </w:rPr>
                  <w:t>[5]</w:t>
                </w:r>
              </w:sdtContent>
            </w:sdt>
          </w:p>
        </w:tc>
        <w:tc>
          <w:tcPr>
            <w:tcW w:w="830" w:type="dxa"/>
            <w:tcBorders>
              <w:top w:val="double" w:sz="4" w:space="0" w:color="auto"/>
            </w:tcBorders>
            <w:vAlign w:val="center"/>
          </w:tcPr>
          <w:p w14:paraId="01C8854A"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imes New Roman" w:hAnsiTheme="majorBidi" w:cstheme="majorBidi"/>
              </w:rPr>
              <w:t>2020</w:t>
            </w:r>
          </w:p>
        </w:tc>
        <w:tc>
          <w:tcPr>
            <w:tcW w:w="3730" w:type="dxa"/>
            <w:tcBorders>
              <w:top w:val="double" w:sz="4" w:space="0" w:color="auto"/>
              <w:right w:val="nil"/>
            </w:tcBorders>
          </w:tcPr>
          <w:p w14:paraId="04AE2015" w14:textId="77777777" w:rsidR="00983BEC" w:rsidRPr="002204AA" w:rsidRDefault="00983BEC">
            <w:pPr>
              <w:spacing w:before="240"/>
              <w:jc w:val="both"/>
              <w:rPr>
                <w:rFonts w:asciiTheme="majorBidi" w:eastAsiaTheme="minorEastAsia" w:hAnsiTheme="majorBidi" w:cstheme="majorBidi"/>
              </w:rPr>
            </w:pPr>
            <w:r>
              <w:rPr>
                <w:rFonts w:asciiTheme="majorBidi" w:hAnsiTheme="majorBidi" w:cstheme="majorBidi"/>
              </w:rPr>
              <w:t xml:space="preserve">To </w:t>
            </w:r>
            <w:r w:rsidRPr="002204AA">
              <w:rPr>
                <w:rFonts w:asciiTheme="majorBidi" w:hAnsiTheme="majorBidi" w:cstheme="majorBidi"/>
              </w:rPr>
              <w:t xml:space="preserve">determine how </w:t>
            </w:r>
            <w:r>
              <w:rPr>
                <w:rFonts w:asciiTheme="majorBidi" w:hAnsiTheme="majorBidi" w:cstheme="majorBidi"/>
              </w:rPr>
              <w:t xml:space="preserve">to </w:t>
            </w:r>
            <w:r w:rsidRPr="002204AA">
              <w:rPr>
                <w:rFonts w:asciiTheme="majorBidi" w:hAnsiTheme="majorBidi" w:cstheme="majorBidi"/>
              </w:rPr>
              <w:t>improve the integration of UX work with agile software development</w:t>
            </w:r>
            <w:r>
              <w:rPr>
                <w:rFonts w:asciiTheme="majorBidi" w:hAnsiTheme="majorBidi" w:cstheme="majorBidi"/>
              </w:rPr>
              <w:t>.</w:t>
            </w:r>
          </w:p>
        </w:tc>
        <w:tc>
          <w:tcPr>
            <w:tcW w:w="4345" w:type="dxa"/>
            <w:tcBorders>
              <w:top w:val="double" w:sz="4" w:space="0" w:color="auto"/>
              <w:left w:val="nil"/>
            </w:tcBorders>
          </w:tcPr>
          <w:p w14:paraId="271181F3" w14:textId="77777777" w:rsidR="00983BEC" w:rsidRPr="002204AA" w:rsidRDefault="00983BEC">
            <w:pPr>
              <w:keepNext/>
              <w:spacing w:before="240"/>
              <w:jc w:val="both"/>
              <w:rPr>
                <w:rFonts w:asciiTheme="majorBidi" w:hAnsiTheme="majorBidi" w:cstheme="majorBidi"/>
              </w:rPr>
            </w:pPr>
            <w:r w:rsidRPr="002204AA">
              <w:rPr>
                <w:rFonts w:asciiTheme="majorBidi" w:hAnsiTheme="majorBidi" w:cstheme="majorBidi"/>
              </w:rPr>
              <w:t xml:space="preserve">The study </w:t>
            </w:r>
            <w:r>
              <w:rPr>
                <w:rFonts w:asciiTheme="majorBidi" w:hAnsiTheme="majorBidi" w:cstheme="majorBidi"/>
              </w:rPr>
              <w:t>revealed</w:t>
            </w:r>
            <w:r w:rsidRPr="002204AA">
              <w:rPr>
                <w:rFonts w:asciiTheme="majorBidi" w:hAnsiTheme="majorBidi" w:cstheme="majorBidi"/>
              </w:rPr>
              <w:t xml:space="preserve"> that user stories and deliberation </w:t>
            </w:r>
            <w:r>
              <w:rPr>
                <w:rFonts w:asciiTheme="majorBidi" w:hAnsiTheme="majorBidi" w:cstheme="majorBidi"/>
              </w:rPr>
              <w:t>proved useful in</w:t>
            </w:r>
            <w:r w:rsidRPr="002204AA">
              <w:rPr>
                <w:rFonts w:asciiTheme="majorBidi" w:hAnsiTheme="majorBidi" w:cstheme="majorBidi"/>
              </w:rPr>
              <w:t xml:space="preserve"> integrating UX work with agile software development without sacrificing their agility.</w:t>
            </w:r>
          </w:p>
        </w:tc>
      </w:tr>
      <w:tr w:rsidR="00983BEC" w:rsidRPr="002204AA" w14:paraId="2595150C" w14:textId="77777777">
        <w:trPr>
          <w:trHeight w:val="405"/>
          <w:jc w:val="center"/>
        </w:trPr>
        <w:tc>
          <w:tcPr>
            <w:tcW w:w="657" w:type="dxa"/>
            <w:vAlign w:val="center"/>
          </w:tcPr>
          <w:p w14:paraId="23017D7F" w14:textId="7AC0F5D8"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"/>
                <w:id w:val="686572269"/>
                <w:placeholder>
                  <w:docPart w:val="D2FB75081CDE9C4EB95A5B4AFB799B44"/>
                </w:placeholder>
              </w:sdtPr>
              <w:sdtEndPr/>
              <w:sdtContent>
                <w:r w:rsidR="0053281D" w:rsidRPr="0053281D">
                  <w:rPr>
                    <w:rFonts w:asciiTheme="majorBidi" w:hAnsiTheme="majorBidi" w:cstheme="majorBidi"/>
                    <w:color w:val="000000"/>
                  </w:rPr>
                  <w:t>[40]</w:t>
                </w:r>
              </w:sdtContent>
            </w:sdt>
          </w:p>
        </w:tc>
        <w:tc>
          <w:tcPr>
            <w:tcW w:w="830" w:type="dxa"/>
            <w:vAlign w:val="center"/>
          </w:tcPr>
          <w:p w14:paraId="0B383447" w14:textId="77777777" w:rsidR="00983BEC" w:rsidRPr="002204AA" w:rsidRDefault="00983BEC">
            <w:pPr>
              <w:spacing w:before="240"/>
              <w:jc w:val="center"/>
              <w:rPr>
                <w:rFonts w:asciiTheme="majorBidi" w:eastAsiaTheme="minorEastAsia" w:hAnsiTheme="majorBidi" w:cstheme="majorBidi"/>
              </w:rPr>
            </w:pPr>
            <w:r w:rsidRPr="002204AA">
              <w:rPr>
                <w:rFonts w:asciiTheme="majorBidi" w:hAnsiTheme="majorBidi" w:cstheme="majorBidi"/>
                <w:color w:val="2E2E2E"/>
              </w:rPr>
              <w:t>2022</w:t>
            </w:r>
          </w:p>
        </w:tc>
        <w:tc>
          <w:tcPr>
            <w:tcW w:w="3730" w:type="dxa"/>
            <w:tcBorders>
              <w:right w:val="nil"/>
            </w:tcBorders>
          </w:tcPr>
          <w:p w14:paraId="063A31AF" w14:textId="77777777" w:rsidR="00983BEC" w:rsidRPr="002204AA" w:rsidRDefault="00983BEC">
            <w:pPr>
              <w:spacing w:before="240"/>
              <w:jc w:val="both"/>
              <w:rPr>
                <w:rFonts w:asciiTheme="majorBidi" w:eastAsiaTheme="minorEastAsia" w:hAnsiTheme="majorBidi" w:cstheme="majorBidi"/>
              </w:rPr>
            </w:pPr>
            <w:r>
              <w:rPr>
                <w:rFonts w:asciiTheme="majorBidi" w:hAnsiTheme="majorBidi" w:cstheme="majorBidi"/>
              </w:rPr>
              <w:t xml:space="preserve">To understand </w:t>
            </w:r>
            <w:r w:rsidRPr="002204AA">
              <w:rPr>
                <w:rFonts w:asciiTheme="majorBidi" w:hAnsiTheme="majorBidi" w:cstheme="majorBidi"/>
              </w:rPr>
              <w:t xml:space="preserve">how Agile and UX processes </w:t>
            </w:r>
            <w:r>
              <w:rPr>
                <w:rFonts w:asciiTheme="majorBidi" w:hAnsiTheme="majorBidi" w:cstheme="majorBidi"/>
              </w:rPr>
              <w:t>can be</w:t>
            </w:r>
            <w:r w:rsidRPr="002204AA">
              <w:rPr>
                <w:rFonts w:asciiTheme="majorBidi" w:hAnsiTheme="majorBidi" w:cstheme="majorBidi"/>
              </w:rPr>
              <w:t xml:space="preserve"> integrated to maintain agility through mutual adjustment of software development and UX design.</w:t>
            </w:r>
          </w:p>
        </w:tc>
        <w:tc>
          <w:tcPr>
            <w:tcW w:w="4345" w:type="dxa"/>
            <w:tcBorders>
              <w:left w:val="nil"/>
            </w:tcBorders>
          </w:tcPr>
          <w:p w14:paraId="0190A84C" w14:textId="77777777" w:rsidR="00983BEC" w:rsidRPr="002204AA" w:rsidRDefault="00983BEC">
            <w:pPr>
              <w:keepNext/>
              <w:spacing w:before="240"/>
              <w:jc w:val="both"/>
              <w:rPr>
                <w:rFonts w:asciiTheme="majorBidi" w:eastAsiaTheme="minorEastAsia" w:hAnsiTheme="majorBidi" w:cstheme="majorBidi"/>
              </w:rPr>
            </w:pPr>
            <w:r>
              <w:rPr>
                <w:rFonts w:asciiTheme="majorBidi" w:hAnsiTheme="majorBidi" w:cstheme="majorBidi"/>
              </w:rPr>
              <w:t xml:space="preserve">The study </w:t>
            </w:r>
            <w:r w:rsidRPr="002204AA">
              <w:rPr>
                <w:rFonts w:asciiTheme="majorBidi" w:hAnsiTheme="majorBidi" w:cstheme="majorBidi"/>
              </w:rPr>
              <w:t xml:space="preserve">showed </w:t>
            </w:r>
            <w:r>
              <w:rPr>
                <w:rFonts w:asciiTheme="majorBidi" w:hAnsiTheme="majorBidi" w:cstheme="majorBidi"/>
              </w:rPr>
              <w:t>that</w:t>
            </w:r>
            <w:r w:rsidRPr="002204AA">
              <w:rPr>
                <w:rFonts w:asciiTheme="majorBidi" w:hAnsiTheme="majorBidi" w:cstheme="majorBidi"/>
              </w:rPr>
              <w:t xml:space="preserve"> Agility differs for</w:t>
            </w:r>
            <w:r>
              <w:rPr>
                <w:rFonts w:asciiTheme="majorBidi" w:hAnsiTheme="majorBidi" w:cstheme="majorBidi"/>
              </w:rPr>
              <w:t xml:space="preserve"> </w:t>
            </w:r>
            <w:r w:rsidRPr="002204AA">
              <w:rPr>
                <w:rFonts w:asciiTheme="majorBidi" w:hAnsiTheme="majorBidi" w:cstheme="majorBidi"/>
              </w:rPr>
              <w:t>Software development and UX design</w:t>
            </w:r>
            <w:r>
              <w:rPr>
                <w:rFonts w:asciiTheme="majorBidi" w:hAnsiTheme="majorBidi" w:cstheme="majorBidi"/>
              </w:rPr>
              <w:t xml:space="preserve"> when they are </w:t>
            </w:r>
            <w:r w:rsidRPr="002204AA">
              <w:rPr>
                <w:rFonts w:asciiTheme="majorBidi" w:hAnsiTheme="majorBidi" w:cstheme="majorBidi"/>
              </w:rPr>
              <w:t>integrat</w:t>
            </w:r>
            <w:r>
              <w:rPr>
                <w:rFonts w:asciiTheme="majorBidi" w:hAnsiTheme="majorBidi" w:cstheme="majorBidi"/>
              </w:rPr>
              <w:t>ing</w:t>
            </w:r>
            <w:r w:rsidRPr="002204AA">
              <w:rPr>
                <w:rFonts w:asciiTheme="majorBidi" w:hAnsiTheme="majorBidi" w:cstheme="majorBidi"/>
              </w:rPr>
              <w:t xml:space="preserve"> Agile and UX</w:t>
            </w:r>
            <w:r>
              <w:rPr>
                <w:rFonts w:asciiTheme="majorBidi" w:hAnsiTheme="majorBidi" w:cstheme="majorBidi"/>
              </w:rPr>
              <w:t xml:space="preserve"> processes</w:t>
            </w:r>
            <w:r w:rsidRPr="002204AA">
              <w:rPr>
                <w:rFonts w:asciiTheme="majorBidi" w:hAnsiTheme="majorBidi" w:cstheme="majorBidi"/>
              </w:rPr>
              <w:t>. Through mutual adjustment, the Agility for UX designers and software developers are different, yet complementary.</w:t>
            </w:r>
          </w:p>
        </w:tc>
      </w:tr>
      <w:tr w:rsidR="00983BEC" w:rsidRPr="002204AA" w14:paraId="6E102AFA" w14:textId="77777777">
        <w:trPr>
          <w:trHeight w:val="405"/>
          <w:jc w:val="center"/>
        </w:trPr>
        <w:tc>
          <w:tcPr>
            <w:tcW w:w="657" w:type="dxa"/>
            <w:vAlign w:val="center"/>
          </w:tcPr>
          <w:p w14:paraId="635531FE" w14:textId="282660BB"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"/>
                <w:id w:val="-1009443472"/>
                <w:placeholder>
                  <w:docPart w:val="3F3E12A08185054480C303EDCFB602E7"/>
                </w:placeholder>
              </w:sdtPr>
              <w:sdtEndPr/>
              <w:sdtContent>
                <w:r w:rsidR="0053281D" w:rsidRPr="0053281D">
                  <w:rPr>
                    <w:rFonts w:asciiTheme="majorBidi" w:hAnsiTheme="majorBidi" w:cstheme="majorBidi"/>
                    <w:color w:val="000000"/>
                  </w:rPr>
                  <w:t>[42]</w:t>
                </w:r>
              </w:sdtContent>
            </w:sdt>
          </w:p>
        </w:tc>
        <w:tc>
          <w:tcPr>
            <w:tcW w:w="830" w:type="dxa"/>
            <w:vAlign w:val="center"/>
          </w:tcPr>
          <w:p w14:paraId="566BD14D"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imes New Roman" w:hAnsiTheme="majorBidi" w:cstheme="majorBidi"/>
              </w:rPr>
              <w:t>2018</w:t>
            </w:r>
          </w:p>
        </w:tc>
        <w:tc>
          <w:tcPr>
            <w:tcW w:w="3730" w:type="dxa"/>
            <w:tcBorders>
              <w:right w:val="nil"/>
            </w:tcBorders>
          </w:tcPr>
          <w:p w14:paraId="0149480D" w14:textId="77777777" w:rsidR="00983BEC" w:rsidRPr="002204AA" w:rsidRDefault="00983BEC">
            <w:pPr>
              <w:spacing w:before="240"/>
              <w:jc w:val="both"/>
              <w:rPr>
                <w:rFonts w:asciiTheme="majorBidi" w:eastAsiaTheme="minorEastAsia" w:hAnsiTheme="majorBidi" w:cstheme="majorBidi"/>
              </w:rPr>
            </w:pPr>
            <w:r>
              <w:rPr>
                <w:rFonts w:asciiTheme="majorBidi" w:hAnsiTheme="majorBidi" w:cstheme="majorBidi"/>
              </w:rPr>
              <w:t>To</w:t>
            </w:r>
            <w:r w:rsidRPr="002204AA">
              <w:rPr>
                <w:rFonts w:asciiTheme="majorBidi" w:hAnsiTheme="majorBidi" w:cstheme="majorBidi"/>
              </w:rPr>
              <w:t xml:space="preserve"> understand the responsibilities associated with UX professionals in an agile company</w:t>
            </w:r>
            <w:r>
              <w:rPr>
                <w:rFonts w:asciiTheme="majorBidi" w:hAnsiTheme="majorBidi" w:cstheme="majorBidi"/>
              </w:rPr>
              <w:t>.</w:t>
            </w:r>
          </w:p>
        </w:tc>
        <w:tc>
          <w:tcPr>
            <w:tcW w:w="4345" w:type="dxa"/>
            <w:tcBorders>
              <w:left w:val="nil"/>
            </w:tcBorders>
          </w:tcPr>
          <w:p w14:paraId="735DBC5D" w14:textId="77777777" w:rsidR="00983BEC" w:rsidRPr="002204AA" w:rsidRDefault="00983BEC">
            <w:pPr>
              <w:keepNext/>
              <w:spacing w:before="240"/>
              <w:jc w:val="both"/>
              <w:rPr>
                <w:rFonts w:asciiTheme="majorBidi" w:eastAsiaTheme="minorEastAsia" w:hAnsiTheme="majorBidi" w:cstheme="majorBidi"/>
              </w:rPr>
            </w:pPr>
            <w:r>
              <w:rPr>
                <w:rFonts w:asciiTheme="majorBidi" w:hAnsiTheme="majorBidi" w:cstheme="majorBidi"/>
              </w:rPr>
              <w:t xml:space="preserve">The study </w:t>
            </w:r>
            <w:r w:rsidRPr="002204AA">
              <w:rPr>
                <w:rFonts w:asciiTheme="majorBidi" w:hAnsiTheme="majorBidi" w:cstheme="majorBidi"/>
              </w:rPr>
              <w:t xml:space="preserve">found that UX practitioners have a very broad set of responsibilities including sales and business development, which </w:t>
            </w:r>
            <w:r>
              <w:rPr>
                <w:rFonts w:asciiTheme="majorBidi" w:hAnsiTheme="majorBidi" w:cstheme="majorBidi"/>
              </w:rPr>
              <w:t>focus more on</w:t>
            </w:r>
            <w:r w:rsidRPr="002204AA">
              <w:rPr>
                <w:rFonts w:asciiTheme="majorBidi" w:hAnsiTheme="majorBidi" w:cstheme="majorBidi"/>
              </w:rPr>
              <w:t xml:space="preserve"> customer </w:t>
            </w:r>
            <w:r>
              <w:rPr>
                <w:rFonts w:asciiTheme="majorBidi" w:hAnsiTheme="majorBidi" w:cstheme="majorBidi"/>
              </w:rPr>
              <w:t>than</w:t>
            </w:r>
            <w:r w:rsidRPr="002204AA">
              <w:rPr>
                <w:rFonts w:asciiTheme="majorBidi" w:hAnsiTheme="majorBidi" w:cstheme="majorBidi"/>
              </w:rPr>
              <w:t xml:space="preserve"> user</w:t>
            </w:r>
            <w:r>
              <w:rPr>
                <w:rFonts w:asciiTheme="majorBidi" w:hAnsiTheme="majorBidi" w:cstheme="majorBidi"/>
              </w:rPr>
              <w:t>.</w:t>
            </w:r>
          </w:p>
        </w:tc>
      </w:tr>
      <w:tr w:rsidR="00983BEC" w:rsidRPr="002204AA" w14:paraId="6D0E3F62" w14:textId="77777777">
        <w:trPr>
          <w:trHeight w:val="405"/>
          <w:jc w:val="center"/>
        </w:trPr>
        <w:tc>
          <w:tcPr>
            <w:tcW w:w="657" w:type="dxa"/>
            <w:vAlign w:val="center"/>
          </w:tcPr>
          <w:p w14:paraId="7D4DB379" w14:textId="06837361"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"/>
                <w:id w:val="1091736661"/>
                <w:placeholder>
                  <w:docPart w:val="24CA22C1F4279240ACB3035A2BC6C879"/>
                </w:placeholder>
              </w:sdtPr>
              <w:sdtEndPr/>
              <w:sdtContent>
                <w:r w:rsidR="0053281D" w:rsidRPr="0053281D">
                  <w:rPr>
                    <w:rFonts w:asciiTheme="majorBidi" w:hAnsiTheme="majorBidi" w:cstheme="majorBidi"/>
                    <w:color w:val="000000"/>
                  </w:rPr>
                  <w:t>[30]</w:t>
                </w:r>
              </w:sdtContent>
            </w:sdt>
          </w:p>
        </w:tc>
        <w:tc>
          <w:tcPr>
            <w:tcW w:w="830" w:type="dxa"/>
            <w:vAlign w:val="center"/>
          </w:tcPr>
          <w:p w14:paraId="28EB3680"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heme="minorEastAsia" w:hAnsiTheme="majorBidi" w:cstheme="majorBidi"/>
              </w:rPr>
              <w:t>2014</w:t>
            </w:r>
          </w:p>
        </w:tc>
        <w:tc>
          <w:tcPr>
            <w:tcW w:w="3730" w:type="dxa"/>
            <w:tcBorders>
              <w:right w:val="nil"/>
            </w:tcBorders>
          </w:tcPr>
          <w:p w14:paraId="6296849F" w14:textId="77777777" w:rsidR="00983BEC" w:rsidRPr="002204AA" w:rsidRDefault="00983BEC">
            <w:pPr>
              <w:spacing w:before="240"/>
              <w:jc w:val="both"/>
              <w:rPr>
                <w:rFonts w:asciiTheme="majorBidi" w:eastAsiaTheme="minorEastAsia" w:hAnsiTheme="majorBidi" w:cstheme="majorBidi"/>
              </w:rPr>
            </w:pPr>
            <w:r>
              <w:rPr>
                <w:rFonts w:asciiTheme="majorBidi" w:hAnsiTheme="majorBidi" w:cstheme="majorBidi"/>
              </w:rPr>
              <w:t xml:space="preserve">To identify </w:t>
            </w:r>
            <w:r w:rsidRPr="002204AA">
              <w:rPr>
                <w:rFonts w:asciiTheme="majorBidi" w:hAnsiTheme="majorBidi" w:cstheme="majorBidi"/>
              </w:rPr>
              <w:t>which usability methods are used in Agile methods and when</w:t>
            </w:r>
            <w:r>
              <w:rPr>
                <w:rFonts w:asciiTheme="majorBidi" w:hAnsiTheme="majorBidi" w:cstheme="majorBidi"/>
              </w:rPr>
              <w:t xml:space="preserve"> they are used.</w:t>
            </w:r>
          </w:p>
        </w:tc>
        <w:tc>
          <w:tcPr>
            <w:tcW w:w="4345" w:type="dxa"/>
            <w:tcBorders>
              <w:left w:val="nil"/>
            </w:tcBorders>
          </w:tcPr>
          <w:p w14:paraId="436AA379" w14:textId="77777777" w:rsidR="00983BEC" w:rsidRPr="002204AA" w:rsidRDefault="00983BEC">
            <w:pPr>
              <w:keepNext/>
              <w:spacing w:before="240"/>
              <w:jc w:val="both"/>
              <w:rPr>
                <w:rFonts w:asciiTheme="majorBidi" w:eastAsiaTheme="minorEastAsia" w:hAnsiTheme="majorBidi" w:cstheme="majorBidi"/>
              </w:rPr>
            </w:pPr>
            <w:r>
              <w:rPr>
                <w:rFonts w:asciiTheme="majorBidi" w:hAnsiTheme="majorBidi" w:cstheme="majorBidi"/>
              </w:rPr>
              <w:t>The study revealed</w:t>
            </w:r>
            <w:r w:rsidRPr="002204AA">
              <w:rPr>
                <w:rFonts w:asciiTheme="majorBidi" w:hAnsiTheme="majorBidi" w:cstheme="majorBidi"/>
              </w:rPr>
              <w:t xml:space="preserve"> that usability methods were mostly used during the implementation phase</w:t>
            </w:r>
            <w:r>
              <w:rPr>
                <w:rFonts w:asciiTheme="majorBidi" w:hAnsiTheme="majorBidi" w:cstheme="majorBidi"/>
              </w:rPr>
              <w:t xml:space="preserve">, particularly </w:t>
            </w:r>
            <w:r w:rsidRPr="002204AA">
              <w:rPr>
                <w:rFonts w:asciiTheme="majorBidi" w:hAnsiTheme="majorBidi" w:cstheme="majorBidi"/>
              </w:rPr>
              <w:t>fast prototyping, heuristic evaluations</w:t>
            </w:r>
            <w:r>
              <w:rPr>
                <w:rFonts w:asciiTheme="majorBidi" w:hAnsiTheme="majorBidi" w:cstheme="majorBidi"/>
              </w:rPr>
              <w:t>,</w:t>
            </w:r>
            <w:r w:rsidRPr="002204AA">
              <w:rPr>
                <w:rFonts w:asciiTheme="majorBidi" w:hAnsiTheme="majorBidi" w:cstheme="majorBidi"/>
              </w:rPr>
              <w:t xml:space="preserve"> individual </w:t>
            </w:r>
            <w:proofErr w:type="gramStart"/>
            <w:r w:rsidRPr="002204AA">
              <w:rPr>
                <w:rFonts w:asciiTheme="majorBidi" w:hAnsiTheme="majorBidi" w:cstheme="majorBidi"/>
              </w:rPr>
              <w:t>inquiry</w:t>
            </w:r>
            <w:proofErr w:type="gramEnd"/>
            <w:r>
              <w:rPr>
                <w:rFonts w:asciiTheme="majorBidi" w:hAnsiTheme="majorBidi" w:cstheme="majorBidi"/>
              </w:rPr>
              <w:t xml:space="preserve"> and </w:t>
            </w:r>
            <w:r w:rsidRPr="002204AA">
              <w:rPr>
                <w:rFonts w:asciiTheme="majorBidi" w:hAnsiTheme="majorBidi" w:cstheme="majorBidi"/>
              </w:rPr>
              <w:t>formal tests</w:t>
            </w:r>
            <w:r>
              <w:rPr>
                <w:rFonts w:asciiTheme="majorBidi" w:hAnsiTheme="majorBidi" w:cstheme="majorBidi"/>
              </w:rPr>
              <w:t>.</w:t>
            </w:r>
          </w:p>
        </w:tc>
      </w:tr>
      <w:tr w:rsidR="00983BEC" w:rsidRPr="002204AA" w14:paraId="1D2B548E" w14:textId="77777777">
        <w:trPr>
          <w:trHeight w:val="405"/>
          <w:jc w:val="center"/>
        </w:trPr>
        <w:tc>
          <w:tcPr>
            <w:tcW w:w="657" w:type="dxa"/>
            <w:vAlign w:val="center"/>
          </w:tcPr>
          <w:p w14:paraId="56A2780E" w14:textId="75F55D0E" w:rsidR="00983BEC" w:rsidRPr="002204AA" w:rsidRDefault="00306039">
            <w:pPr>
              <w:spacing w:before="240"/>
              <w:jc w:val="center"/>
              <w:rPr>
                <w:rFonts w:asciiTheme="majorBidi" w:eastAsiaTheme="minorEastAsia" w:hAnsiTheme="majorBidi" w:cstheme="majorBidi"/>
              </w:rPr>
            </w:pPr>
            <w:sdt>
              <w:sdtPr>
                <w:rPr>
                  <w:rFonts w:asciiTheme="majorBidi" w:hAnsiTheme="majorBidi" w:cstheme="majorBidi"/>
                  <w:color w:val="000000"/>
                </w:rPr>
                <w:tag w:val="MENDELEY_CITATION_v3_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"/>
                <w:id w:val="-1880081682"/>
                <w:placeholder>
                  <w:docPart w:val="7E91E8AEB5462347A540432B377FAD8E"/>
                </w:placeholder>
              </w:sdtPr>
              <w:sdtEndPr/>
              <w:sdtContent>
                <w:r w:rsidR="0053281D" w:rsidRPr="0053281D">
                  <w:rPr>
                    <w:rFonts w:asciiTheme="majorBidi" w:hAnsiTheme="majorBidi" w:cstheme="majorBidi"/>
                    <w:color w:val="000000"/>
                  </w:rPr>
                  <w:t>[7]</w:t>
                </w:r>
              </w:sdtContent>
            </w:sdt>
          </w:p>
        </w:tc>
        <w:tc>
          <w:tcPr>
            <w:tcW w:w="830" w:type="dxa"/>
            <w:vAlign w:val="center"/>
          </w:tcPr>
          <w:p w14:paraId="31E488D4"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heme="minorEastAsia" w:hAnsiTheme="majorBidi" w:cstheme="majorBidi"/>
              </w:rPr>
              <w:t>2016</w:t>
            </w:r>
          </w:p>
        </w:tc>
        <w:tc>
          <w:tcPr>
            <w:tcW w:w="3730" w:type="dxa"/>
            <w:tcBorders>
              <w:right w:val="nil"/>
            </w:tcBorders>
          </w:tcPr>
          <w:p w14:paraId="2761FB64" w14:textId="77777777" w:rsidR="00983BEC" w:rsidRPr="002204AA" w:rsidRDefault="00983BEC">
            <w:pPr>
              <w:spacing w:before="240"/>
              <w:jc w:val="both"/>
              <w:rPr>
                <w:rFonts w:asciiTheme="majorBidi" w:eastAsiaTheme="minorEastAsia" w:hAnsiTheme="majorBidi" w:cstheme="majorBidi"/>
              </w:rPr>
            </w:pPr>
            <w:r>
              <w:rPr>
                <w:rFonts w:asciiTheme="majorBidi" w:hAnsiTheme="majorBidi" w:cstheme="majorBidi"/>
              </w:rPr>
              <w:t xml:space="preserve">To </w:t>
            </w:r>
            <w:r w:rsidRPr="002204AA">
              <w:rPr>
                <w:rFonts w:asciiTheme="majorBidi" w:hAnsiTheme="majorBidi" w:cstheme="majorBidi"/>
              </w:rPr>
              <w:t xml:space="preserve">understand how UCD techniques are </w:t>
            </w:r>
            <w:r>
              <w:rPr>
                <w:rFonts w:asciiTheme="majorBidi" w:hAnsiTheme="majorBidi" w:cstheme="majorBidi"/>
              </w:rPr>
              <w:t>applied</w:t>
            </w:r>
            <w:r w:rsidRPr="002204AA">
              <w:rPr>
                <w:rFonts w:asciiTheme="majorBidi" w:hAnsiTheme="majorBidi" w:cstheme="majorBidi"/>
              </w:rPr>
              <w:t xml:space="preserve"> </w:t>
            </w:r>
            <w:r>
              <w:rPr>
                <w:rFonts w:asciiTheme="majorBidi" w:hAnsiTheme="majorBidi" w:cstheme="majorBidi"/>
              </w:rPr>
              <w:t>to</w:t>
            </w:r>
            <w:r w:rsidRPr="002204AA">
              <w:rPr>
                <w:rFonts w:asciiTheme="majorBidi" w:hAnsiTheme="majorBidi" w:cstheme="majorBidi"/>
              </w:rPr>
              <w:t xml:space="preserve"> each agile method and at what stages of the process they are applied</w:t>
            </w:r>
            <w:r>
              <w:rPr>
                <w:rFonts w:asciiTheme="majorBidi" w:hAnsiTheme="majorBidi" w:cstheme="majorBidi"/>
              </w:rPr>
              <w:t>.</w:t>
            </w:r>
          </w:p>
        </w:tc>
        <w:tc>
          <w:tcPr>
            <w:tcW w:w="4345" w:type="dxa"/>
            <w:tcBorders>
              <w:left w:val="nil"/>
            </w:tcBorders>
          </w:tcPr>
          <w:p w14:paraId="74F60504" w14:textId="77777777" w:rsidR="00983BEC" w:rsidRPr="007C6F14" w:rsidRDefault="00983BEC">
            <w:pPr>
              <w:keepNext/>
              <w:spacing w:before="240"/>
              <w:jc w:val="both"/>
              <w:rPr>
                <w:rFonts w:asciiTheme="majorBidi" w:hAnsiTheme="majorBidi" w:cstheme="majorBidi"/>
              </w:rPr>
            </w:pPr>
            <w:r>
              <w:rPr>
                <w:rFonts w:asciiTheme="majorBidi" w:hAnsiTheme="majorBidi" w:cstheme="majorBidi"/>
              </w:rPr>
              <w:t>The study revealed</w:t>
            </w:r>
            <w:r w:rsidRPr="002204AA">
              <w:rPr>
                <w:rFonts w:asciiTheme="majorBidi" w:hAnsiTheme="majorBidi" w:cstheme="majorBidi"/>
              </w:rPr>
              <w:t xml:space="preserve"> that prototypes, user stories, scenarios, usability testing</w:t>
            </w:r>
            <w:r>
              <w:rPr>
                <w:rFonts w:asciiTheme="majorBidi" w:hAnsiTheme="majorBidi" w:cstheme="majorBidi"/>
              </w:rPr>
              <w:t xml:space="preserve"> and </w:t>
            </w:r>
            <w:r w:rsidRPr="002204AA">
              <w:rPr>
                <w:rFonts w:asciiTheme="majorBidi" w:hAnsiTheme="majorBidi" w:cstheme="majorBidi"/>
              </w:rPr>
              <w:t>personas</w:t>
            </w:r>
            <w:r>
              <w:rPr>
                <w:rFonts w:asciiTheme="majorBidi" w:hAnsiTheme="majorBidi" w:cstheme="majorBidi"/>
              </w:rPr>
              <w:t xml:space="preserve"> were t</w:t>
            </w:r>
            <w:r w:rsidRPr="002204AA">
              <w:rPr>
                <w:rFonts w:asciiTheme="majorBidi" w:hAnsiTheme="majorBidi" w:cstheme="majorBidi"/>
              </w:rPr>
              <w:t xml:space="preserve">he most common techniques </w:t>
            </w:r>
            <w:r>
              <w:rPr>
                <w:rFonts w:asciiTheme="majorBidi" w:hAnsiTheme="majorBidi" w:cstheme="majorBidi"/>
              </w:rPr>
              <w:t xml:space="preserve">applied </w:t>
            </w:r>
            <w:r w:rsidRPr="007C6F14">
              <w:rPr>
                <w:rFonts w:asciiTheme="majorBidi" w:hAnsiTheme="majorBidi" w:cstheme="majorBidi"/>
              </w:rPr>
              <w:t>at the following stages</w:t>
            </w:r>
            <w:r>
              <w:rPr>
                <w:rFonts w:asciiTheme="majorBidi" w:hAnsiTheme="majorBidi" w:cstheme="majorBidi"/>
              </w:rPr>
              <w:t xml:space="preserve"> </w:t>
            </w:r>
            <w:r w:rsidRPr="002204AA">
              <w:rPr>
                <w:rFonts w:asciiTheme="majorBidi" w:hAnsiTheme="majorBidi" w:cstheme="majorBidi"/>
              </w:rPr>
              <w:t>of the agile process: big design upfront, minimal design upfront, implicit interaction design, and working ahead of development at least one iteration.</w:t>
            </w:r>
          </w:p>
        </w:tc>
      </w:tr>
      <w:tr w:rsidR="00983BEC" w:rsidRPr="002204AA" w14:paraId="7939F922" w14:textId="77777777" w:rsidTr="0049452A">
        <w:trPr>
          <w:trHeight w:val="405"/>
          <w:jc w:val="center"/>
        </w:trPr>
        <w:tc>
          <w:tcPr>
            <w:tcW w:w="657" w:type="dxa"/>
            <w:tcBorders>
              <w:bottom w:val="nil"/>
            </w:tcBorders>
            <w:vAlign w:val="center"/>
          </w:tcPr>
          <w:p w14:paraId="225786DB" w14:textId="36FAFC7D" w:rsidR="00983BEC" w:rsidRPr="002204AA" w:rsidRDefault="00306039">
            <w:pPr>
              <w:spacing w:before="240"/>
              <w:jc w:val="center"/>
              <w:rPr>
                <w:rFonts w:asciiTheme="majorBidi" w:hAnsiTheme="majorBidi" w:cstheme="majorBidi"/>
                <w:color w:val="000000"/>
              </w:rPr>
            </w:pPr>
            <w:sdt>
              <w:sdtPr>
                <w:rPr>
                  <w:rFonts w:asciiTheme="majorBidi" w:hAnsiTheme="majorBidi" w:cstheme="majorBidi"/>
                  <w:color w:val="000000"/>
                </w:rPr>
                <w:tag w:val="MENDELEY_CITATION_v3_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"/>
                <w:id w:val="-2053917249"/>
                <w:placeholder>
                  <w:docPart w:val="7FF36240A829B44FBCF52C0BA69D51D9"/>
                </w:placeholder>
              </w:sdtPr>
              <w:sdtEndPr/>
              <w:sdtContent>
                <w:r w:rsidR="0053281D" w:rsidRPr="0053281D">
                  <w:rPr>
                    <w:rFonts w:asciiTheme="majorBidi" w:hAnsiTheme="majorBidi" w:cstheme="majorBidi"/>
                    <w:color w:val="000000"/>
                  </w:rPr>
                  <w:t>[43]</w:t>
                </w:r>
              </w:sdtContent>
            </w:sdt>
          </w:p>
        </w:tc>
        <w:tc>
          <w:tcPr>
            <w:tcW w:w="830" w:type="dxa"/>
            <w:tcBorders>
              <w:bottom w:val="nil"/>
            </w:tcBorders>
            <w:vAlign w:val="center"/>
          </w:tcPr>
          <w:p w14:paraId="12DD4D0A"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heme="minorEastAsia" w:hAnsiTheme="majorBidi" w:cstheme="majorBidi"/>
              </w:rPr>
              <w:t>2020</w:t>
            </w:r>
          </w:p>
        </w:tc>
        <w:tc>
          <w:tcPr>
            <w:tcW w:w="3730" w:type="dxa"/>
            <w:tcBorders>
              <w:bottom w:val="nil"/>
              <w:right w:val="nil"/>
            </w:tcBorders>
          </w:tcPr>
          <w:p w14:paraId="4EE12511" w14:textId="77777777" w:rsidR="00983BEC" w:rsidRPr="002204AA" w:rsidRDefault="00983BEC">
            <w:pPr>
              <w:spacing w:before="240"/>
              <w:jc w:val="both"/>
              <w:rPr>
                <w:rFonts w:asciiTheme="majorBidi" w:hAnsiTheme="majorBidi" w:cstheme="majorBidi"/>
              </w:rPr>
            </w:pPr>
            <w:r>
              <w:rPr>
                <w:rFonts w:asciiTheme="majorBidi" w:hAnsiTheme="majorBidi" w:cstheme="majorBidi"/>
              </w:rPr>
              <w:t>To</w:t>
            </w:r>
            <w:r w:rsidRPr="002204AA">
              <w:rPr>
                <w:rFonts w:asciiTheme="majorBidi" w:hAnsiTheme="majorBidi" w:cstheme="majorBidi"/>
              </w:rPr>
              <w:t xml:space="preserve"> facilitate the use of HE for novice evaluators, thereby improving their performance and the quality of results they produce.</w:t>
            </w:r>
          </w:p>
        </w:tc>
        <w:tc>
          <w:tcPr>
            <w:tcW w:w="4345" w:type="dxa"/>
            <w:tcBorders>
              <w:left w:val="nil"/>
              <w:bottom w:val="nil"/>
            </w:tcBorders>
          </w:tcPr>
          <w:p w14:paraId="2E57CC00" w14:textId="77777777" w:rsidR="00983BEC" w:rsidRPr="002204AA" w:rsidRDefault="00983BEC">
            <w:pPr>
              <w:keepNext/>
              <w:spacing w:before="240"/>
              <w:jc w:val="both"/>
              <w:rPr>
                <w:rFonts w:asciiTheme="majorBidi" w:eastAsiaTheme="minorEastAsia" w:hAnsiTheme="majorBidi" w:cstheme="majorBidi"/>
              </w:rPr>
            </w:pPr>
            <w:r>
              <w:rPr>
                <w:rFonts w:asciiTheme="majorBidi" w:hAnsiTheme="majorBidi" w:cstheme="majorBidi"/>
              </w:rPr>
              <w:t xml:space="preserve">The study </w:t>
            </w:r>
            <w:r w:rsidRPr="002204AA">
              <w:rPr>
                <w:rFonts w:asciiTheme="majorBidi" w:hAnsiTheme="majorBidi" w:cstheme="majorBidi"/>
              </w:rPr>
              <w:t>develop</w:t>
            </w:r>
            <w:r>
              <w:rPr>
                <w:rFonts w:asciiTheme="majorBidi" w:hAnsiTheme="majorBidi" w:cstheme="majorBidi"/>
              </w:rPr>
              <w:t>ed</w:t>
            </w:r>
            <w:r w:rsidRPr="002204AA">
              <w:rPr>
                <w:rFonts w:asciiTheme="majorBidi" w:hAnsiTheme="majorBidi" w:cstheme="majorBidi"/>
              </w:rPr>
              <w:t xml:space="preserve"> a step-by- step protocol to guide novice evaluators through HE to improve the quality of their evaluations, thereby improving the usability of the systems they evaluat</w:t>
            </w:r>
            <w:r>
              <w:rPr>
                <w:rFonts w:asciiTheme="majorBidi" w:hAnsiTheme="majorBidi" w:cstheme="majorBidi"/>
              </w:rPr>
              <w:t>e.</w:t>
            </w:r>
          </w:p>
        </w:tc>
      </w:tr>
      <w:tr w:rsidR="00983BEC" w:rsidRPr="002204AA" w14:paraId="4FDC9156" w14:textId="77777777" w:rsidTr="0049452A">
        <w:trPr>
          <w:trHeight w:val="405"/>
          <w:jc w:val="center"/>
        </w:trPr>
        <w:tc>
          <w:tcPr>
            <w:tcW w:w="657" w:type="dxa"/>
            <w:tcBorders>
              <w:top w:val="nil"/>
              <w:bottom w:val="double" w:sz="4" w:space="0" w:color="auto"/>
            </w:tcBorders>
            <w:vAlign w:val="center"/>
          </w:tcPr>
          <w:p w14:paraId="40178516" w14:textId="77777777" w:rsidR="00983BEC" w:rsidRDefault="00983BEC">
            <w:pPr>
              <w:spacing w:before="240"/>
              <w:jc w:val="center"/>
              <w:rPr>
                <w:rFonts w:asciiTheme="majorBidi" w:hAnsiTheme="majorBidi" w:cstheme="majorBidi"/>
                <w:color w:val="000000"/>
              </w:rPr>
            </w:pPr>
            <w:r w:rsidRPr="002204AA">
              <w:rPr>
                <w:rFonts w:asciiTheme="majorBidi" w:eastAsiaTheme="minorEastAsia" w:hAnsiTheme="majorBidi" w:cstheme="majorBidi"/>
                <w:b/>
              </w:rPr>
              <w:lastRenderedPageBreak/>
              <w:t>Ref.</w:t>
            </w:r>
          </w:p>
        </w:tc>
        <w:tc>
          <w:tcPr>
            <w:tcW w:w="830" w:type="dxa"/>
            <w:tcBorders>
              <w:top w:val="nil"/>
              <w:bottom w:val="double" w:sz="4" w:space="0" w:color="auto"/>
            </w:tcBorders>
            <w:vAlign w:val="center"/>
          </w:tcPr>
          <w:p w14:paraId="61598105"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heme="minorEastAsia" w:hAnsiTheme="majorBidi" w:cstheme="majorBidi"/>
                <w:b/>
              </w:rPr>
              <w:t>Year</w:t>
            </w:r>
          </w:p>
        </w:tc>
        <w:tc>
          <w:tcPr>
            <w:tcW w:w="3730" w:type="dxa"/>
            <w:tcBorders>
              <w:top w:val="nil"/>
              <w:bottom w:val="double" w:sz="4" w:space="0" w:color="auto"/>
              <w:right w:val="nil"/>
            </w:tcBorders>
            <w:vAlign w:val="center"/>
          </w:tcPr>
          <w:p w14:paraId="41B78976" w14:textId="77777777" w:rsidR="00983BEC" w:rsidRPr="002204AA" w:rsidRDefault="00983BEC">
            <w:pPr>
              <w:spacing w:before="240"/>
              <w:jc w:val="center"/>
              <w:rPr>
                <w:rFonts w:asciiTheme="majorBidi" w:eastAsiaTheme="minorEastAsia" w:hAnsiTheme="majorBidi" w:cstheme="majorBidi"/>
                <w:highlight w:val="yellow"/>
              </w:rPr>
            </w:pPr>
            <w:r w:rsidRPr="002204AA">
              <w:rPr>
                <w:rFonts w:asciiTheme="majorBidi" w:eastAsiaTheme="minorEastAsia" w:hAnsiTheme="majorBidi" w:cstheme="majorBidi"/>
                <w:b/>
              </w:rPr>
              <w:t>Objectives</w:t>
            </w:r>
          </w:p>
        </w:tc>
        <w:tc>
          <w:tcPr>
            <w:tcW w:w="4345" w:type="dxa"/>
            <w:tcBorders>
              <w:top w:val="nil"/>
              <w:left w:val="nil"/>
              <w:bottom w:val="double" w:sz="4" w:space="0" w:color="auto"/>
            </w:tcBorders>
            <w:vAlign w:val="center"/>
          </w:tcPr>
          <w:p w14:paraId="39215C3E" w14:textId="77777777" w:rsidR="00983BEC" w:rsidRPr="002204AA" w:rsidRDefault="00983BEC">
            <w:pPr>
              <w:keepNext/>
              <w:spacing w:before="240"/>
              <w:jc w:val="center"/>
              <w:rPr>
                <w:rFonts w:asciiTheme="majorBidi" w:eastAsiaTheme="minorEastAsia" w:hAnsiTheme="majorBidi" w:cstheme="majorBidi"/>
              </w:rPr>
            </w:pPr>
            <w:r w:rsidRPr="002204AA">
              <w:rPr>
                <w:rFonts w:asciiTheme="majorBidi" w:eastAsiaTheme="minorEastAsia" w:hAnsiTheme="majorBidi" w:cstheme="majorBidi"/>
                <w:b/>
              </w:rPr>
              <w:t>Findings</w:t>
            </w:r>
          </w:p>
        </w:tc>
      </w:tr>
      <w:tr w:rsidR="00983BEC" w:rsidRPr="002204AA" w14:paraId="2FF9585A" w14:textId="77777777">
        <w:trPr>
          <w:trHeight w:val="405"/>
          <w:jc w:val="center"/>
        </w:trPr>
        <w:tc>
          <w:tcPr>
            <w:tcW w:w="657" w:type="dxa"/>
            <w:tcBorders>
              <w:top w:val="double" w:sz="4" w:space="0" w:color="auto"/>
            </w:tcBorders>
            <w:vAlign w:val="center"/>
          </w:tcPr>
          <w:p w14:paraId="5BC06FC6" w14:textId="6CDA16E4" w:rsidR="00983BEC" w:rsidRPr="002204AA" w:rsidRDefault="00306039">
            <w:pPr>
              <w:spacing w:before="240"/>
              <w:jc w:val="center"/>
              <w:rPr>
                <w:rFonts w:asciiTheme="majorBidi" w:hAnsiTheme="majorBidi" w:cstheme="majorBidi"/>
                <w:color w:val="000000"/>
              </w:rPr>
            </w:pPr>
            <w:sdt>
              <w:sdtPr>
                <w:rPr>
                  <w:rFonts w:asciiTheme="majorBidi" w:hAnsiTheme="majorBidi" w:cstheme="majorBidi"/>
                  <w:color w:val="000000"/>
                </w:rPr>
                <w:tag w:val="MENDELEY_CITATION_v3_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"/>
                <w:id w:val="-1966348316"/>
                <w:placeholder>
                  <w:docPart w:val="5BD3471316D8DE4284F7240E573DC655"/>
                </w:placeholder>
              </w:sdtPr>
              <w:sdtEndPr/>
              <w:sdtContent>
                <w:r w:rsidR="0053281D" w:rsidRPr="0053281D">
                  <w:rPr>
                    <w:rFonts w:asciiTheme="majorBidi" w:hAnsiTheme="majorBidi" w:cstheme="majorBidi"/>
                    <w:color w:val="000000"/>
                  </w:rPr>
                  <w:t>[44]</w:t>
                </w:r>
              </w:sdtContent>
            </w:sdt>
          </w:p>
        </w:tc>
        <w:tc>
          <w:tcPr>
            <w:tcW w:w="830" w:type="dxa"/>
            <w:tcBorders>
              <w:top w:val="double" w:sz="4" w:space="0" w:color="auto"/>
            </w:tcBorders>
            <w:vAlign w:val="center"/>
          </w:tcPr>
          <w:p w14:paraId="008CEF7A"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heme="minorEastAsia" w:hAnsiTheme="majorBidi" w:cstheme="majorBidi"/>
              </w:rPr>
              <w:t>2021</w:t>
            </w:r>
          </w:p>
        </w:tc>
        <w:tc>
          <w:tcPr>
            <w:tcW w:w="3730" w:type="dxa"/>
            <w:tcBorders>
              <w:top w:val="double" w:sz="4" w:space="0" w:color="auto"/>
              <w:right w:val="nil"/>
            </w:tcBorders>
          </w:tcPr>
          <w:p w14:paraId="39CBC80E" w14:textId="77777777" w:rsidR="00983BEC" w:rsidRPr="002204AA" w:rsidRDefault="00983BEC">
            <w:pPr>
              <w:spacing w:before="240"/>
              <w:jc w:val="both"/>
              <w:rPr>
                <w:rFonts w:asciiTheme="majorBidi" w:eastAsiaTheme="minorEastAsia" w:hAnsiTheme="majorBidi" w:cstheme="majorBidi"/>
              </w:rPr>
            </w:pPr>
            <w:r>
              <w:rPr>
                <w:rFonts w:asciiTheme="majorBidi" w:eastAsiaTheme="minorEastAsia" w:hAnsiTheme="majorBidi" w:cstheme="majorBidi"/>
              </w:rPr>
              <w:t>T</w:t>
            </w:r>
            <w:r w:rsidRPr="00BE7B36">
              <w:rPr>
                <w:rFonts w:asciiTheme="majorBidi" w:eastAsiaTheme="minorEastAsia" w:hAnsiTheme="majorBidi" w:cstheme="majorBidi"/>
              </w:rPr>
              <w:t>o prioritize which</w:t>
            </w:r>
            <w:r>
              <w:rPr>
                <w:rFonts w:asciiTheme="majorBidi" w:eastAsiaTheme="minorEastAsia" w:hAnsiTheme="majorBidi" w:cstheme="majorBidi"/>
              </w:rPr>
              <w:t xml:space="preserve"> </w:t>
            </w:r>
            <w:r w:rsidRPr="00BE7B36">
              <w:rPr>
                <w:rFonts w:asciiTheme="majorBidi" w:eastAsiaTheme="minorEastAsia" w:hAnsiTheme="majorBidi" w:cstheme="majorBidi"/>
              </w:rPr>
              <w:t>hypotheses to test based on their level of risk</w:t>
            </w:r>
            <w:r>
              <w:rPr>
                <w:rFonts w:asciiTheme="majorBidi" w:eastAsiaTheme="minorEastAsia" w:hAnsiTheme="majorBidi" w:cstheme="majorBidi"/>
              </w:rPr>
              <w:t xml:space="preserve"> and the potential value.</w:t>
            </w:r>
          </w:p>
        </w:tc>
        <w:tc>
          <w:tcPr>
            <w:tcW w:w="4345" w:type="dxa"/>
            <w:tcBorders>
              <w:top w:val="double" w:sz="4" w:space="0" w:color="auto"/>
              <w:left w:val="nil"/>
            </w:tcBorders>
          </w:tcPr>
          <w:p w14:paraId="59C6856C" w14:textId="77777777" w:rsidR="00983BEC" w:rsidRPr="002204AA" w:rsidRDefault="00983BEC">
            <w:pPr>
              <w:keepNext/>
              <w:spacing w:before="240"/>
              <w:jc w:val="both"/>
              <w:rPr>
                <w:rFonts w:asciiTheme="majorBidi" w:eastAsiaTheme="minorEastAsia" w:hAnsiTheme="majorBidi" w:cstheme="majorBidi"/>
              </w:rPr>
            </w:pPr>
            <w:r w:rsidRPr="00BE7B36">
              <w:rPr>
                <w:rFonts w:asciiTheme="majorBidi" w:hAnsiTheme="majorBidi" w:cstheme="majorBidi"/>
              </w:rPr>
              <w:t>The study presented</w:t>
            </w:r>
            <w:r w:rsidRPr="00BE7B36">
              <w:rPr>
                <w:rFonts w:asciiTheme="majorBidi" w:eastAsiaTheme="minorEastAsia" w:hAnsiTheme="majorBidi" w:cstheme="majorBidi"/>
              </w:rPr>
              <w:t xml:space="preserve"> a prioritization matrix for determining how much risk there is and how much value we believe this idea will generate based on assumptions, where the higher the risk and the greater the perceived value, the higher the importance of testing those hypotheses first.</w:t>
            </w:r>
          </w:p>
        </w:tc>
      </w:tr>
      <w:tr w:rsidR="00983BEC" w:rsidRPr="002204AA" w14:paraId="701449BE" w14:textId="77777777">
        <w:trPr>
          <w:trHeight w:val="405"/>
          <w:jc w:val="center"/>
        </w:trPr>
        <w:tc>
          <w:tcPr>
            <w:tcW w:w="657" w:type="dxa"/>
            <w:vAlign w:val="center"/>
          </w:tcPr>
          <w:p w14:paraId="0BBF3F8D" w14:textId="73CC41DE" w:rsidR="00983BEC" w:rsidRPr="002204AA" w:rsidRDefault="00306039">
            <w:pPr>
              <w:spacing w:before="240"/>
              <w:jc w:val="center"/>
              <w:rPr>
                <w:rFonts w:asciiTheme="majorBidi" w:hAnsiTheme="majorBidi" w:cstheme="majorBidi"/>
                <w:color w:val="000000"/>
              </w:rPr>
            </w:pPr>
            <w:sdt>
              <w:sdtPr>
                <w:rPr>
                  <w:rFonts w:asciiTheme="majorBidi" w:eastAsiaTheme="minorEastAsia" w:hAnsiTheme="majorBidi" w:cstheme="majorBidi"/>
                  <w:color w:val="000000"/>
                </w:rPr>
                <w:tag w:val="MENDELEY_CITATION_v3_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"/>
                <w:id w:val="-1382482961"/>
                <w:placeholder>
                  <w:docPart w:val="CC0E03D7E791EC4480ABF93E2CA7E723"/>
                </w:placeholder>
              </w:sdtPr>
              <w:sdtEndPr/>
              <w:sdtContent>
                <w:r w:rsidR="0053281D" w:rsidRPr="0053281D">
                  <w:rPr>
                    <w:rFonts w:asciiTheme="majorBidi" w:eastAsiaTheme="minorEastAsia" w:hAnsiTheme="majorBidi" w:cstheme="majorBidi"/>
                    <w:color w:val="000000"/>
                  </w:rPr>
                  <w:t>[19]</w:t>
                </w:r>
              </w:sdtContent>
            </w:sdt>
          </w:p>
        </w:tc>
        <w:tc>
          <w:tcPr>
            <w:tcW w:w="830" w:type="dxa"/>
            <w:vAlign w:val="center"/>
          </w:tcPr>
          <w:p w14:paraId="42F5C94F" w14:textId="77777777" w:rsidR="00983BEC" w:rsidRPr="002204AA" w:rsidRDefault="00983BEC">
            <w:pPr>
              <w:spacing w:before="240"/>
              <w:jc w:val="center"/>
              <w:rPr>
                <w:rFonts w:asciiTheme="majorBidi" w:eastAsiaTheme="minorEastAsia" w:hAnsiTheme="majorBidi" w:cstheme="majorBidi"/>
              </w:rPr>
            </w:pPr>
            <w:r w:rsidRPr="002204AA">
              <w:rPr>
                <w:rFonts w:asciiTheme="majorBidi" w:eastAsiaTheme="minorEastAsia" w:hAnsiTheme="majorBidi" w:cstheme="majorBidi"/>
              </w:rPr>
              <w:t>2021</w:t>
            </w:r>
          </w:p>
        </w:tc>
        <w:tc>
          <w:tcPr>
            <w:tcW w:w="3730" w:type="dxa"/>
            <w:tcBorders>
              <w:right w:val="nil"/>
            </w:tcBorders>
          </w:tcPr>
          <w:p w14:paraId="6A38A14E" w14:textId="77777777" w:rsidR="00983BEC" w:rsidRPr="002204AA" w:rsidRDefault="00983BEC">
            <w:pPr>
              <w:keepNext/>
              <w:spacing w:before="240"/>
              <w:jc w:val="both"/>
              <w:rPr>
                <w:rFonts w:asciiTheme="majorBidi" w:eastAsiaTheme="minorEastAsia" w:hAnsiTheme="majorBidi" w:cstheme="majorBidi"/>
              </w:rPr>
            </w:pPr>
            <w:r>
              <w:rPr>
                <w:rFonts w:asciiTheme="majorBidi" w:eastAsiaTheme="minorEastAsia" w:hAnsiTheme="majorBidi" w:cstheme="majorBidi"/>
              </w:rPr>
              <w:t>To develop</w:t>
            </w:r>
            <w:r w:rsidRPr="002204AA">
              <w:rPr>
                <w:rFonts w:asciiTheme="majorBidi" w:eastAsiaTheme="minorEastAsia" w:hAnsiTheme="majorBidi" w:cstheme="majorBidi"/>
              </w:rPr>
              <w:t xml:space="preserve"> a tool</w:t>
            </w:r>
            <w:r>
              <w:rPr>
                <w:rFonts w:asciiTheme="majorBidi" w:eastAsiaTheme="minorEastAsia" w:hAnsiTheme="majorBidi" w:cstheme="majorBidi"/>
              </w:rPr>
              <w:t xml:space="preserve"> called </w:t>
            </w:r>
            <w:r w:rsidRPr="002204AA">
              <w:rPr>
                <w:rFonts w:asciiTheme="majorBidi" w:eastAsiaTheme="minorEastAsia" w:hAnsiTheme="majorBidi" w:cstheme="majorBidi"/>
              </w:rPr>
              <w:t xml:space="preserve">Discovery Effort Worthiness (DEW) Index, which assists companies and product owners in determining how much effort should </w:t>
            </w:r>
            <w:r>
              <w:rPr>
                <w:rFonts w:asciiTheme="majorBidi" w:eastAsiaTheme="minorEastAsia" w:hAnsiTheme="majorBidi" w:cstheme="majorBidi"/>
              </w:rPr>
              <w:t xml:space="preserve">be </w:t>
            </w:r>
            <w:r w:rsidRPr="002204AA">
              <w:rPr>
                <w:rFonts w:asciiTheme="majorBidi" w:eastAsiaTheme="minorEastAsia" w:hAnsiTheme="majorBidi" w:cstheme="majorBidi"/>
              </w:rPr>
              <w:t xml:space="preserve">spend on discovering and validating features </w:t>
            </w:r>
            <w:r>
              <w:rPr>
                <w:rFonts w:asciiTheme="majorBidi" w:eastAsiaTheme="minorEastAsia" w:hAnsiTheme="majorBidi" w:cstheme="majorBidi"/>
              </w:rPr>
              <w:t xml:space="preserve">using </w:t>
            </w:r>
            <w:r w:rsidRPr="002204AA">
              <w:rPr>
                <w:rFonts w:asciiTheme="majorBidi" w:eastAsiaTheme="minorEastAsia" w:hAnsiTheme="majorBidi" w:cstheme="majorBidi"/>
              </w:rPr>
              <w:t>Design Thinking methods.</w:t>
            </w:r>
          </w:p>
        </w:tc>
        <w:tc>
          <w:tcPr>
            <w:tcW w:w="4345" w:type="dxa"/>
            <w:tcBorders>
              <w:left w:val="nil"/>
            </w:tcBorders>
          </w:tcPr>
          <w:p w14:paraId="199123BA" w14:textId="77777777" w:rsidR="00983BEC" w:rsidRPr="002204AA" w:rsidRDefault="00983BEC">
            <w:pPr>
              <w:keepNext/>
              <w:spacing w:before="240"/>
              <w:jc w:val="both"/>
              <w:rPr>
                <w:rFonts w:asciiTheme="majorBidi" w:eastAsiaTheme="minorEastAsia" w:hAnsiTheme="majorBidi" w:cstheme="majorBidi"/>
              </w:rPr>
            </w:pPr>
            <w:r>
              <w:rPr>
                <w:rFonts w:asciiTheme="majorBidi" w:hAnsiTheme="majorBidi" w:cstheme="majorBidi"/>
              </w:rPr>
              <w:t>The study revealed</w:t>
            </w:r>
            <w:r w:rsidRPr="002204AA">
              <w:rPr>
                <w:rFonts w:asciiTheme="majorBidi" w:hAnsiTheme="majorBidi" w:cstheme="majorBidi"/>
              </w:rPr>
              <w:t xml:space="preserve"> </w:t>
            </w:r>
            <w:r>
              <w:rPr>
                <w:rFonts w:asciiTheme="majorBidi" w:hAnsiTheme="majorBidi" w:cstheme="majorBidi"/>
              </w:rPr>
              <w:t xml:space="preserve">that </w:t>
            </w:r>
            <w:r w:rsidRPr="002204AA">
              <w:rPr>
                <w:rFonts w:asciiTheme="majorBidi" w:eastAsiaTheme="minorEastAsia" w:hAnsiTheme="majorBidi" w:cstheme="majorBidi"/>
              </w:rPr>
              <w:t xml:space="preserve">“Discovery Effort Worthiness Index” </w:t>
            </w:r>
            <w:r>
              <w:rPr>
                <w:rFonts w:asciiTheme="majorBidi" w:eastAsiaTheme="minorEastAsia" w:hAnsiTheme="majorBidi" w:cstheme="majorBidi"/>
              </w:rPr>
              <w:t>is a useful tool</w:t>
            </w:r>
            <w:r w:rsidRPr="002204AA">
              <w:rPr>
                <w:rFonts w:asciiTheme="majorBidi" w:eastAsiaTheme="minorEastAsia" w:hAnsiTheme="majorBidi" w:cstheme="majorBidi"/>
              </w:rPr>
              <w:t xml:space="preserve"> </w:t>
            </w:r>
            <w:r>
              <w:rPr>
                <w:rFonts w:asciiTheme="majorBidi" w:eastAsiaTheme="minorEastAsia" w:hAnsiTheme="majorBidi" w:cstheme="majorBidi"/>
              </w:rPr>
              <w:t xml:space="preserve">for </w:t>
            </w:r>
            <w:r w:rsidRPr="002204AA">
              <w:rPr>
                <w:rFonts w:asciiTheme="majorBidi" w:eastAsiaTheme="minorEastAsia" w:hAnsiTheme="majorBidi" w:cstheme="majorBidi"/>
              </w:rPr>
              <w:t>companies and their product owners to determine how much effort they should spend on Design Thinking methods to discover and validate requirements</w:t>
            </w:r>
            <w:r>
              <w:rPr>
                <w:rFonts w:asciiTheme="majorBidi" w:eastAsiaTheme="minorEastAsia" w:hAnsiTheme="majorBidi" w:cstheme="majorBidi"/>
              </w:rPr>
              <w:t>.</w:t>
            </w:r>
          </w:p>
        </w:tc>
      </w:tr>
    </w:tbl>
    <w:p w14:paraId="29AA4FF3" w14:textId="1D44A9D4" w:rsidR="00983BEC" w:rsidRPr="00F22B6A" w:rsidRDefault="00983BEC" w:rsidP="00F22B6A">
      <w:pPr>
        <w:pStyle w:val="Caption"/>
        <w:spacing w:before="100"/>
        <w:jc w:val="center"/>
        <w:rPr>
          <w:rFonts w:ascii="Times New Roman" w:hAnsi="Times New Roman" w:cs="Times New Roman"/>
          <w:i w:val="0"/>
          <w:iCs w:val="0"/>
          <w:color w:val="auto"/>
          <w:sz w:val="20"/>
          <w:szCs w:val="20"/>
        </w:rPr>
      </w:pPr>
      <w:bookmarkStart w:id="254" w:name="_Ref117762035"/>
      <w:bookmarkStart w:id="255" w:name="_Toc116908599"/>
      <w:bookmarkStart w:id="256" w:name="_Toc127569272"/>
      <w:r w:rsidRPr="00F22B6A">
        <w:rPr>
          <w:rFonts w:ascii="Times New Roman" w:hAnsi="Times New Roman" w:cs="Times New Roman"/>
          <w:i w:val="0"/>
          <w:iCs w:val="0"/>
          <w:color w:val="auto"/>
          <w:sz w:val="20"/>
          <w:szCs w:val="20"/>
        </w:rPr>
        <w:t xml:space="preserve">Table </w:t>
      </w:r>
      <w:r w:rsidR="003A2E00">
        <w:rPr>
          <w:rFonts w:ascii="Times New Roman" w:hAnsi="Times New Roman" w:cs="Times New Roman"/>
          <w:i w:val="0"/>
          <w:iCs w:val="0"/>
          <w:color w:val="auto"/>
          <w:sz w:val="20"/>
          <w:szCs w:val="20"/>
        </w:rPr>
        <w:fldChar w:fldCharType="begin"/>
      </w:r>
      <w:r w:rsidR="003A2E00">
        <w:rPr>
          <w:rFonts w:ascii="Times New Roman" w:hAnsi="Times New Roman" w:cs="Times New Roman"/>
          <w:i w:val="0"/>
          <w:iCs w:val="0"/>
          <w:color w:val="auto"/>
          <w:sz w:val="20"/>
          <w:szCs w:val="20"/>
        </w:rPr>
        <w:instrText xml:space="preserve"> SEQ Table \* ARABIC </w:instrText>
      </w:r>
      <w:r w:rsidR="003A2E00">
        <w:rPr>
          <w:rFonts w:ascii="Times New Roman" w:hAnsi="Times New Roman" w:cs="Times New Roman"/>
          <w:i w:val="0"/>
          <w:iCs w:val="0"/>
          <w:color w:val="auto"/>
          <w:sz w:val="20"/>
          <w:szCs w:val="20"/>
        </w:rPr>
        <w:fldChar w:fldCharType="separate"/>
      </w:r>
      <w:r w:rsidR="003A2E00">
        <w:rPr>
          <w:rFonts w:ascii="Times New Roman" w:hAnsi="Times New Roman" w:cs="Times New Roman"/>
          <w:i w:val="0"/>
          <w:iCs w:val="0"/>
          <w:noProof/>
          <w:color w:val="auto"/>
          <w:sz w:val="20"/>
          <w:szCs w:val="20"/>
        </w:rPr>
        <w:t>1</w:t>
      </w:r>
      <w:r w:rsidR="003A2E00">
        <w:rPr>
          <w:rFonts w:ascii="Times New Roman" w:hAnsi="Times New Roman" w:cs="Times New Roman"/>
          <w:i w:val="0"/>
          <w:iCs w:val="0"/>
          <w:color w:val="auto"/>
          <w:sz w:val="20"/>
          <w:szCs w:val="20"/>
        </w:rPr>
        <w:fldChar w:fldCharType="end"/>
      </w:r>
      <w:bookmarkEnd w:id="254"/>
      <w:r w:rsidRPr="00F22B6A">
        <w:rPr>
          <w:rFonts w:ascii="Times New Roman" w:hAnsi="Times New Roman" w:cs="Times New Roman"/>
          <w:i w:val="0"/>
          <w:iCs w:val="0"/>
          <w:color w:val="auto"/>
          <w:sz w:val="20"/>
          <w:szCs w:val="20"/>
        </w:rPr>
        <w:t>.</w:t>
      </w:r>
      <w:bookmarkEnd w:id="255"/>
      <w:r w:rsidRPr="00F22B6A">
        <w:rPr>
          <w:rFonts w:ascii="Times New Roman" w:hAnsi="Times New Roman" w:cs="Times New Roman"/>
          <w:i w:val="0"/>
          <w:iCs w:val="0"/>
          <w:color w:val="auto"/>
          <w:sz w:val="20"/>
          <w:szCs w:val="20"/>
        </w:rPr>
        <w:t xml:space="preserve"> Summary of the related work</w:t>
      </w:r>
      <w:bookmarkEnd w:id="256"/>
      <w:r>
        <w:rPr>
          <w:rFonts w:ascii="Times New Roman" w:hAnsi="Times New Roman" w:cs="Times New Roman"/>
          <w:b/>
          <w:bCs/>
          <w:sz w:val="28"/>
          <w:szCs w:val="28"/>
        </w:rPr>
        <w:br w:type="page"/>
      </w:r>
    </w:p>
    <w:p w14:paraId="00E6F06F" w14:textId="5193C4C2" w:rsidR="00983BEC" w:rsidRDefault="00983BEC" w:rsidP="00983BEC">
      <w:pPr>
        <w:pStyle w:val="Heading2"/>
        <w:numPr>
          <w:ilvl w:val="1"/>
          <w:numId w:val="2"/>
        </w:numPr>
        <w:spacing w:line="480" w:lineRule="auto"/>
        <w:rPr>
          <w:rFonts w:ascii="Times New Roman" w:hAnsi="Times New Roman" w:cs="Times New Roman"/>
          <w:b/>
          <w:bCs/>
          <w:color w:val="auto"/>
          <w:sz w:val="28"/>
          <w:szCs w:val="28"/>
        </w:rPr>
      </w:pPr>
      <w:bookmarkStart w:id="257" w:name="_Toc129350573"/>
      <w:r w:rsidRPr="00B85759">
        <w:rPr>
          <w:rFonts w:ascii="Times New Roman" w:hAnsi="Times New Roman" w:cs="Times New Roman"/>
          <w:b/>
          <w:bCs/>
          <w:color w:val="auto"/>
          <w:sz w:val="28"/>
          <w:szCs w:val="28"/>
        </w:rPr>
        <w:lastRenderedPageBreak/>
        <w:t>P</w:t>
      </w:r>
      <w:r>
        <w:rPr>
          <w:rFonts w:ascii="Times New Roman" w:hAnsi="Times New Roman" w:cs="Times New Roman"/>
          <w:b/>
          <w:bCs/>
          <w:color w:val="auto"/>
          <w:sz w:val="28"/>
          <w:szCs w:val="28"/>
        </w:rPr>
        <w:t>lan</w:t>
      </w:r>
      <w:bookmarkEnd w:id="257"/>
    </w:p>
    <w:p w14:paraId="2293406D" w14:textId="3970FFE9" w:rsidR="00983BEC" w:rsidRDefault="00983BEC" w:rsidP="00983BEC">
      <w:pPr>
        <w:pStyle w:val="Heading2"/>
        <w:numPr>
          <w:ilvl w:val="2"/>
          <w:numId w:val="2"/>
        </w:numPr>
        <w:spacing w:line="480" w:lineRule="auto"/>
        <w:rPr>
          <w:rFonts w:ascii="Times New Roman" w:hAnsi="Times New Roman" w:cs="Times New Roman"/>
          <w:b/>
          <w:bCs/>
          <w:color w:val="auto"/>
          <w:sz w:val="28"/>
          <w:szCs w:val="28"/>
        </w:rPr>
      </w:pPr>
      <w:bookmarkStart w:id="258" w:name="_Toc129350574"/>
      <w:r w:rsidRPr="00983BEC">
        <w:rPr>
          <w:rFonts w:ascii="Times New Roman" w:hAnsi="Times New Roman" w:cs="Times New Roman"/>
          <w:b/>
          <w:bCs/>
          <w:color w:val="auto"/>
          <w:sz w:val="28"/>
          <w:szCs w:val="28"/>
        </w:rPr>
        <w:t>Methodology</w:t>
      </w:r>
      <w:bookmarkEnd w:id="258"/>
    </w:p>
    <w:p w14:paraId="0B163FE4" w14:textId="3DA7A5AE" w:rsidR="00B74DC1" w:rsidRDefault="00601E93" w:rsidP="00601E93">
      <w:pPr>
        <w:spacing w:after="100" w:afterAutospacing="1"/>
        <w:ind w:firstLine="284"/>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1FF0166A" wp14:editId="51B93F85">
            <wp:simplePos x="0" y="0"/>
            <wp:positionH relativeFrom="column">
              <wp:posOffset>1026160</wp:posOffset>
            </wp:positionH>
            <wp:positionV relativeFrom="paragraph">
              <wp:posOffset>1330815</wp:posOffset>
            </wp:positionV>
            <wp:extent cx="3394710" cy="24396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94710" cy="24396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1" behindDoc="0" locked="0" layoutInCell="1" allowOverlap="1" wp14:anchorId="744BFB5C" wp14:editId="783BF125">
                <wp:simplePos x="0" y="0"/>
                <wp:positionH relativeFrom="column">
                  <wp:posOffset>271145</wp:posOffset>
                </wp:positionH>
                <wp:positionV relativeFrom="paragraph">
                  <wp:posOffset>3808095</wp:posOffset>
                </wp:positionV>
                <wp:extent cx="5092700" cy="349250"/>
                <wp:effectExtent l="0" t="0" r="0" b="6350"/>
                <wp:wrapTopAndBottom/>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092700" cy="349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854A12" w14:textId="4FB99AE4" w:rsidR="00983BEC" w:rsidRPr="00133637" w:rsidRDefault="00983BEC" w:rsidP="00983BEC">
                            <w:pPr>
                              <w:pStyle w:val="Caption"/>
                              <w:jc w:val="center"/>
                              <w:rPr>
                                <w:rFonts w:ascii="Times New Roman" w:hAnsi="Times New Roman" w:cs="Times New Roman"/>
                                <w:i w:val="0"/>
                                <w:iCs w:val="0"/>
                                <w:noProof/>
                                <w:color w:val="auto"/>
                                <w:sz w:val="20"/>
                                <w:szCs w:val="20"/>
                              </w:rPr>
                            </w:pPr>
                            <w:bookmarkStart w:id="259" w:name="_Ref117507854"/>
                            <w:bookmarkStart w:id="260" w:name="_Toc126973896"/>
                            <w:bookmarkStart w:id="261" w:name="_Toc128133742"/>
                            <w:r w:rsidRPr="00133637">
                              <w:rPr>
                                <w:rFonts w:ascii="Times New Roman" w:hAnsi="Times New Roman" w:cs="Times New Roman"/>
                                <w:i w:val="0"/>
                                <w:iCs w:val="0"/>
                                <w:color w:val="auto"/>
                                <w:sz w:val="20"/>
                                <w:szCs w:val="20"/>
                              </w:rPr>
                              <w:t xml:space="preserve">Figure </w:t>
                            </w:r>
                            <w:r w:rsidRPr="00133637">
                              <w:rPr>
                                <w:rFonts w:ascii="Times New Roman" w:hAnsi="Times New Roman" w:cs="Times New Roman"/>
                                <w:i w:val="0"/>
                                <w:iCs w:val="0"/>
                                <w:color w:val="auto"/>
                                <w:sz w:val="20"/>
                                <w:szCs w:val="20"/>
                              </w:rPr>
                              <w:fldChar w:fldCharType="begin"/>
                            </w:r>
                            <w:r w:rsidRPr="00133637">
                              <w:rPr>
                                <w:rFonts w:ascii="Times New Roman" w:hAnsi="Times New Roman" w:cs="Times New Roman"/>
                                <w:i w:val="0"/>
                                <w:iCs w:val="0"/>
                                <w:color w:val="auto"/>
                                <w:sz w:val="20"/>
                                <w:szCs w:val="20"/>
                              </w:rPr>
                              <w:instrText xml:space="preserve"> SEQ Figure \* ARABIC </w:instrText>
                            </w:r>
                            <w:r w:rsidRPr="00133637">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2</w:t>
                            </w:r>
                            <w:r w:rsidRPr="00133637">
                              <w:rPr>
                                <w:rFonts w:ascii="Times New Roman" w:hAnsi="Times New Roman" w:cs="Times New Roman"/>
                                <w:i w:val="0"/>
                                <w:iCs w:val="0"/>
                                <w:color w:val="auto"/>
                                <w:sz w:val="20"/>
                                <w:szCs w:val="20"/>
                              </w:rPr>
                              <w:fldChar w:fldCharType="end"/>
                            </w:r>
                            <w:bookmarkEnd w:id="259"/>
                            <w:r w:rsidRPr="00133637">
                              <w:rPr>
                                <w:rFonts w:ascii="Times New Roman" w:hAnsi="Times New Roman" w:cs="Times New Roman"/>
                                <w:i w:val="0"/>
                                <w:iCs w:val="0"/>
                                <w:color w:val="auto"/>
                                <w:sz w:val="20"/>
                                <w:szCs w:val="20"/>
                              </w:rPr>
                              <w:t xml:space="preserve">. The Design Cycle by </w:t>
                            </w:r>
                            <w:proofErr w:type="spellStart"/>
                            <w:r w:rsidRPr="00133637">
                              <w:rPr>
                                <w:rFonts w:ascii="Times New Roman" w:hAnsi="Times New Roman" w:cs="Times New Roman"/>
                                <w:i w:val="0"/>
                                <w:iCs w:val="0"/>
                                <w:color w:val="auto"/>
                                <w:sz w:val="20"/>
                                <w:szCs w:val="20"/>
                              </w:rPr>
                              <w:t>Wieringa</w:t>
                            </w:r>
                            <w:proofErr w:type="spellEnd"/>
                            <w:r w:rsidRPr="00133637">
                              <w:rPr>
                                <w:rFonts w:ascii="Times New Roman" w:hAnsi="Times New Roman" w:cs="Times New Roman"/>
                                <w:i w:val="0"/>
                                <w:iCs w:val="0"/>
                                <w:color w:val="auto"/>
                                <w:sz w:val="20"/>
                                <w:szCs w:val="20"/>
                              </w:rPr>
                              <w:t xml:space="preserve"> </w:t>
                            </w:r>
                            <w:sdt>
                              <w:sdtPr>
                                <w:rPr>
                                  <w:rFonts w:ascii="Times New Roman" w:hAnsi="Times New Roman" w:cs="Times New Roman"/>
                                  <w:i w:val="0"/>
                                  <w:iCs w:val="0"/>
                                  <w:color w:val="000000"/>
                                  <w:sz w:val="20"/>
                                  <w:szCs w:val="20"/>
                                </w:rPr>
                                <w:tag w:val="MENDELEY_CITATION_v3_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"/>
                                <w:id w:val="2078557220"/>
                              </w:sdtPr>
                              <w:sdtEndPr/>
                              <w:sdtContent>
                                <w:r w:rsidR="0053281D" w:rsidRPr="0053281D">
                                  <w:rPr>
                                    <w:rFonts w:ascii="Times New Roman" w:hAnsi="Times New Roman" w:cs="Times New Roman"/>
                                    <w:i w:val="0"/>
                                    <w:iCs w:val="0"/>
                                    <w:color w:val="000000"/>
                                    <w:sz w:val="20"/>
                                    <w:szCs w:val="20"/>
                                  </w:rPr>
                                  <w:t>[45]</w:t>
                                </w:r>
                              </w:sdtContent>
                            </w:sdt>
                            <w:bookmarkEnd w:id="260"/>
                            <w:bookmarkEnd w:id="26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4BFB5C" id="_x0000_t202" coordsize="21600,21600" o:spt="202" path="m,l,21600r21600,l21600,xe">
                <v:stroke joinstyle="miter"/>
                <v:path gradientshapeok="t" o:connecttype="rect"/>
              </v:shapetype>
              <v:shape id="Text Box 8" o:spid="_x0000_s1026" type="#_x0000_t202" style="position:absolute;left:0;text-align:left;margin-left:21.35pt;margin-top:299.85pt;width:401pt;height:2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" stroked="f">
                <v:path arrowok="t"/>
                <v:textbox inset="0,0,0,0">
                  <w:txbxContent>
                    <w:p w14:paraId="2B854A12" w14:textId="4FB99AE4" w:rsidR="00983BEC" w:rsidRPr="00133637" w:rsidRDefault="00983BEC" w:rsidP="00983BEC">
                      <w:pPr>
                        <w:pStyle w:val="Caption"/>
                        <w:jc w:val="center"/>
                        <w:rPr>
                          <w:rFonts w:ascii="Times New Roman" w:hAnsi="Times New Roman" w:cs="Times New Roman"/>
                          <w:i w:val="0"/>
                          <w:iCs w:val="0"/>
                          <w:noProof/>
                          <w:color w:val="auto"/>
                          <w:sz w:val="20"/>
                          <w:szCs w:val="20"/>
                        </w:rPr>
                      </w:pPr>
                      <w:bookmarkStart w:id="262" w:name="_Ref117507854"/>
                      <w:bookmarkStart w:id="263" w:name="_Toc126973896"/>
                      <w:bookmarkStart w:id="264" w:name="_Toc128133742"/>
                      <w:r w:rsidRPr="00133637">
                        <w:rPr>
                          <w:rFonts w:ascii="Times New Roman" w:hAnsi="Times New Roman" w:cs="Times New Roman"/>
                          <w:i w:val="0"/>
                          <w:iCs w:val="0"/>
                          <w:color w:val="auto"/>
                          <w:sz w:val="20"/>
                          <w:szCs w:val="20"/>
                        </w:rPr>
                        <w:t xml:space="preserve">Figure </w:t>
                      </w:r>
                      <w:r w:rsidRPr="00133637">
                        <w:rPr>
                          <w:rFonts w:ascii="Times New Roman" w:hAnsi="Times New Roman" w:cs="Times New Roman"/>
                          <w:i w:val="0"/>
                          <w:iCs w:val="0"/>
                          <w:color w:val="auto"/>
                          <w:sz w:val="20"/>
                          <w:szCs w:val="20"/>
                        </w:rPr>
                        <w:fldChar w:fldCharType="begin"/>
                      </w:r>
                      <w:r w:rsidRPr="00133637">
                        <w:rPr>
                          <w:rFonts w:ascii="Times New Roman" w:hAnsi="Times New Roman" w:cs="Times New Roman"/>
                          <w:i w:val="0"/>
                          <w:iCs w:val="0"/>
                          <w:color w:val="auto"/>
                          <w:sz w:val="20"/>
                          <w:szCs w:val="20"/>
                        </w:rPr>
                        <w:instrText xml:space="preserve"> SEQ Figure \* ARABIC </w:instrText>
                      </w:r>
                      <w:r w:rsidRPr="00133637">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2</w:t>
                      </w:r>
                      <w:r w:rsidRPr="00133637">
                        <w:rPr>
                          <w:rFonts w:ascii="Times New Roman" w:hAnsi="Times New Roman" w:cs="Times New Roman"/>
                          <w:i w:val="0"/>
                          <w:iCs w:val="0"/>
                          <w:color w:val="auto"/>
                          <w:sz w:val="20"/>
                          <w:szCs w:val="20"/>
                        </w:rPr>
                        <w:fldChar w:fldCharType="end"/>
                      </w:r>
                      <w:bookmarkEnd w:id="262"/>
                      <w:r w:rsidRPr="00133637">
                        <w:rPr>
                          <w:rFonts w:ascii="Times New Roman" w:hAnsi="Times New Roman" w:cs="Times New Roman"/>
                          <w:i w:val="0"/>
                          <w:iCs w:val="0"/>
                          <w:color w:val="auto"/>
                          <w:sz w:val="20"/>
                          <w:szCs w:val="20"/>
                        </w:rPr>
                        <w:t xml:space="preserve">. The Design Cycle by </w:t>
                      </w:r>
                      <w:proofErr w:type="spellStart"/>
                      <w:r w:rsidRPr="00133637">
                        <w:rPr>
                          <w:rFonts w:ascii="Times New Roman" w:hAnsi="Times New Roman" w:cs="Times New Roman"/>
                          <w:i w:val="0"/>
                          <w:iCs w:val="0"/>
                          <w:color w:val="auto"/>
                          <w:sz w:val="20"/>
                          <w:szCs w:val="20"/>
                        </w:rPr>
                        <w:t>Wieringa</w:t>
                      </w:r>
                      <w:proofErr w:type="spellEnd"/>
                      <w:r w:rsidRPr="00133637">
                        <w:rPr>
                          <w:rFonts w:ascii="Times New Roman" w:hAnsi="Times New Roman" w:cs="Times New Roman"/>
                          <w:i w:val="0"/>
                          <w:iCs w:val="0"/>
                          <w:color w:val="auto"/>
                          <w:sz w:val="20"/>
                          <w:szCs w:val="20"/>
                        </w:rPr>
                        <w:t xml:space="preserve"> </w:t>
                      </w:r>
                      <w:sdt>
                        <w:sdtPr>
                          <w:rPr>
                            <w:rFonts w:ascii="Times New Roman" w:hAnsi="Times New Roman" w:cs="Times New Roman"/>
                            <w:i w:val="0"/>
                            <w:iCs w:val="0"/>
                            <w:color w:val="000000"/>
                            <w:sz w:val="20"/>
                            <w:szCs w:val="20"/>
                          </w:rPr>
                          <w:tag w:val="MENDELEY_CITATION_v3_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"/>
                          <w:id w:val="2078557220"/>
                        </w:sdtPr>
                        <w:sdtEndPr/>
                        <w:sdtContent>
                          <w:r w:rsidR="0053281D" w:rsidRPr="0053281D">
                            <w:rPr>
                              <w:rFonts w:ascii="Times New Roman" w:hAnsi="Times New Roman" w:cs="Times New Roman"/>
                              <w:i w:val="0"/>
                              <w:iCs w:val="0"/>
                              <w:color w:val="000000"/>
                              <w:sz w:val="20"/>
                              <w:szCs w:val="20"/>
                            </w:rPr>
                            <w:t>[45]</w:t>
                          </w:r>
                        </w:sdtContent>
                      </w:sdt>
                      <w:bookmarkEnd w:id="263"/>
                      <w:bookmarkEnd w:id="264"/>
                    </w:p>
                  </w:txbxContent>
                </v:textbox>
                <w10:wrap type="topAndBottom"/>
              </v:shape>
            </w:pict>
          </mc:Fallback>
        </mc:AlternateContent>
      </w:r>
      <w:r w:rsidR="00B74DC1" w:rsidRPr="00B74DC1">
        <w:rPr>
          <w:rFonts w:ascii="Times New Roman" w:hAnsi="Times New Roman" w:cs="Times New Roman"/>
          <w:sz w:val="24"/>
          <w:szCs w:val="24"/>
        </w:rPr>
        <w:t>To ensure the validity of our framework, we employed Design Science Methodology (DS</w:t>
      </w:r>
      <w:r w:rsidR="00B74DC1">
        <w:rPr>
          <w:rFonts w:ascii="Times New Roman" w:hAnsi="Times New Roman" w:cs="Times New Roman"/>
          <w:sz w:val="24"/>
          <w:szCs w:val="24"/>
        </w:rPr>
        <w:t>M</w:t>
      </w:r>
      <w:r w:rsidR="00B74DC1" w:rsidRPr="00B74DC1">
        <w:rPr>
          <w:rFonts w:ascii="Times New Roman" w:hAnsi="Times New Roman" w:cs="Times New Roman"/>
          <w:sz w:val="24"/>
          <w:szCs w:val="24"/>
        </w:rPr>
        <w:t>) proposed by</w:t>
      </w:r>
      <w:r w:rsidR="00B74DC1">
        <w:rPr>
          <w:rFonts w:ascii="Times New Roman" w:hAnsi="Times New Roman" w:cs="Times New Roman"/>
          <w:sz w:val="24"/>
          <w:szCs w:val="24"/>
        </w:rPr>
        <w:t xml:space="preserve"> </w:t>
      </w:r>
      <w:proofErr w:type="spellStart"/>
      <w:r w:rsidR="00B74DC1" w:rsidRPr="00F30CF5">
        <w:rPr>
          <w:rFonts w:ascii="Times New Roman" w:hAnsi="Times New Roman" w:cs="Times New Roman"/>
          <w:sz w:val="24"/>
          <w:szCs w:val="24"/>
        </w:rPr>
        <w:t>Wieringa</w:t>
      </w:r>
      <w:proofErr w:type="spellEnd"/>
      <w:r w:rsidR="00B74DC1" w:rsidRPr="00F30CF5">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"/>
          <w:id w:val="1932471844"/>
          <w:placeholder>
            <w:docPart w:val="C35F3FB918B69F41A65641F76021A4CC"/>
          </w:placeholder>
        </w:sdtPr>
        <w:sdtEndPr/>
        <w:sdtContent>
          <w:r w:rsidR="0053281D" w:rsidRPr="0053281D">
            <w:rPr>
              <w:rFonts w:ascii="Times New Roman" w:hAnsi="Times New Roman" w:cs="Times New Roman"/>
              <w:color w:val="000000"/>
              <w:sz w:val="24"/>
              <w:szCs w:val="24"/>
            </w:rPr>
            <w:t>[45]</w:t>
          </w:r>
        </w:sdtContent>
      </w:sdt>
      <w:r w:rsidR="00B74DC1">
        <w:rPr>
          <w:rFonts w:ascii="Times New Roman" w:hAnsi="Times New Roman" w:cs="Times New Roman"/>
          <w:color w:val="000000"/>
          <w:sz w:val="24"/>
          <w:szCs w:val="24"/>
        </w:rPr>
        <w:t xml:space="preserve">. </w:t>
      </w:r>
      <w:r w:rsidR="00B269D9" w:rsidRPr="00B74DC1">
        <w:rPr>
          <w:rFonts w:ascii="Times New Roman" w:hAnsi="Times New Roman" w:cs="Times New Roman"/>
          <w:sz w:val="24"/>
          <w:szCs w:val="24"/>
        </w:rPr>
        <w:t>DS</w:t>
      </w:r>
      <w:r w:rsidR="00B269D9">
        <w:rPr>
          <w:rFonts w:ascii="Times New Roman" w:hAnsi="Times New Roman" w:cs="Times New Roman"/>
          <w:sz w:val="24"/>
          <w:szCs w:val="24"/>
        </w:rPr>
        <w:t>M</w:t>
      </w:r>
      <w:r w:rsidR="00B269D9" w:rsidRPr="00B269D9">
        <w:rPr>
          <w:rFonts w:ascii="Times New Roman" w:hAnsi="Times New Roman" w:cs="Times New Roman"/>
          <w:color w:val="000000"/>
          <w:sz w:val="24"/>
          <w:szCs w:val="24"/>
        </w:rPr>
        <w:t xml:space="preserve"> provides an iterative approach that allowed us to build, validate and implement the framework without having to stop its execution for testing.</w:t>
      </w:r>
      <w:r w:rsidR="00B269D9" w:rsidRPr="00B269D9">
        <w:rPr>
          <w:rFonts w:ascii="Times New Roman" w:hAnsi="Times New Roman" w:cs="Times New Roman"/>
          <w:sz w:val="24"/>
          <w:szCs w:val="24"/>
        </w:rPr>
        <w:t xml:space="preserve"> </w:t>
      </w:r>
      <w:r w:rsidR="001C051A" w:rsidRPr="001C051A">
        <w:rPr>
          <w:rFonts w:ascii="Times New Roman" w:hAnsi="Times New Roman" w:cs="Times New Roman"/>
          <w:sz w:val="24"/>
          <w:szCs w:val="24"/>
        </w:rPr>
        <w:t xml:space="preserve">We chose this methodology due to its capability of creating an artefact with the intention of solving real-life problems, which was the case in our study targeting the difficulty to assess the worthiness of UX experiments. </w:t>
      </w:r>
    </w:p>
    <w:p w14:paraId="183DBB9C" w14:textId="3F854751" w:rsidR="00983BEC" w:rsidRDefault="00983BEC" w:rsidP="006C3EB9">
      <w:pPr>
        <w:pStyle w:val="ListParagraph"/>
        <w:numPr>
          <w:ilvl w:val="0"/>
          <w:numId w:val="4"/>
        </w:numPr>
        <w:spacing w:after="0" w:line="360" w:lineRule="auto"/>
        <w:jc w:val="both"/>
        <w:rPr>
          <w:rFonts w:ascii="Times New Roman" w:hAnsi="Times New Roman" w:cs="Times New Roman"/>
          <w:b/>
          <w:sz w:val="28"/>
          <w:szCs w:val="28"/>
        </w:rPr>
      </w:pPr>
      <w:r w:rsidRPr="00A158A6">
        <w:rPr>
          <w:rFonts w:ascii="Times New Roman" w:hAnsi="Times New Roman" w:cs="Times New Roman"/>
          <w:b/>
          <w:sz w:val="28"/>
          <w:szCs w:val="28"/>
        </w:rPr>
        <w:t>Design problem</w:t>
      </w:r>
    </w:p>
    <w:p w14:paraId="1352FBA8" w14:textId="1B2A36F5" w:rsidR="00983BEC" w:rsidRDefault="00983BEC" w:rsidP="00C443F7">
      <w:pPr>
        <w:pStyle w:val="NormalWeb"/>
        <w:spacing w:before="0" w:beforeAutospacing="0" w:after="240" w:afterAutospacing="0" w:line="276" w:lineRule="auto"/>
        <w:ind w:firstLine="284"/>
        <w:jc w:val="both"/>
        <w:rPr>
          <w:rFonts w:eastAsia="Calibri"/>
        </w:rPr>
      </w:pPr>
      <w:r w:rsidRPr="001D4A00">
        <w:rPr>
          <w:rFonts w:eastAsia="Calibri"/>
        </w:rPr>
        <w:t xml:space="preserve">A design problem is defined by </w:t>
      </w:r>
      <w:proofErr w:type="spellStart"/>
      <w:r w:rsidRPr="001D4A00">
        <w:rPr>
          <w:rFonts w:eastAsia="Calibri"/>
        </w:rPr>
        <w:t>Wieringa</w:t>
      </w:r>
      <w:proofErr w:type="spellEnd"/>
      <w:r w:rsidRPr="001D4A00">
        <w:rPr>
          <w:rFonts w:eastAsia="Calibri"/>
        </w:rPr>
        <w:t xml:space="preserve"> as “a problem to (re)design an artifact so that it better contributes to the achievement of some goal” </w:t>
      </w:r>
      <w:sdt>
        <w:sdtPr>
          <w:rPr>
            <w:color w:val="000000"/>
          </w:rPr>
          <w:tag w:val="MENDELEY_CITATION_v3_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"/>
          <w:id w:val="353468253"/>
          <w:placeholder>
            <w:docPart w:val="53614FE458ECEE44A9C57CD67D0A2117"/>
          </w:placeholder>
        </w:sdtPr>
        <w:sdtEndPr/>
        <w:sdtContent>
          <w:r w:rsidR="0053281D" w:rsidRPr="0053281D">
            <w:rPr>
              <w:color w:val="000000"/>
            </w:rPr>
            <w:t>[45]</w:t>
          </w:r>
        </w:sdtContent>
      </w:sdt>
      <w:r>
        <w:rPr>
          <w:color w:val="000000"/>
        </w:rPr>
        <w:t xml:space="preserve">. </w:t>
      </w:r>
      <w:proofErr w:type="spellStart"/>
      <w:r w:rsidRPr="001D4A00">
        <w:rPr>
          <w:rFonts w:eastAsia="Calibri"/>
        </w:rPr>
        <w:t>Wieringa</w:t>
      </w:r>
      <w:proofErr w:type="spellEnd"/>
      <w:r w:rsidRPr="001D4A00">
        <w:rPr>
          <w:rFonts w:eastAsia="Calibri"/>
        </w:rPr>
        <w:t xml:space="preserve"> proposes a template </w:t>
      </w:r>
      <w:r>
        <w:rPr>
          <w:rFonts w:eastAsia="Calibri"/>
        </w:rPr>
        <w:t xml:space="preserve">for expressing </w:t>
      </w:r>
      <w:r w:rsidRPr="001D4A00">
        <w:rPr>
          <w:rFonts w:eastAsia="Calibri"/>
        </w:rPr>
        <w:t xml:space="preserve">a design problem: </w:t>
      </w:r>
    </w:p>
    <w:p w14:paraId="718D2768" w14:textId="77777777" w:rsidR="00983BEC" w:rsidRPr="001D4A00" w:rsidRDefault="00983BEC" w:rsidP="006C3EB9">
      <w:pPr>
        <w:pStyle w:val="NormalWeb"/>
        <w:numPr>
          <w:ilvl w:val="0"/>
          <w:numId w:val="5"/>
        </w:numPr>
        <w:spacing w:before="0" w:beforeAutospacing="0" w:after="0" w:afterAutospacing="0" w:line="276" w:lineRule="auto"/>
      </w:pPr>
      <w:r w:rsidRPr="001D4A00">
        <w:t>Improve &lt;</w:t>
      </w:r>
      <w:r w:rsidRPr="001D4A00">
        <w:rPr>
          <w:i/>
          <w:iCs/>
        </w:rPr>
        <w:t>a problem context</w:t>
      </w:r>
      <w:r w:rsidRPr="001D4A00">
        <w:t xml:space="preserve">&gt; </w:t>
      </w:r>
    </w:p>
    <w:p w14:paraId="4F2DB6A5" w14:textId="77777777" w:rsidR="00983BEC" w:rsidRPr="001D4A00" w:rsidRDefault="00983BEC" w:rsidP="006C3EB9">
      <w:pPr>
        <w:pStyle w:val="NormalWeb"/>
        <w:numPr>
          <w:ilvl w:val="0"/>
          <w:numId w:val="5"/>
        </w:numPr>
        <w:spacing w:before="0" w:beforeAutospacing="0" w:after="0" w:afterAutospacing="0" w:line="276" w:lineRule="auto"/>
      </w:pPr>
      <w:r w:rsidRPr="001D4A00">
        <w:t>by &lt;</w:t>
      </w:r>
      <w:r w:rsidRPr="001D4A00">
        <w:rPr>
          <w:i/>
          <w:iCs/>
        </w:rPr>
        <w:t>(re)designing an artifact</w:t>
      </w:r>
      <w:r w:rsidRPr="001D4A00">
        <w:t>&gt;</w:t>
      </w:r>
    </w:p>
    <w:p w14:paraId="27C4A724" w14:textId="77777777" w:rsidR="00983BEC" w:rsidRPr="001D4A00" w:rsidRDefault="00983BEC" w:rsidP="006C3EB9">
      <w:pPr>
        <w:pStyle w:val="NormalWeb"/>
        <w:numPr>
          <w:ilvl w:val="0"/>
          <w:numId w:val="5"/>
        </w:numPr>
        <w:spacing w:before="0" w:beforeAutospacing="0" w:after="0" w:afterAutospacing="0" w:line="276" w:lineRule="auto"/>
      </w:pPr>
      <w:r w:rsidRPr="001D4A00">
        <w:t>that satisfies &lt;</w:t>
      </w:r>
      <w:r w:rsidRPr="001D4A00">
        <w:rPr>
          <w:i/>
          <w:iCs/>
        </w:rPr>
        <w:t>some requirements</w:t>
      </w:r>
      <w:r w:rsidRPr="001D4A00">
        <w:t xml:space="preserve">&gt; </w:t>
      </w:r>
    </w:p>
    <w:p w14:paraId="3E4CE9B1" w14:textId="6C7166DF" w:rsidR="00983BEC" w:rsidRDefault="00983BEC" w:rsidP="006C3EB9">
      <w:pPr>
        <w:pStyle w:val="NormalWeb"/>
        <w:numPr>
          <w:ilvl w:val="0"/>
          <w:numId w:val="5"/>
        </w:numPr>
        <w:spacing w:before="0" w:beforeAutospacing="0" w:after="0" w:afterAutospacing="0" w:line="276" w:lineRule="auto"/>
      </w:pPr>
      <w:proofErr w:type="gramStart"/>
      <w:r w:rsidRPr="001D4A00">
        <w:t>in order to</w:t>
      </w:r>
      <w:proofErr w:type="gramEnd"/>
      <w:r w:rsidRPr="001D4A00">
        <w:t xml:space="preserve"> &lt;</w:t>
      </w:r>
      <w:r w:rsidRPr="001D4A00">
        <w:rPr>
          <w:i/>
          <w:iCs/>
        </w:rPr>
        <w:t>help stakeholders achieve some goals</w:t>
      </w:r>
      <w:r w:rsidRPr="001D4A00">
        <w:t xml:space="preserve">&gt; </w:t>
      </w:r>
    </w:p>
    <w:p w14:paraId="55846DC0" w14:textId="77777777" w:rsidR="00D15FD9" w:rsidRPr="00A158A6" w:rsidRDefault="00D15FD9" w:rsidP="00D15FD9">
      <w:pPr>
        <w:pStyle w:val="NormalWeb"/>
        <w:spacing w:before="0" w:beforeAutospacing="0" w:after="0" w:afterAutospacing="0" w:line="276" w:lineRule="auto"/>
        <w:ind w:left="720"/>
      </w:pPr>
    </w:p>
    <w:p w14:paraId="27AE0E6F" w14:textId="77777777" w:rsidR="00983BEC" w:rsidRDefault="00983BEC" w:rsidP="00C443F7">
      <w:pPr>
        <w:pStyle w:val="NormalWeb"/>
        <w:spacing w:before="0" w:beforeAutospacing="0" w:after="240" w:afterAutospacing="0" w:line="276" w:lineRule="auto"/>
        <w:ind w:firstLine="284"/>
        <w:jc w:val="both"/>
        <w:rPr>
          <w:rFonts w:eastAsia="Calibri"/>
        </w:rPr>
      </w:pPr>
      <w:r w:rsidRPr="00606411">
        <w:rPr>
          <w:rFonts w:eastAsia="Calibri"/>
        </w:rPr>
        <w:t xml:space="preserve">An artifact is a broad term that can be defined as “something created by people for some practical purpose” and the interaction between an artifact and the problem context is referred to as the treatment that is expected to solve a problem. Therefore, the problem context should be understood, and we need to study this interaction </w:t>
      </w:r>
      <w:proofErr w:type="gramStart"/>
      <w:r w:rsidRPr="00606411">
        <w:rPr>
          <w:rFonts w:eastAsia="Calibri"/>
        </w:rPr>
        <w:t>in order to</w:t>
      </w:r>
      <w:proofErr w:type="gramEnd"/>
      <w:r w:rsidRPr="00606411">
        <w:rPr>
          <w:rFonts w:eastAsia="Calibri"/>
        </w:rPr>
        <w:t xml:space="preserve"> evaluate if it solves the initial </w:t>
      </w:r>
      <w:r w:rsidRPr="00606411">
        <w:rPr>
          <w:rFonts w:eastAsia="Calibri"/>
        </w:rPr>
        <w:lastRenderedPageBreak/>
        <w:t>design problem. The template applied to our research context gives the following representation:</w:t>
      </w:r>
      <w:r w:rsidRPr="001D4A00">
        <w:rPr>
          <w:rFonts w:eastAsia="Calibri"/>
        </w:rPr>
        <w:t xml:space="preserve"> </w:t>
      </w:r>
    </w:p>
    <w:p w14:paraId="5B6C77B6" w14:textId="77777777" w:rsidR="00983BEC" w:rsidRPr="00FE6534" w:rsidRDefault="00983BEC" w:rsidP="006C3EB9">
      <w:pPr>
        <w:pStyle w:val="NormalWeb"/>
        <w:numPr>
          <w:ilvl w:val="0"/>
          <w:numId w:val="5"/>
        </w:numPr>
        <w:spacing w:before="0" w:beforeAutospacing="0" w:after="0" w:afterAutospacing="0" w:line="276" w:lineRule="auto"/>
        <w:jc w:val="both"/>
        <w:rPr>
          <w:i/>
          <w:iCs/>
        </w:rPr>
      </w:pPr>
      <w:r w:rsidRPr="001D4A00">
        <w:t xml:space="preserve">Improve </w:t>
      </w:r>
      <w:r w:rsidRPr="001D4A00">
        <w:rPr>
          <w:i/>
          <w:iCs/>
        </w:rPr>
        <w:t xml:space="preserve">the </w:t>
      </w:r>
      <w:r w:rsidRPr="001D4A00">
        <w:rPr>
          <w:rFonts w:eastAsiaTheme="minorEastAsia"/>
          <w:bCs/>
          <w:i/>
          <w:iCs/>
        </w:rPr>
        <w:t>integration of UX into Agile</w:t>
      </w:r>
    </w:p>
    <w:p w14:paraId="6B397494" w14:textId="77777777" w:rsidR="00983BEC" w:rsidRDefault="00983BEC" w:rsidP="006C3EB9">
      <w:pPr>
        <w:pStyle w:val="NormalWeb"/>
        <w:numPr>
          <w:ilvl w:val="0"/>
          <w:numId w:val="5"/>
        </w:numPr>
        <w:spacing w:before="0" w:beforeAutospacing="0" w:after="0" w:afterAutospacing="0" w:line="276" w:lineRule="auto"/>
        <w:jc w:val="both"/>
      </w:pPr>
      <w:r w:rsidRPr="001D4A00">
        <w:t xml:space="preserve">by </w:t>
      </w:r>
      <w:r w:rsidRPr="001D4A00">
        <w:rPr>
          <w:i/>
          <w:iCs/>
        </w:rPr>
        <w:t xml:space="preserve">designing a </w:t>
      </w:r>
      <w:r w:rsidRPr="00101EC3">
        <w:rPr>
          <w:i/>
          <w:iCs/>
        </w:rPr>
        <w:t>framework</w:t>
      </w:r>
      <w:r w:rsidRPr="005812B8">
        <w:rPr>
          <w:i/>
          <w:iCs/>
        </w:rPr>
        <w:t xml:space="preserve"> and a tool</w:t>
      </w:r>
    </w:p>
    <w:p w14:paraId="163A4E73" w14:textId="77777777" w:rsidR="00983BEC" w:rsidRPr="001D4A00" w:rsidRDefault="00983BEC" w:rsidP="006C3EB9">
      <w:pPr>
        <w:pStyle w:val="NormalWeb"/>
        <w:numPr>
          <w:ilvl w:val="0"/>
          <w:numId w:val="5"/>
        </w:numPr>
        <w:spacing w:before="0" w:beforeAutospacing="0" w:after="0" w:afterAutospacing="0" w:line="276" w:lineRule="auto"/>
        <w:jc w:val="both"/>
      </w:pPr>
      <w:r w:rsidRPr="001D4A00">
        <w:t xml:space="preserve">that </w:t>
      </w:r>
      <w:r>
        <w:rPr>
          <w:rFonts w:eastAsiaTheme="minorEastAsia"/>
          <w:bCs/>
          <w:i/>
          <w:iCs/>
        </w:rPr>
        <w:t>assess</w:t>
      </w:r>
      <w:r w:rsidRPr="00FE6534">
        <w:rPr>
          <w:rFonts w:eastAsiaTheme="minorEastAsia"/>
          <w:bCs/>
          <w:i/>
          <w:iCs/>
        </w:rPr>
        <w:t xml:space="preserve"> </w:t>
      </w:r>
      <w:r>
        <w:rPr>
          <w:rFonts w:eastAsiaTheme="minorEastAsia"/>
          <w:bCs/>
          <w:i/>
          <w:iCs/>
        </w:rPr>
        <w:t xml:space="preserve">the worthiness of conducting UX </w:t>
      </w:r>
      <w:r w:rsidRPr="00FE6534">
        <w:rPr>
          <w:rFonts w:eastAsiaTheme="minorEastAsia"/>
          <w:bCs/>
          <w:i/>
          <w:iCs/>
        </w:rPr>
        <w:t>experiment</w:t>
      </w:r>
      <w:r>
        <w:rPr>
          <w:rFonts w:eastAsiaTheme="minorEastAsia"/>
          <w:bCs/>
          <w:i/>
          <w:iCs/>
        </w:rPr>
        <w:t>s for each user story based on the influencing factors.</w:t>
      </w:r>
    </w:p>
    <w:p w14:paraId="193D8FBC" w14:textId="5052499A" w:rsidR="00983BEC" w:rsidRPr="00816131" w:rsidRDefault="00983BEC" w:rsidP="006C3EB9">
      <w:pPr>
        <w:pStyle w:val="NormalWeb"/>
        <w:numPr>
          <w:ilvl w:val="0"/>
          <w:numId w:val="5"/>
        </w:numPr>
        <w:spacing w:before="0" w:beforeAutospacing="0" w:after="240" w:afterAutospacing="0" w:line="276" w:lineRule="auto"/>
        <w:jc w:val="both"/>
        <w:rPr>
          <w:i/>
          <w:iCs/>
        </w:rPr>
      </w:pPr>
      <w:proofErr w:type="gramStart"/>
      <w:r w:rsidRPr="001D4A00">
        <w:t>in order to</w:t>
      </w:r>
      <w:proofErr w:type="gramEnd"/>
      <w:r w:rsidRPr="001D4A00">
        <w:t xml:space="preserve"> </w:t>
      </w:r>
      <w:r>
        <w:rPr>
          <w:rFonts w:eastAsiaTheme="minorEastAsia"/>
          <w:bCs/>
          <w:i/>
          <w:iCs/>
        </w:rPr>
        <w:t>help</w:t>
      </w:r>
      <w:r w:rsidRPr="00FE6534">
        <w:rPr>
          <w:rFonts w:eastAsiaTheme="minorEastAsia"/>
          <w:bCs/>
          <w:i/>
          <w:iCs/>
        </w:rPr>
        <w:t xml:space="preserve"> agile teams</w:t>
      </w:r>
      <w:r>
        <w:rPr>
          <w:rFonts w:eastAsiaTheme="minorEastAsia"/>
          <w:bCs/>
          <w:i/>
          <w:iCs/>
        </w:rPr>
        <w:t xml:space="preserve"> to prioritize which user stories are worth investing their effort carrying out </w:t>
      </w:r>
      <w:r w:rsidRPr="00FE6534">
        <w:rPr>
          <w:rFonts w:eastAsiaTheme="minorEastAsia"/>
          <w:bCs/>
          <w:i/>
          <w:iCs/>
        </w:rPr>
        <w:t>UX experiment</w:t>
      </w:r>
      <w:r>
        <w:rPr>
          <w:rFonts w:eastAsiaTheme="minorEastAsia"/>
          <w:bCs/>
          <w:i/>
          <w:iCs/>
        </w:rPr>
        <w:t>s and guide them in selecting which UX method is more appropriate.</w:t>
      </w:r>
    </w:p>
    <w:p w14:paraId="69BFDBE9" w14:textId="77777777" w:rsidR="00983BEC" w:rsidRDefault="00983BEC" w:rsidP="006C3EB9">
      <w:pPr>
        <w:pStyle w:val="ListParagraph"/>
        <w:numPr>
          <w:ilvl w:val="0"/>
          <w:numId w:val="4"/>
        </w:numPr>
        <w:rPr>
          <w:rFonts w:ascii="Times New Roman" w:hAnsi="Times New Roman" w:cs="Times New Roman"/>
          <w:b/>
          <w:sz w:val="28"/>
          <w:szCs w:val="28"/>
        </w:rPr>
      </w:pPr>
      <w:r w:rsidRPr="00040310">
        <w:rPr>
          <w:rFonts w:ascii="Times New Roman" w:hAnsi="Times New Roman" w:cs="Times New Roman"/>
          <w:b/>
          <w:sz w:val="28"/>
          <w:szCs w:val="28"/>
        </w:rPr>
        <w:t>The Design Cycle</w:t>
      </w:r>
    </w:p>
    <w:p w14:paraId="006477D4" w14:textId="6299EB89" w:rsidR="00983BEC" w:rsidRPr="00AD6E71" w:rsidRDefault="00983BEC" w:rsidP="00C443F7">
      <w:pPr>
        <w:ind w:firstLine="284"/>
        <w:jc w:val="both"/>
        <w:rPr>
          <w:rFonts w:ascii="Times New Roman" w:hAnsi="Times New Roman" w:cs="Times New Roman"/>
          <w:color w:val="000000"/>
          <w:sz w:val="24"/>
          <w:szCs w:val="24"/>
        </w:rPr>
      </w:pPr>
      <w:r w:rsidRPr="008A07A0">
        <w:rPr>
          <w:rFonts w:ascii="Times New Roman" w:hAnsi="Times New Roman" w:cs="Times New Roman"/>
          <w:sz w:val="24"/>
          <w:szCs w:val="24"/>
        </w:rPr>
        <w:t xml:space="preserve">To conduct the research, we will follow the different steps described in the design cycle process proposed by </w:t>
      </w:r>
      <w:proofErr w:type="spellStart"/>
      <w:r w:rsidRPr="00D62580">
        <w:rPr>
          <w:rFonts w:ascii="Times New Roman" w:hAnsi="Times New Roman" w:cs="Times New Roman"/>
          <w:sz w:val="24"/>
          <w:szCs w:val="24"/>
        </w:rPr>
        <w:t>Wieringa</w:t>
      </w:r>
      <w:proofErr w:type="spellEnd"/>
      <w:r w:rsidRPr="00D62580">
        <w:rPr>
          <w:rFonts w:ascii="Times New Roman" w:hAnsi="Times New Roman" w:cs="Times New Roman"/>
          <w:sz w:val="24"/>
          <w:szCs w:val="24"/>
        </w:rPr>
        <w:t xml:space="preserve"> </w:t>
      </w:r>
      <w:sdt>
        <w:sdtPr>
          <w:rPr>
            <w:rFonts w:ascii="Times New Roman" w:hAnsi="Times New Roman" w:cs="Times New Roman"/>
            <w:color w:val="000000"/>
            <w:sz w:val="24"/>
            <w:szCs w:val="24"/>
          </w:rPr>
          <w:tag w:val="MENDELEY_CITATION_v3_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"/>
          <w:id w:val="-393895707"/>
          <w:placeholder>
            <w:docPart w:val="C4BC83FA1A65BE4BA120D1AB037B1B61"/>
          </w:placeholder>
        </w:sdtPr>
        <w:sdtEndPr/>
        <w:sdtContent>
          <w:r w:rsidR="0053281D" w:rsidRPr="0053281D">
            <w:rPr>
              <w:rFonts w:ascii="Times New Roman" w:hAnsi="Times New Roman" w:cs="Times New Roman"/>
              <w:color w:val="000000"/>
              <w:sz w:val="24"/>
              <w:szCs w:val="24"/>
            </w:rPr>
            <w:t>[45]</w:t>
          </w:r>
        </w:sdtContent>
      </w:sdt>
      <w:r w:rsidRPr="00D62580">
        <w:rPr>
          <w:rFonts w:ascii="Times New Roman" w:hAnsi="Times New Roman" w:cs="Times New Roman"/>
          <w:color w:val="000000"/>
          <w:sz w:val="24"/>
          <w:szCs w:val="24"/>
        </w:rPr>
        <w:t xml:space="preserve"> (</w:t>
      </w:r>
      <w:r w:rsidRPr="00D62580">
        <w:rPr>
          <w:rFonts w:ascii="Times New Roman" w:hAnsi="Times New Roman" w:cs="Times New Roman"/>
          <w:color w:val="000000"/>
          <w:sz w:val="24"/>
          <w:szCs w:val="24"/>
        </w:rPr>
        <w:fldChar w:fldCharType="begin"/>
      </w:r>
      <w:r w:rsidRPr="00D62580">
        <w:rPr>
          <w:rFonts w:ascii="Times New Roman" w:hAnsi="Times New Roman" w:cs="Times New Roman"/>
          <w:color w:val="000000"/>
          <w:sz w:val="24"/>
          <w:szCs w:val="24"/>
        </w:rPr>
        <w:instrText xml:space="preserve"> REF _Ref117507854 \h </w:instrText>
      </w:r>
      <w:r w:rsidR="00D62580" w:rsidRPr="00D62580">
        <w:rPr>
          <w:rFonts w:ascii="Times New Roman" w:hAnsi="Times New Roman" w:cs="Times New Roman"/>
          <w:color w:val="000000"/>
          <w:sz w:val="24"/>
          <w:szCs w:val="24"/>
        </w:rPr>
        <w:instrText xml:space="preserve"> \* MERGEFORMAT </w:instrText>
      </w:r>
      <w:r w:rsidRPr="00D62580">
        <w:rPr>
          <w:rFonts w:ascii="Times New Roman" w:hAnsi="Times New Roman" w:cs="Times New Roman"/>
          <w:color w:val="000000"/>
          <w:sz w:val="24"/>
          <w:szCs w:val="24"/>
        </w:rPr>
      </w:r>
      <w:r w:rsidRPr="00D62580">
        <w:rPr>
          <w:rFonts w:ascii="Times New Roman" w:hAnsi="Times New Roman" w:cs="Times New Roman"/>
          <w:color w:val="000000"/>
          <w:sz w:val="24"/>
          <w:szCs w:val="24"/>
        </w:rPr>
        <w:fldChar w:fldCharType="separate"/>
      </w:r>
      <w:ins w:id="265" w:author="رزان الدوسري ID 443203966" w:date="2023-02-10T16:07:00Z">
        <w:r w:rsidR="00BC33AC" w:rsidRPr="00D62580">
          <w:rPr>
            <w:rFonts w:ascii="Times New Roman" w:hAnsi="Times New Roman" w:cs="Times New Roman"/>
            <w:sz w:val="24"/>
            <w:szCs w:val="24"/>
          </w:rPr>
          <w:t xml:space="preserve">Figure </w:t>
        </w:r>
        <w:r w:rsidR="00BC33AC" w:rsidRPr="00D62580">
          <w:rPr>
            <w:rFonts w:ascii="Times New Roman" w:hAnsi="Times New Roman" w:cs="Times New Roman"/>
            <w:noProof/>
            <w:sz w:val="24"/>
            <w:szCs w:val="24"/>
          </w:rPr>
          <w:t>2</w:t>
        </w:r>
      </w:ins>
      <w:del w:id="266" w:author="رزان الدوسري ID 443203966" w:date="2023-02-10T16:07:00Z">
        <w:r w:rsidRPr="00D62580" w:rsidDel="00BC33AC">
          <w:rPr>
            <w:rFonts w:ascii="Times New Roman" w:hAnsi="Times New Roman" w:cs="Times New Roman"/>
            <w:sz w:val="24"/>
            <w:szCs w:val="24"/>
          </w:rPr>
          <w:delText xml:space="preserve">Figure </w:delText>
        </w:r>
        <w:r w:rsidRPr="00D62580" w:rsidDel="00BC33AC">
          <w:rPr>
            <w:rFonts w:ascii="Times New Roman" w:hAnsi="Times New Roman" w:cs="Times New Roman"/>
            <w:noProof/>
            <w:sz w:val="24"/>
            <w:szCs w:val="24"/>
          </w:rPr>
          <w:delText>2</w:delText>
        </w:r>
      </w:del>
      <w:r w:rsidRPr="00D62580">
        <w:rPr>
          <w:rFonts w:ascii="Times New Roman" w:hAnsi="Times New Roman" w:cs="Times New Roman"/>
          <w:color w:val="000000"/>
          <w:sz w:val="24"/>
          <w:szCs w:val="24"/>
        </w:rPr>
        <w:fldChar w:fldCharType="end"/>
      </w:r>
      <w:r w:rsidRPr="00D62580">
        <w:rPr>
          <w:rFonts w:ascii="Times New Roman" w:hAnsi="Times New Roman" w:cs="Times New Roman"/>
          <w:color w:val="000000"/>
          <w:sz w:val="24"/>
          <w:szCs w:val="24"/>
        </w:rPr>
        <w:t>)</w:t>
      </w:r>
      <w:r w:rsidRPr="00D62580">
        <w:rPr>
          <w:rFonts w:ascii="Times New Roman" w:hAnsi="Times New Roman" w:cs="Times New Roman"/>
          <w:sz w:val="24"/>
          <w:szCs w:val="24"/>
        </w:rPr>
        <w:t>. The design</w:t>
      </w:r>
      <w:r w:rsidRPr="008A07A0">
        <w:rPr>
          <w:rFonts w:ascii="Times New Roman" w:hAnsi="Times New Roman" w:cs="Times New Roman"/>
          <w:sz w:val="24"/>
          <w:szCs w:val="24"/>
        </w:rPr>
        <w:t xml:space="preserve"> cycle is part of a larger problem-solving process, the engineering cycle.</w:t>
      </w:r>
      <w:r w:rsidRPr="008A07A0">
        <w:t xml:space="preserve"> </w:t>
      </w:r>
      <w:r w:rsidRPr="008A07A0">
        <w:rPr>
          <w:rFonts w:ascii="Times New Roman" w:hAnsi="Times New Roman" w:cs="Times New Roman"/>
          <w:sz w:val="24"/>
          <w:szCs w:val="24"/>
        </w:rPr>
        <w:t>The design cycle aims to iterate into problem investigation, treatment design, treatment validation where the engineering cycle also includes a task for the transfer of an artifact to the real-world, called implementation.</w:t>
      </w:r>
    </w:p>
    <w:p w14:paraId="2955AEFF" w14:textId="77777777" w:rsidR="00983BEC" w:rsidRDefault="00983BEC" w:rsidP="006C3EB9">
      <w:pPr>
        <w:pStyle w:val="ListParagraph"/>
        <w:numPr>
          <w:ilvl w:val="1"/>
          <w:numId w:val="4"/>
        </w:numPr>
        <w:spacing w:after="0" w:line="360" w:lineRule="auto"/>
        <w:jc w:val="both"/>
        <w:rPr>
          <w:rFonts w:ascii="Times New Roman" w:hAnsi="Times New Roman" w:cs="Times New Roman"/>
          <w:b/>
          <w:sz w:val="28"/>
          <w:szCs w:val="28"/>
        </w:rPr>
      </w:pPr>
      <w:r w:rsidRPr="00080D22">
        <w:rPr>
          <w:rFonts w:ascii="Times New Roman" w:hAnsi="Times New Roman" w:cs="Times New Roman"/>
          <w:b/>
          <w:sz w:val="28"/>
          <w:szCs w:val="28"/>
        </w:rPr>
        <w:t>Problem Investigation</w:t>
      </w:r>
    </w:p>
    <w:p w14:paraId="57274235" w14:textId="77777777" w:rsidR="00983BEC" w:rsidRDefault="00983BEC" w:rsidP="00C443F7">
      <w:pPr>
        <w:ind w:firstLine="284"/>
        <w:jc w:val="both"/>
        <w:rPr>
          <w:rFonts w:ascii="Times New Roman" w:hAnsi="Times New Roman" w:cs="Times New Roman"/>
          <w:sz w:val="24"/>
          <w:szCs w:val="24"/>
        </w:rPr>
      </w:pPr>
      <w:r>
        <w:rPr>
          <w:rFonts w:ascii="Times New Roman" w:hAnsi="Times New Roman" w:cs="Times New Roman"/>
          <w:sz w:val="24"/>
          <w:szCs w:val="24"/>
        </w:rPr>
        <w:t xml:space="preserve">The first step in the methodology involves </w:t>
      </w:r>
      <w:r w:rsidRPr="0037490E">
        <w:rPr>
          <w:rFonts w:ascii="Times New Roman" w:hAnsi="Times New Roman" w:cs="Times New Roman"/>
          <w:sz w:val="24"/>
          <w:szCs w:val="24"/>
        </w:rPr>
        <w:t>identifying, describing, and explaining the problem that must be solved or improved as well as defining motivation and goals</w:t>
      </w:r>
      <w:r>
        <w:rPr>
          <w:rFonts w:ascii="Times New Roman" w:hAnsi="Times New Roman" w:cs="Times New Roman"/>
          <w:sz w:val="24"/>
          <w:szCs w:val="24"/>
        </w:rPr>
        <w:t xml:space="preserve"> for </w:t>
      </w:r>
      <w:r w:rsidRPr="0037490E">
        <w:rPr>
          <w:rFonts w:ascii="Times New Roman" w:hAnsi="Times New Roman" w:cs="Times New Roman"/>
          <w:sz w:val="24"/>
          <w:szCs w:val="24"/>
        </w:rPr>
        <w:t>the research.</w:t>
      </w:r>
      <w:r w:rsidRPr="003D194B">
        <w:t xml:space="preserve"> </w:t>
      </w:r>
      <w:r w:rsidRPr="003D194B">
        <w:rPr>
          <w:rFonts w:ascii="Times New Roman" w:hAnsi="Times New Roman" w:cs="Times New Roman"/>
          <w:sz w:val="24"/>
          <w:szCs w:val="24"/>
        </w:rPr>
        <w:t xml:space="preserve">This step included asking questions such as: </w:t>
      </w:r>
      <w:r w:rsidRPr="00147056">
        <w:rPr>
          <w:rFonts w:ascii="Times New Roman" w:hAnsi="Times New Roman" w:cs="Times New Roman"/>
          <w:sz w:val="24"/>
          <w:szCs w:val="24"/>
        </w:rPr>
        <w:t xml:space="preserve">Why do </w:t>
      </w:r>
      <w:r>
        <w:rPr>
          <w:rFonts w:ascii="Times New Roman" w:hAnsi="Times New Roman" w:cs="Times New Roman"/>
          <w:sz w:val="24"/>
          <w:szCs w:val="24"/>
        </w:rPr>
        <w:t>agile teams</w:t>
      </w:r>
      <w:r w:rsidRPr="00147056">
        <w:rPr>
          <w:rFonts w:ascii="Times New Roman" w:hAnsi="Times New Roman" w:cs="Times New Roman"/>
          <w:sz w:val="24"/>
          <w:szCs w:val="24"/>
        </w:rPr>
        <w:t xml:space="preserve"> want to integrate UX into agile? </w:t>
      </w:r>
      <w:r w:rsidRPr="003D194B">
        <w:rPr>
          <w:rFonts w:ascii="Times New Roman" w:hAnsi="Times New Roman" w:cs="Times New Roman"/>
          <w:sz w:val="24"/>
          <w:szCs w:val="24"/>
        </w:rPr>
        <w:t xml:space="preserve">what are the challenges of agile and UX integration? How are </w:t>
      </w:r>
      <w:r>
        <w:rPr>
          <w:rFonts w:ascii="Times New Roman" w:hAnsi="Times New Roman" w:cs="Times New Roman"/>
          <w:sz w:val="24"/>
          <w:szCs w:val="24"/>
        </w:rPr>
        <w:t xml:space="preserve">these </w:t>
      </w:r>
      <w:r w:rsidRPr="003D194B">
        <w:rPr>
          <w:rFonts w:ascii="Times New Roman" w:hAnsi="Times New Roman" w:cs="Times New Roman"/>
          <w:sz w:val="24"/>
          <w:szCs w:val="24"/>
        </w:rPr>
        <w:t>challenges</w:t>
      </w:r>
      <w:r w:rsidRPr="00805446">
        <w:rPr>
          <w:rFonts w:ascii="Times New Roman" w:hAnsi="Times New Roman" w:cs="Times New Roman"/>
          <w:sz w:val="24"/>
          <w:szCs w:val="24"/>
        </w:rPr>
        <w:t xml:space="preserve"> </w:t>
      </w:r>
      <w:r w:rsidRPr="003D194B">
        <w:rPr>
          <w:rFonts w:ascii="Times New Roman" w:hAnsi="Times New Roman" w:cs="Times New Roman"/>
          <w:sz w:val="24"/>
          <w:szCs w:val="24"/>
        </w:rPr>
        <w:t>caused or why do they occur?</w:t>
      </w:r>
      <w:r>
        <w:rPr>
          <w:rFonts w:ascii="Times New Roman" w:hAnsi="Times New Roman" w:cs="Times New Roman"/>
          <w:sz w:val="24"/>
          <w:szCs w:val="24"/>
        </w:rPr>
        <w:t xml:space="preserve"> </w:t>
      </w:r>
      <w:r w:rsidRPr="00805446">
        <w:rPr>
          <w:rFonts w:ascii="Times New Roman" w:hAnsi="Times New Roman" w:cs="Times New Roman"/>
          <w:sz w:val="24"/>
          <w:szCs w:val="24"/>
        </w:rPr>
        <w:t xml:space="preserve">What will happen if </w:t>
      </w:r>
      <w:r>
        <w:rPr>
          <w:rFonts w:ascii="Times New Roman" w:hAnsi="Times New Roman" w:cs="Times New Roman"/>
          <w:sz w:val="24"/>
          <w:szCs w:val="24"/>
        </w:rPr>
        <w:t xml:space="preserve">these </w:t>
      </w:r>
      <w:r w:rsidRPr="003D194B">
        <w:rPr>
          <w:rFonts w:ascii="Times New Roman" w:hAnsi="Times New Roman" w:cs="Times New Roman"/>
          <w:sz w:val="24"/>
          <w:szCs w:val="24"/>
        </w:rPr>
        <w:t>challenges</w:t>
      </w:r>
      <w:r w:rsidRPr="00805446">
        <w:rPr>
          <w:rFonts w:ascii="Times New Roman" w:hAnsi="Times New Roman" w:cs="Times New Roman"/>
          <w:sz w:val="24"/>
          <w:szCs w:val="24"/>
        </w:rPr>
        <w:t xml:space="preserve"> remain unsolved?</w:t>
      </w:r>
      <w:r w:rsidRPr="00493046">
        <w:rPr>
          <w:rFonts w:ascii="Times New Roman" w:hAnsi="Times New Roman" w:cs="Times New Roman"/>
          <w:sz w:val="24"/>
          <w:szCs w:val="24"/>
        </w:rPr>
        <w:t xml:space="preserve"> </w:t>
      </w:r>
      <w:r w:rsidRPr="00805446">
        <w:rPr>
          <w:rFonts w:ascii="Times New Roman" w:hAnsi="Times New Roman" w:cs="Times New Roman"/>
          <w:sz w:val="24"/>
          <w:szCs w:val="24"/>
        </w:rPr>
        <w:t>What will improve if we find a solution?</w:t>
      </w:r>
    </w:p>
    <w:p w14:paraId="1823BDC1" w14:textId="77777777" w:rsidR="00983BEC" w:rsidRPr="00A023A6" w:rsidRDefault="00983BEC" w:rsidP="00C443F7">
      <w:pPr>
        <w:ind w:firstLine="284"/>
        <w:jc w:val="both"/>
        <w:rPr>
          <w:rFonts w:ascii="Times New Roman" w:hAnsi="Times New Roman" w:cs="Times New Roman"/>
          <w:sz w:val="24"/>
          <w:szCs w:val="24"/>
        </w:rPr>
      </w:pPr>
      <w:r w:rsidRPr="00080D22">
        <w:rPr>
          <w:rFonts w:ascii="Times New Roman" w:hAnsi="Times New Roman" w:cs="Times New Roman"/>
          <w:sz w:val="24"/>
          <w:szCs w:val="24"/>
        </w:rPr>
        <w:t xml:space="preserve">Following </w:t>
      </w:r>
      <w:proofErr w:type="spellStart"/>
      <w:r w:rsidRPr="00080D22">
        <w:rPr>
          <w:rFonts w:ascii="Times New Roman" w:hAnsi="Times New Roman" w:cs="Times New Roman"/>
          <w:sz w:val="24"/>
          <w:szCs w:val="24"/>
        </w:rPr>
        <w:t>Wieringa's</w:t>
      </w:r>
      <w:proofErr w:type="spellEnd"/>
      <w:r w:rsidRPr="00080D22">
        <w:rPr>
          <w:rFonts w:ascii="Times New Roman" w:hAnsi="Times New Roman" w:cs="Times New Roman"/>
          <w:sz w:val="24"/>
          <w:szCs w:val="24"/>
        </w:rPr>
        <w:t xml:space="preserve"> approach to problem investigation, we explored literature as a common technique for understanding the problem context. Therefore, the literature on the integration of agile and user experience was explored to answer the previous questions and assess the relevance and significance of the problem.</w:t>
      </w:r>
    </w:p>
    <w:p w14:paraId="2E334811" w14:textId="77777777" w:rsidR="00983BEC" w:rsidRPr="001F62C4" w:rsidRDefault="00983BEC" w:rsidP="006C3EB9">
      <w:pPr>
        <w:pStyle w:val="ListParagraph"/>
        <w:numPr>
          <w:ilvl w:val="1"/>
          <w:numId w:val="4"/>
        </w:numPr>
        <w:spacing w:after="0" w:line="360" w:lineRule="auto"/>
        <w:jc w:val="both"/>
        <w:rPr>
          <w:rFonts w:ascii="Times New Roman" w:hAnsi="Times New Roman" w:cs="Times New Roman"/>
          <w:b/>
          <w:sz w:val="28"/>
          <w:szCs w:val="28"/>
        </w:rPr>
      </w:pPr>
      <w:r w:rsidRPr="0092469C">
        <w:rPr>
          <w:rFonts w:ascii="Times New Roman" w:hAnsi="Times New Roman" w:cs="Times New Roman"/>
          <w:b/>
          <w:sz w:val="28"/>
          <w:szCs w:val="28"/>
        </w:rPr>
        <w:t>Treatment Design</w:t>
      </w:r>
    </w:p>
    <w:p w14:paraId="00607B70" w14:textId="77777777" w:rsidR="00983BEC" w:rsidRPr="00606411" w:rsidRDefault="00983BEC" w:rsidP="00C443F7">
      <w:pPr>
        <w:ind w:firstLine="284"/>
        <w:jc w:val="both"/>
        <w:rPr>
          <w:rFonts w:ascii="Times New Roman" w:hAnsi="Times New Roman" w:cs="Times New Roman"/>
          <w:sz w:val="24"/>
          <w:szCs w:val="24"/>
        </w:rPr>
      </w:pPr>
      <w:r w:rsidRPr="00606411">
        <w:rPr>
          <w:rFonts w:ascii="Times New Roman" w:hAnsi="Times New Roman" w:cs="Times New Roman"/>
          <w:sz w:val="24"/>
          <w:szCs w:val="24"/>
        </w:rPr>
        <w:t xml:space="preserve">The second step in the methodology involves designing an artifact to address the problems context of this study. Considering this is a pilot study, we decided to conduct a semi-structured interview with 10 UX professionals, which provided us with enough information to help us build the framework. The purpose of conducting interviews was to understand their work process as well as how they determine which features should go through UX experiments. Thereby to identify the main factors that were considered when determining the effort of a feature along with the weight that were suggested by the experts. </w:t>
      </w:r>
    </w:p>
    <w:p w14:paraId="106C2133" w14:textId="5593610A" w:rsidR="00983BEC" w:rsidRPr="00606411" w:rsidRDefault="00983BEC" w:rsidP="00C443F7">
      <w:pPr>
        <w:ind w:firstLine="284"/>
        <w:jc w:val="both"/>
        <w:rPr>
          <w:rFonts w:ascii="Times New Roman" w:hAnsi="Times New Roman" w:cs="Times New Roman"/>
          <w:sz w:val="24"/>
          <w:szCs w:val="24"/>
        </w:rPr>
      </w:pPr>
      <w:r w:rsidRPr="00606411">
        <w:rPr>
          <w:rFonts w:ascii="Times New Roman" w:hAnsi="Times New Roman" w:cs="Times New Roman"/>
          <w:sz w:val="24"/>
          <w:szCs w:val="24"/>
        </w:rPr>
        <w:lastRenderedPageBreak/>
        <w:t>Based on the findings of that, we will design a formula</w:t>
      </w:r>
      <w:r w:rsidR="006F4616" w:rsidRPr="006F4616">
        <w:rPr>
          <w:rFonts w:ascii="Times New Roman" w:hAnsi="Times New Roman" w:cs="Times New Roman"/>
          <w:sz w:val="24"/>
          <w:szCs w:val="24"/>
        </w:rPr>
        <w:t xml:space="preserve"> </w:t>
      </w:r>
      <w:proofErr w:type="spellStart"/>
      <w:r w:rsidR="006F4616" w:rsidRPr="006F4616">
        <w:rPr>
          <w:rFonts w:ascii="Times New Roman" w:hAnsi="Times New Roman" w:cs="Times New Roman"/>
          <w:i/>
          <w:iCs/>
          <w:sz w:val="24"/>
          <w:szCs w:val="24"/>
        </w:rPr>
        <w:t>UXScore</w:t>
      </w:r>
      <w:proofErr w:type="spellEnd"/>
      <w:r w:rsidR="006F4616" w:rsidRPr="00606411">
        <w:rPr>
          <w:rFonts w:ascii="Times New Roman" w:hAnsi="Times New Roman" w:cs="Times New Roman"/>
          <w:sz w:val="24"/>
          <w:szCs w:val="24"/>
        </w:rPr>
        <w:t xml:space="preserve"> </w:t>
      </w:r>
      <w:r w:rsidRPr="00606411">
        <w:rPr>
          <w:rFonts w:ascii="Times New Roman" w:hAnsi="Times New Roman" w:cs="Times New Roman"/>
          <w:sz w:val="24"/>
          <w:szCs w:val="24"/>
        </w:rPr>
        <w:t>that will allow agile teams to determine a score independently, thereby allowing them to determine how much effort needs to be invested into UX methods without continually involving experts. As for the UX methods that will be considered in the designed artifact, we will reveal the frequently used methods that were outlined by Norman </w:t>
      </w:r>
      <w:sdt>
        <w:sdtPr>
          <w:rPr>
            <w:rFonts w:ascii="Times New Roman" w:hAnsi="Times New Roman" w:cs="Times New Roman"/>
            <w:color w:val="000000"/>
            <w:sz w:val="24"/>
            <w:szCs w:val="24"/>
          </w:rPr>
          <w:tag w:val="MENDELEY_CITATION_v3_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"/>
          <w:id w:val="548652777"/>
          <w:placeholder>
            <w:docPart w:val="A067AD137D658A4BAD344ACC2E651F60"/>
          </w:placeholder>
        </w:sdtPr>
        <w:sdtEndPr/>
        <w:sdtContent>
          <w:r w:rsidR="0053281D" w:rsidRPr="0053281D">
            <w:rPr>
              <w:rFonts w:ascii="Times New Roman" w:hAnsi="Times New Roman" w:cs="Times New Roman"/>
              <w:color w:val="000000"/>
              <w:sz w:val="24"/>
              <w:szCs w:val="24"/>
            </w:rPr>
            <w:t>[46]</w:t>
          </w:r>
        </w:sdtContent>
      </w:sdt>
      <w:r w:rsidRPr="00606411">
        <w:rPr>
          <w:rFonts w:ascii="Times New Roman" w:hAnsi="Times New Roman" w:cs="Times New Roman"/>
          <w:sz w:val="24"/>
          <w:szCs w:val="24"/>
        </w:rPr>
        <w:t xml:space="preserve"> and discuss with the experts how much effort is regularly spent on each method. Accordingly, we will design a mapping table to show what </w:t>
      </w:r>
      <w:proofErr w:type="spellStart"/>
      <w:r w:rsidR="006F4616" w:rsidRPr="006F4616">
        <w:rPr>
          <w:rFonts w:ascii="Times New Roman" w:hAnsi="Times New Roman" w:cs="Times New Roman"/>
          <w:i/>
          <w:iCs/>
          <w:sz w:val="24"/>
          <w:szCs w:val="24"/>
        </w:rPr>
        <w:t>UXScore</w:t>
      </w:r>
      <w:proofErr w:type="spellEnd"/>
      <w:r w:rsidRPr="00606411">
        <w:rPr>
          <w:rFonts w:ascii="Times New Roman" w:hAnsi="Times New Roman" w:cs="Times New Roman"/>
          <w:sz w:val="24"/>
          <w:szCs w:val="24"/>
        </w:rPr>
        <w:t xml:space="preserve"> values suggest which methods are appropriate. </w:t>
      </w:r>
    </w:p>
    <w:p w14:paraId="1F426D22" w14:textId="77777777" w:rsidR="00983BEC" w:rsidRDefault="00983BEC" w:rsidP="00C443F7">
      <w:pPr>
        <w:ind w:firstLine="284"/>
        <w:jc w:val="both"/>
        <w:rPr>
          <w:rFonts w:ascii="Times New Roman" w:hAnsi="Times New Roman" w:cs="Times New Roman"/>
          <w:sz w:val="24"/>
          <w:szCs w:val="24"/>
        </w:rPr>
      </w:pPr>
      <w:r w:rsidRPr="00603A19">
        <w:rPr>
          <w:rFonts w:ascii="Times New Roman" w:hAnsi="Times New Roman" w:cs="Times New Roman"/>
          <w:sz w:val="24"/>
          <w:szCs w:val="24"/>
        </w:rPr>
        <w:t xml:space="preserve">Our solution requirements (formula &amp; mapping table) will be validated by an agile team and comparing the results to experts' suggestion. This validation will be done to ensure the feasibility of these requirements by applying it to a real-life. </w:t>
      </w:r>
      <w:proofErr w:type="gramStart"/>
      <w:r w:rsidRPr="00603A19">
        <w:rPr>
          <w:rFonts w:ascii="Times New Roman" w:hAnsi="Times New Roman" w:cs="Times New Roman"/>
          <w:sz w:val="24"/>
          <w:szCs w:val="24"/>
        </w:rPr>
        <w:t>On the basis of</w:t>
      </w:r>
      <w:proofErr w:type="gramEnd"/>
      <w:r w:rsidRPr="00603A19">
        <w:rPr>
          <w:rFonts w:ascii="Times New Roman" w:hAnsi="Times New Roman" w:cs="Times New Roman"/>
          <w:sz w:val="24"/>
          <w:szCs w:val="24"/>
        </w:rPr>
        <w:t xml:space="preserve"> the validation results, we will build the tool.</w:t>
      </w:r>
    </w:p>
    <w:p w14:paraId="52617DC2" w14:textId="77777777" w:rsidR="00983BEC" w:rsidRPr="001F62C4" w:rsidRDefault="00983BEC" w:rsidP="006C3EB9">
      <w:pPr>
        <w:pStyle w:val="ListParagraph"/>
        <w:numPr>
          <w:ilvl w:val="1"/>
          <w:numId w:val="4"/>
        </w:numPr>
        <w:spacing w:after="0" w:line="360" w:lineRule="auto"/>
        <w:jc w:val="both"/>
        <w:rPr>
          <w:rFonts w:ascii="Times New Roman" w:hAnsi="Times New Roman" w:cs="Times New Roman"/>
          <w:b/>
          <w:sz w:val="28"/>
          <w:szCs w:val="28"/>
        </w:rPr>
      </w:pPr>
      <w:r w:rsidRPr="0092469C">
        <w:rPr>
          <w:rFonts w:ascii="Times New Roman" w:hAnsi="Times New Roman" w:cs="Times New Roman"/>
          <w:b/>
          <w:sz w:val="28"/>
          <w:szCs w:val="28"/>
        </w:rPr>
        <w:t xml:space="preserve">Treatment </w:t>
      </w:r>
      <w:r w:rsidRPr="00F30CF5">
        <w:rPr>
          <w:rFonts w:ascii="Times New Roman" w:hAnsi="Times New Roman" w:cs="Times New Roman"/>
          <w:b/>
          <w:sz w:val="28"/>
          <w:szCs w:val="28"/>
        </w:rPr>
        <w:t>Validation</w:t>
      </w:r>
    </w:p>
    <w:p w14:paraId="03C3FA1F" w14:textId="2F4C00CC" w:rsidR="00D15FD9" w:rsidRPr="00603A19" w:rsidRDefault="00983BEC" w:rsidP="00816131">
      <w:pPr>
        <w:ind w:firstLine="284"/>
        <w:jc w:val="both"/>
        <w:rPr>
          <w:rFonts w:ascii="Times New Roman" w:hAnsi="Times New Roman" w:cs="Times New Roman"/>
          <w:sz w:val="24"/>
          <w:szCs w:val="24"/>
        </w:rPr>
      </w:pPr>
      <w:r w:rsidRPr="00603A19">
        <w:rPr>
          <w:rFonts w:ascii="Times New Roman" w:hAnsi="Times New Roman" w:cs="Times New Roman"/>
          <w:sz w:val="24"/>
          <w:szCs w:val="24"/>
        </w:rPr>
        <w:t xml:space="preserve">The </w:t>
      </w:r>
      <w:r w:rsidRPr="006E3214">
        <w:rPr>
          <w:rFonts w:ascii="Times New Roman" w:hAnsi="Times New Roman" w:cs="Times New Roman"/>
          <w:sz w:val="24"/>
          <w:szCs w:val="24"/>
        </w:rPr>
        <w:t>third step in the methodology involves justifying whether the designed treatment contributes to satisfying the stakeholders' goals, when applied in a real contex</w:t>
      </w:r>
      <w:r w:rsidRPr="00603A19">
        <w:rPr>
          <w:rFonts w:ascii="Times New Roman" w:hAnsi="Times New Roman" w:cs="Times New Roman"/>
          <w:sz w:val="24"/>
          <w:szCs w:val="24"/>
        </w:rPr>
        <w:t xml:space="preserve">t </w:t>
      </w:r>
      <w:sdt>
        <w:sdtPr>
          <w:rPr>
            <w:rFonts w:ascii="Times New Roman" w:hAnsi="Times New Roman" w:cs="Times New Roman"/>
            <w:color w:val="000000"/>
            <w:sz w:val="24"/>
            <w:szCs w:val="24"/>
          </w:rPr>
          <w:tag w:val="MENDELEY_CITATION_v3_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"/>
          <w:id w:val="-661162846"/>
          <w:placeholder>
            <w:docPart w:val="62343250FA03B645A1331C11BD5ED01D"/>
          </w:placeholder>
        </w:sdtPr>
        <w:sdtEndPr/>
        <w:sdtContent>
          <w:r w:rsidR="0053281D" w:rsidRPr="0053281D">
            <w:rPr>
              <w:rFonts w:ascii="Times New Roman" w:hAnsi="Times New Roman" w:cs="Times New Roman"/>
              <w:color w:val="000000"/>
              <w:sz w:val="24"/>
              <w:szCs w:val="24"/>
            </w:rPr>
            <w:t>[45]</w:t>
          </w:r>
        </w:sdtContent>
      </w:sdt>
      <w:r w:rsidRPr="00603A19">
        <w:rPr>
          <w:rFonts w:ascii="Times New Roman" w:hAnsi="Times New Roman" w:cs="Times New Roman"/>
          <w:sz w:val="24"/>
          <w:szCs w:val="24"/>
        </w:rPr>
        <w:t xml:space="preserve">. </w:t>
      </w:r>
      <w:r w:rsidRPr="006E3214">
        <w:rPr>
          <w:rFonts w:ascii="Times New Roman" w:hAnsi="Times New Roman" w:cs="Times New Roman"/>
          <w:sz w:val="24"/>
          <w:szCs w:val="24"/>
        </w:rPr>
        <w:t xml:space="preserve">In this study, </w:t>
      </w:r>
      <w:r w:rsidRPr="00D62580">
        <w:rPr>
          <w:rFonts w:ascii="Times New Roman" w:hAnsi="Times New Roman" w:cs="Times New Roman"/>
          <w:sz w:val="24"/>
          <w:szCs w:val="24"/>
        </w:rPr>
        <w:t xml:space="preserve">the </w:t>
      </w:r>
      <w:r w:rsidR="00B21901" w:rsidRPr="00D62580">
        <w:rPr>
          <w:rFonts w:ascii="Times New Roman" w:eastAsia="Times New Roman" w:hAnsi="Times New Roman" w:cs="Times New Roman"/>
          <w:color w:val="000000"/>
          <w:sz w:val="24"/>
          <w:szCs w:val="24"/>
        </w:rPr>
        <w:t xml:space="preserve">UX-Estimator </w:t>
      </w:r>
      <w:r w:rsidR="00D62580">
        <w:rPr>
          <w:rFonts w:ascii="Times New Roman" w:eastAsia="Times New Roman" w:hAnsi="Times New Roman" w:cs="Times New Roman"/>
          <w:color w:val="000000"/>
          <w:sz w:val="24"/>
          <w:szCs w:val="24"/>
        </w:rPr>
        <w:t>powe</w:t>
      </w:r>
      <w:r w:rsidR="00915852">
        <w:rPr>
          <w:rFonts w:ascii="Times New Roman" w:eastAsia="Times New Roman" w:hAnsi="Times New Roman" w:cs="Times New Roman"/>
          <w:color w:val="000000"/>
          <w:sz w:val="24"/>
          <w:szCs w:val="24"/>
        </w:rPr>
        <w:t>r</w:t>
      </w:r>
      <w:r w:rsidR="00D62580">
        <w:rPr>
          <w:rFonts w:ascii="Times New Roman" w:eastAsia="Times New Roman" w:hAnsi="Times New Roman" w:cs="Times New Roman"/>
          <w:color w:val="000000"/>
          <w:sz w:val="24"/>
          <w:szCs w:val="24"/>
        </w:rPr>
        <w:t xml:space="preserve">-up </w:t>
      </w:r>
      <w:r w:rsidRPr="00D62580">
        <w:rPr>
          <w:rFonts w:ascii="Times New Roman" w:hAnsi="Times New Roman" w:cs="Times New Roman"/>
          <w:sz w:val="24"/>
          <w:szCs w:val="24"/>
        </w:rPr>
        <w:t>will be validated by an agile team to answer</w:t>
      </w:r>
      <w:r w:rsidRPr="006E3214">
        <w:rPr>
          <w:rFonts w:ascii="Times New Roman" w:hAnsi="Times New Roman" w:cs="Times New Roman"/>
          <w:sz w:val="24"/>
          <w:szCs w:val="24"/>
        </w:rPr>
        <w:t xml:space="preserve"> two questions: 1) Did the tool help novice practitioners or agile teams to better estimate the effort associated with UX activities or not? 2) Did the tool guide them in deciding which UX </w:t>
      </w:r>
      <w:r w:rsidR="00DC2546">
        <w:rPr>
          <w:rFonts w:ascii="Times New Roman" w:hAnsi="Times New Roman" w:cs="Times New Roman"/>
          <w:sz w:val="24"/>
          <w:szCs w:val="24"/>
        </w:rPr>
        <w:t xml:space="preserve">method </w:t>
      </w:r>
      <w:r w:rsidRPr="006E3214">
        <w:rPr>
          <w:rFonts w:ascii="Times New Roman" w:hAnsi="Times New Roman" w:cs="Times New Roman"/>
          <w:sz w:val="24"/>
          <w:szCs w:val="24"/>
        </w:rPr>
        <w:t>to use?</w:t>
      </w:r>
    </w:p>
    <w:p w14:paraId="66AA4BB3" w14:textId="4B427DFC" w:rsidR="00983BEC" w:rsidRDefault="00983BEC" w:rsidP="00983BEC">
      <w:pPr>
        <w:pStyle w:val="Heading2"/>
        <w:numPr>
          <w:ilvl w:val="2"/>
          <w:numId w:val="2"/>
        </w:numPr>
        <w:spacing w:line="480" w:lineRule="auto"/>
        <w:rPr>
          <w:rFonts w:ascii="Times New Roman" w:hAnsi="Times New Roman" w:cs="Times New Roman"/>
          <w:b/>
          <w:bCs/>
          <w:color w:val="auto"/>
          <w:sz w:val="28"/>
          <w:szCs w:val="28"/>
        </w:rPr>
      </w:pPr>
      <w:bookmarkStart w:id="267" w:name="_Toc129350575"/>
      <w:r>
        <w:rPr>
          <w:rFonts w:ascii="Times New Roman" w:hAnsi="Times New Roman" w:cs="Times New Roman"/>
          <w:b/>
          <w:bCs/>
          <w:color w:val="auto"/>
          <w:sz w:val="28"/>
          <w:szCs w:val="28"/>
        </w:rPr>
        <w:t>Timeline</w:t>
      </w:r>
      <w:bookmarkEnd w:id="267"/>
    </w:p>
    <w:p w14:paraId="242F7F87" w14:textId="52B05115" w:rsidR="00983BEC" w:rsidRPr="00983BEC" w:rsidRDefault="00601E93" w:rsidP="00C443F7">
      <w:pPr>
        <w:ind w:left="-15" w:right="27" w:firstLine="299"/>
        <w:jc w:val="both"/>
        <w:rPr>
          <w:rFonts w:asciiTheme="majorBidi" w:hAnsiTheme="majorBidi" w:cstheme="majorBidi"/>
          <w:sz w:val="24"/>
          <w:szCs w:val="24"/>
        </w:rPr>
      </w:pPr>
      <w:r w:rsidRPr="00D33999">
        <w:rPr>
          <w:rFonts w:ascii="Times New Roman" w:hAnsi="Times New Roman" w:cs="Times New Roman"/>
          <w:noProof/>
          <w:sz w:val="24"/>
          <w:szCs w:val="24"/>
        </w:rPr>
        <w:drawing>
          <wp:anchor distT="0" distB="0" distL="114300" distR="114300" simplePos="0" relativeHeight="251658242" behindDoc="0" locked="0" layoutInCell="1" allowOverlap="1" wp14:anchorId="307AF824" wp14:editId="7EE00DE4">
            <wp:simplePos x="0" y="0"/>
            <wp:positionH relativeFrom="column">
              <wp:posOffset>-46879</wp:posOffset>
            </wp:positionH>
            <wp:positionV relativeFrom="paragraph">
              <wp:posOffset>1075055</wp:posOffset>
            </wp:positionV>
            <wp:extent cx="5955030" cy="1954530"/>
            <wp:effectExtent l="0" t="0" r="1270" b="1270"/>
            <wp:wrapTopAndBottom/>
            <wp:docPr id="14" name="Picture 14"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low confidence"/>
                    <pic:cNvPicPr/>
                  </pic:nvPicPr>
                  <pic:blipFill>
                    <a:blip r:embed="rId19"/>
                    <a:stretch>
                      <a:fillRect/>
                    </a:stretch>
                  </pic:blipFill>
                  <pic:spPr>
                    <a:xfrm>
                      <a:off x="0" y="0"/>
                      <a:ext cx="5955030" cy="1954530"/>
                    </a:xfrm>
                    <a:prstGeom prst="rect">
                      <a:avLst/>
                    </a:prstGeom>
                  </pic:spPr>
                </pic:pic>
              </a:graphicData>
            </a:graphic>
            <wp14:sizeRelH relativeFrom="page">
              <wp14:pctWidth>0</wp14:pctWidth>
            </wp14:sizeRelH>
            <wp14:sizeRelV relativeFrom="page">
              <wp14:pctHeight>0</wp14:pctHeight>
            </wp14:sizeRelV>
          </wp:anchor>
        </w:drawing>
      </w:r>
      <w:r w:rsidRPr="00D33999">
        <w:rPr>
          <w:noProof/>
        </w:rPr>
        <mc:AlternateContent>
          <mc:Choice Requires="wps">
            <w:drawing>
              <wp:anchor distT="0" distB="0" distL="114300" distR="114300" simplePos="0" relativeHeight="251658243" behindDoc="0" locked="0" layoutInCell="1" allowOverlap="1" wp14:anchorId="1164E205" wp14:editId="603F90C2">
                <wp:simplePos x="0" y="0"/>
                <wp:positionH relativeFrom="column">
                  <wp:posOffset>-109220</wp:posOffset>
                </wp:positionH>
                <wp:positionV relativeFrom="paragraph">
                  <wp:posOffset>3121853</wp:posOffset>
                </wp:positionV>
                <wp:extent cx="6223635" cy="635"/>
                <wp:effectExtent l="0" t="0" r="0" b="0"/>
                <wp:wrapTopAndBottom/>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635" cy="635"/>
                        </a:xfrm>
                        <a:prstGeom prst="rect">
                          <a:avLst/>
                        </a:prstGeom>
                        <a:solidFill>
                          <a:prstClr val="white"/>
                        </a:solidFill>
                        <a:ln>
                          <a:noFill/>
                        </a:ln>
                      </wps:spPr>
                      <wps:txbx>
                        <w:txbxContent>
                          <w:p w14:paraId="5E3F3D0A" w14:textId="05485E62" w:rsidR="00983BEC" w:rsidRPr="00133637" w:rsidRDefault="00983BEC" w:rsidP="00983BEC">
                            <w:pPr>
                              <w:pStyle w:val="Caption"/>
                              <w:jc w:val="center"/>
                              <w:rPr>
                                <w:rFonts w:ascii="Times New Roman" w:hAnsi="Times New Roman" w:cs="Times New Roman"/>
                                <w:i w:val="0"/>
                                <w:iCs w:val="0"/>
                                <w:noProof/>
                                <w:color w:val="auto"/>
                                <w:sz w:val="21"/>
                                <w:szCs w:val="21"/>
                              </w:rPr>
                            </w:pPr>
                            <w:bookmarkStart w:id="268" w:name="_Ref125355893"/>
                            <w:bookmarkStart w:id="269" w:name="_Toc126973897"/>
                            <w:bookmarkStart w:id="270" w:name="_Toc128133743"/>
                            <w:r w:rsidRPr="00133637">
                              <w:rPr>
                                <w:rFonts w:ascii="Times New Roman" w:hAnsi="Times New Roman" w:cs="Times New Roman"/>
                                <w:i w:val="0"/>
                                <w:iCs w:val="0"/>
                                <w:color w:val="auto"/>
                                <w:sz w:val="21"/>
                                <w:szCs w:val="21"/>
                              </w:rPr>
                              <w:t xml:space="preserve">Figure </w:t>
                            </w:r>
                            <w:r w:rsidRPr="00133637">
                              <w:rPr>
                                <w:rFonts w:ascii="Times New Roman" w:hAnsi="Times New Roman" w:cs="Times New Roman"/>
                                <w:i w:val="0"/>
                                <w:iCs w:val="0"/>
                                <w:color w:val="auto"/>
                                <w:sz w:val="21"/>
                                <w:szCs w:val="21"/>
                              </w:rPr>
                              <w:fldChar w:fldCharType="begin"/>
                            </w:r>
                            <w:r w:rsidRPr="00133637">
                              <w:rPr>
                                <w:rFonts w:ascii="Times New Roman" w:hAnsi="Times New Roman" w:cs="Times New Roman"/>
                                <w:i w:val="0"/>
                                <w:iCs w:val="0"/>
                                <w:color w:val="auto"/>
                                <w:sz w:val="21"/>
                                <w:szCs w:val="21"/>
                              </w:rPr>
                              <w:instrText xml:space="preserve"> SEQ Figure \* ARABIC </w:instrText>
                            </w:r>
                            <w:r w:rsidRPr="00133637">
                              <w:rPr>
                                <w:rFonts w:ascii="Times New Roman" w:hAnsi="Times New Roman" w:cs="Times New Roman"/>
                                <w:i w:val="0"/>
                                <w:iCs w:val="0"/>
                                <w:color w:val="auto"/>
                                <w:sz w:val="21"/>
                                <w:szCs w:val="21"/>
                              </w:rPr>
                              <w:fldChar w:fldCharType="separate"/>
                            </w:r>
                            <w:r w:rsidR="00C02976">
                              <w:rPr>
                                <w:rFonts w:ascii="Times New Roman" w:hAnsi="Times New Roman" w:cs="Times New Roman"/>
                                <w:i w:val="0"/>
                                <w:iCs w:val="0"/>
                                <w:noProof/>
                                <w:color w:val="auto"/>
                                <w:sz w:val="21"/>
                                <w:szCs w:val="21"/>
                              </w:rPr>
                              <w:t>3</w:t>
                            </w:r>
                            <w:r w:rsidRPr="00133637">
                              <w:rPr>
                                <w:rFonts w:ascii="Times New Roman" w:hAnsi="Times New Roman" w:cs="Times New Roman"/>
                                <w:i w:val="0"/>
                                <w:iCs w:val="0"/>
                                <w:color w:val="auto"/>
                                <w:sz w:val="21"/>
                                <w:szCs w:val="21"/>
                              </w:rPr>
                              <w:fldChar w:fldCharType="end"/>
                            </w:r>
                            <w:bookmarkEnd w:id="268"/>
                            <w:r w:rsidRPr="00133637">
                              <w:rPr>
                                <w:rFonts w:ascii="Times New Roman" w:hAnsi="Times New Roman" w:cs="Times New Roman"/>
                                <w:i w:val="0"/>
                                <w:iCs w:val="0"/>
                                <w:color w:val="auto"/>
                                <w:sz w:val="21"/>
                                <w:szCs w:val="21"/>
                              </w:rPr>
                              <w:t>.Project Timeline</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164E205" id="Text Box 7" o:spid="_x0000_s1027" type="#_x0000_t202" style="position:absolute;left:0;text-align:left;margin-left:-8.6pt;margin-top:245.8pt;width:490.05pt;height:.0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" stroked="f">
                <v:textbox style="mso-fit-shape-to-text:t" inset="0,0,0,0">
                  <w:txbxContent>
                    <w:p w14:paraId="5E3F3D0A" w14:textId="05485E62" w:rsidR="00983BEC" w:rsidRPr="00133637" w:rsidRDefault="00983BEC" w:rsidP="00983BEC">
                      <w:pPr>
                        <w:pStyle w:val="Caption"/>
                        <w:jc w:val="center"/>
                        <w:rPr>
                          <w:rFonts w:ascii="Times New Roman" w:hAnsi="Times New Roman" w:cs="Times New Roman"/>
                          <w:i w:val="0"/>
                          <w:iCs w:val="0"/>
                          <w:noProof/>
                          <w:color w:val="auto"/>
                          <w:sz w:val="21"/>
                          <w:szCs w:val="21"/>
                        </w:rPr>
                      </w:pPr>
                      <w:bookmarkStart w:id="271" w:name="_Ref125355893"/>
                      <w:bookmarkStart w:id="272" w:name="_Toc126973897"/>
                      <w:bookmarkStart w:id="273" w:name="_Toc128133743"/>
                      <w:r w:rsidRPr="00133637">
                        <w:rPr>
                          <w:rFonts w:ascii="Times New Roman" w:hAnsi="Times New Roman" w:cs="Times New Roman"/>
                          <w:i w:val="0"/>
                          <w:iCs w:val="0"/>
                          <w:color w:val="auto"/>
                          <w:sz w:val="21"/>
                          <w:szCs w:val="21"/>
                        </w:rPr>
                        <w:t xml:space="preserve">Figure </w:t>
                      </w:r>
                      <w:r w:rsidRPr="00133637">
                        <w:rPr>
                          <w:rFonts w:ascii="Times New Roman" w:hAnsi="Times New Roman" w:cs="Times New Roman"/>
                          <w:i w:val="0"/>
                          <w:iCs w:val="0"/>
                          <w:color w:val="auto"/>
                          <w:sz w:val="21"/>
                          <w:szCs w:val="21"/>
                        </w:rPr>
                        <w:fldChar w:fldCharType="begin"/>
                      </w:r>
                      <w:r w:rsidRPr="00133637">
                        <w:rPr>
                          <w:rFonts w:ascii="Times New Roman" w:hAnsi="Times New Roman" w:cs="Times New Roman"/>
                          <w:i w:val="0"/>
                          <w:iCs w:val="0"/>
                          <w:color w:val="auto"/>
                          <w:sz w:val="21"/>
                          <w:szCs w:val="21"/>
                        </w:rPr>
                        <w:instrText xml:space="preserve"> SEQ Figure \* ARABIC </w:instrText>
                      </w:r>
                      <w:r w:rsidRPr="00133637">
                        <w:rPr>
                          <w:rFonts w:ascii="Times New Roman" w:hAnsi="Times New Roman" w:cs="Times New Roman"/>
                          <w:i w:val="0"/>
                          <w:iCs w:val="0"/>
                          <w:color w:val="auto"/>
                          <w:sz w:val="21"/>
                          <w:szCs w:val="21"/>
                        </w:rPr>
                        <w:fldChar w:fldCharType="separate"/>
                      </w:r>
                      <w:r w:rsidR="00C02976">
                        <w:rPr>
                          <w:rFonts w:ascii="Times New Roman" w:hAnsi="Times New Roman" w:cs="Times New Roman"/>
                          <w:i w:val="0"/>
                          <w:iCs w:val="0"/>
                          <w:noProof/>
                          <w:color w:val="auto"/>
                          <w:sz w:val="21"/>
                          <w:szCs w:val="21"/>
                        </w:rPr>
                        <w:t>3</w:t>
                      </w:r>
                      <w:r w:rsidRPr="00133637">
                        <w:rPr>
                          <w:rFonts w:ascii="Times New Roman" w:hAnsi="Times New Roman" w:cs="Times New Roman"/>
                          <w:i w:val="0"/>
                          <w:iCs w:val="0"/>
                          <w:color w:val="auto"/>
                          <w:sz w:val="21"/>
                          <w:szCs w:val="21"/>
                        </w:rPr>
                        <w:fldChar w:fldCharType="end"/>
                      </w:r>
                      <w:bookmarkEnd w:id="271"/>
                      <w:r w:rsidRPr="00133637">
                        <w:rPr>
                          <w:rFonts w:ascii="Times New Roman" w:hAnsi="Times New Roman" w:cs="Times New Roman"/>
                          <w:i w:val="0"/>
                          <w:iCs w:val="0"/>
                          <w:color w:val="auto"/>
                          <w:sz w:val="21"/>
                          <w:szCs w:val="21"/>
                        </w:rPr>
                        <w:t>.Project Timeline</w:t>
                      </w:r>
                      <w:bookmarkEnd w:id="272"/>
                      <w:bookmarkEnd w:id="273"/>
                    </w:p>
                  </w:txbxContent>
                </v:textbox>
                <w10:wrap type="topAndBottom"/>
              </v:shape>
            </w:pict>
          </mc:Fallback>
        </mc:AlternateContent>
      </w:r>
      <w:r w:rsidR="00D33999" w:rsidRPr="00D33999">
        <w:rPr>
          <w:rFonts w:asciiTheme="majorBidi" w:hAnsiTheme="majorBidi" w:cstheme="majorBidi"/>
          <w:sz w:val="24"/>
          <w:szCs w:val="24"/>
        </w:rPr>
        <w:t>This section presents</w:t>
      </w:r>
      <w:r w:rsidR="00983BEC" w:rsidRPr="00D33999">
        <w:rPr>
          <w:rFonts w:asciiTheme="majorBidi" w:hAnsiTheme="majorBidi" w:cstheme="majorBidi"/>
          <w:sz w:val="24"/>
          <w:szCs w:val="24"/>
        </w:rPr>
        <w:t xml:space="preserve"> the project plan. </w:t>
      </w:r>
      <w:r w:rsidR="00133637" w:rsidRPr="00D33999">
        <w:rPr>
          <w:rFonts w:asciiTheme="majorBidi" w:hAnsiTheme="majorBidi" w:cstheme="majorBidi"/>
          <w:sz w:val="24"/>
          <w:szCs w:val="24"/>
        </w:rPr>
        <w:fldChar w:fldCharType="begin"/>
      </w:r>
      <w:r w:rsidR="00133637" w:rsidRPr="00D33999">
        <w:rPr>
          <w:rFonts w:asciiTheme="majorBidi" w:hAnsiTheme="majorBidi" w:cstheme="majorBidi"/>
          <w:sz w:val="24"/>
          <w:szCs w:val="24"/>
        </w:rPr>
        <w:instrText xml:space="preserve"> REF _Ref125355893 \h  \* MERGEFORMAT </w:instrText>
      </w:r>
      <w:r w:rsidR="00133637" w:rsidRPr="00D33999">
        <w:rPr>
          <w:rFonts w:asciiTheme="majorBidi" w:hAnsiTheme="majorBidi" w:cstheme="majorBidi"/>
          <w:sz w:val="24"/>
          <w:szCs w:val="24"/>
        </w:rPr>
      </w:r>
      <w:r w:rsidR="00133637" w:rsidRPr="00D33999">
        <w:rPr>
          <w:rFonts w:asciiTheme="majorBidi" w:hAnsiTheme="majorBidi" w:cstheme="majorBidi"/>
          <w:sz w:val="24"/>
          <w:szCs w:val="24"/>
        </w:rPr>
        <w:fldChar w:fldCharType="separate"/>
      </w:r>
      <w:r w:rsidR="00BC33AC" w:rsidRPr="00915852">
        <w:rPr>
          <w:rFonts w:ascii="Times New Roman" w:hAnsi="Times New Roman" w:cs="Times New Roman"/>
          <w:sz w:val="24"/>
          <w:szCs w:val="24"/>
        </w:rPr>
        <w:t xml:space="preserve">Figure </w:t>
      </w:r>
      <w:r w:rsidR="00BC33AC" w:rsidRPr="00915852">
        <w:rPr>
          <w:rFonts w:ascii="Times New Roman" w:hAnsi="Times New Roman" w:cs="Times New Roman"/>
          <w:noProof/>
          <w:sz w:val="24"/>
          <w:szCs w:val="24"/>
        </w:rPr>
        <w:t>3</w:t>
      </w:r>
      <w:r w:rsidR="00133637" w:rsidRPr="00D33999">
        <w:rPr>
          <w:rFonts w:asciiTheme="majorBidi" w:hAnsiTheme="majorBidi" w:cstheme="majorBidi"/>
          <w:sz w:val="24"/>
          <w:szCs w:val="24"/>
        </w:rPr>
        <w:fldChar w:fldCharType="end"/>
      </w:r>
      <w:r w:rsidR="00133637">
        <w:rPr>
          <w:rFonts w:asciiTheme="majorBidi" w:hAnsiTheme="majorBidi" w:cstheme="majorBidi" w:hint="cs"/>
          <w:sz w:val="24"/>
          <w:szCs w:val="24"/>
          <w:rtl/>
        </w:rPr>
        <w:t xml:space="preserve"> </w:t>
      </w:r>
      <w:r w:rsidR="00983BEC" w:rsidRPr="00C41474">
        <w:rPr>
          <w:rFonts w:asciiTheme="majorBidi" w:hAnsiTheme="majorBidi" w:cstheme="majorBidi"/>
          <w:sz w:val="24"/>
          <w:szCs w:val="24"/>
        </w:rPr>
        <w:t xml:space="preserve">illustrates the timeline established for the project, </w:t>
      </w:r>
      <w:r w:rsidR="00983BEC">
        <w:rPr>
          <w:rFonts w:asciiTheme="majorBidi" w:hAnsiTheme="majorBidi" w:cstheme="majorBidi"/>
          <w:sz w:val="24"/>
          <w:szCs w:val="24"/>
        </w:rPr>
        <w:t>starting</w:t>
      </w:r>
      <w:r w:rsidR="00983BEC" w:rsidRPr="00C41474">
        <w:rPr>
          <w:rFonts w:asciiTheme="majorBidi" w:hAnsiTheme="majorBidi" w:cstheme="majorBidi"/>
          <w:sz w:val="24"/>
          <w:szCs w:val="24"/>
        </w:rPr>
        <w:t xml:space="preserve"> with the proposal, and </w:t>
      </w:r>
      <w:r w:rsidR="00983BEC">
        <w:rPr>
          <w:rFonts w:asciiTheme="majorBidi" w:hAnsiTheme="majorBidi" w:cstheme="majorBidi"/>
          <w:sz w:val="24"/>
          <w:szCs w:val="24"/>
        </w:rPr>
        <w:t>ending</w:t>
      </w:r>
      <w:r w:rsidR="00983BEC" w:rsidRPr="00C41474">
        <w:rPr>
          <w:rFonts w:asciiTheme="majorBidi" w:hAnsiTheme="majorBidi" w:cstheme="majorBidi"/>
          <w:sz w:val="24"/>
          <w:szCs w:val="24"/>
        </w:rPr>
        <w:t xml:space="preserve"> with the final phase. </w:t>
      </w:r>
      <w:r w:rsidR="00983BEC">
        <w:rPr>
          <w:rFonts w:asciiTheme="majorBidi" w:hAnsiTheme="majorBidi" w:cstheme="majorBidi"/>
          <w:sz w:val="24"/>
          <w:szCs w:val="24"/>
        </w:rPr>
        <w:t>As part of the</w:t>
      </w:r>
      <w:r w:rsidR="00983BEC" w:rsidRPr="00C41474">
        <w:rPr>
          <w:rFonts w:asciiTheme="majorBidi" w:hAnsiTheme="majorBidi" w:cstheme="majorBidi"/>
          <w:sz w:val="24"/>
          <w:szCs w:val="24"/>
        </w:rPr>
        <w:t xml:space="preserve"> proposal phase,</w:t>
      </w:r>
      <w:r w:rsidR="00983BEC" w:rsidRPr="00C41474">
        <w:t xml:space="preserve"> </w:t>
      </w:r>
      <w:r w:rsidR="00983BEC" w:rsidRPr="00C41474">
        <w:rPr>
          <w:rFonts w:asciiTheme="majorBidi" w:hAnsiTheme="majorBidi" w:cstheme="majorBidi"/>
          <w:sz w:val="24"/>
          <w:szCs w:val="24"/>
        </w:rPr>
        <w:t xml:space="preserve">which </w:t>
      </w:r>
      <w:r w:rsidR="00983BEC">
        <w:rPr>
          <w:rFonts w:asciiTheme="majorBidi" w:hAnsiTheme="majorBidi" w:cstheme="majorBidi"/>
          <w:sz w:val="24"/>
          <w:szCs w:val="24"/>
        </w:rPr>
        <w:t>began in</w:t>
      </w:r>
      <w:r w:rsidR="00983BEC" w:rsidRPr="00C41474">
        <w:rPr>
          <w:rFonts w:asciiTheme="majorBidi" w:hAnsiTheme="majorBidi" w:cstheme="majorBidi"/>
          <w:sz w:val="24"/>
          <w:szCs w:val="24"/>
        </w:rPr>
        <w:t xml:space="preserve"> Sep</w:t>
      </w:r>
      <w:r w:rsidR="00983BEC">
        <w:rPr>
          <w:rFonts w:asciiTheme="majorBidi" w:hAnsiTheme="majorBidi" w:cstheme="majorBidi"/>
          <w:sz w:val="24"/>
          <w:szCs w:val="24"/>
        </w:rPr>
        <w:t xml:space="preserve">tember 2022, </w:t>
      </w:r>
      <w:r w:rsidR="00983BEC" w:rsidRPr="00C41474">
        <w:rPr>
          <w:rFonts w:asciiTheme="majorBidi" w:hAnsiTheme="majorBidi" w:cstheme="majorBidi"/>
          <w:sz w:val="24"/>
          <w:szCs w:val="24"/>
        </w:rPr>
        <w:t xml:space="preserve">relevant studies </w:t>
      </w:r>
      <w:r w:rsidR="00983BEC">
        <w:rPr>
          <w:rFonts w:asciiTheme="majorBidi" w:hAnsiTheme="majorBidi" w:cstheme="majorBidi"/>
          <w:sz w:val="24"/>
          <w:szCs w:val="24"/>
        </w:rPr>
        <w:t xml:space="preserve">were reviewed, </w:t>
      </w:r>
      <w:r w:rsidR="00983BEC" w:rsidRPr="00C41474">
        <w:rPr>
          <w:rFonts w:asciiTheme="majorBidi" w:hAnsiTheme="majorBidi" w:cstheme="majorBidi"/>
          <w:sz w:val="24"/>
          <w:szCs w:val="24"/>
        </w:rPr>
        <w:t xml:space="preserve">the problem statement and project objectives </w:t>
      </w:r>
      <w:r w:rsidR="00983BEC">
        <w:rPr>
          <w:rFonts w:asciiTheme="majorBidi" w:hAnsiTheme="majorBidi" w:cstheme="majorBidi"/>
          <w:sz w:val="24"/>
          <w:szCs w:val="24"/>
        </w:rPr>
        <w:t>were defined,</w:t>
      </w:r>
      <w:r w:rsidR="00983BEC" w:rsidRPr="00C41474">
        <w:rPr>
          <w:rFonts w:asciiTheme="majorBidi" w:hAnsiTheme="majorBidi" w:cstheme="majorBidi"/>
          <w:sz w:val="24"/>
          <w:szCs w:val="24"/>
        </w:rPr>
        <w:t xml:space="preserve"> and the methodology that will be followed in the implementation phase</w:t>
      </w:r>
      <w:r w:rsidR="00983BEC">
        <w:rPr>
          <w:rFonts w:asciiTheme="majorBidi" w:hAnsiTheme="majorBidi" w:cstheme="majorBidi"/>
          <w:sz w:val="24"/>
          <w:szCs w:val="24"/>
        </w:rPr>
        <w:t xml:space="preserve"> has been propose</w:t>
      </w:r>
      <w:bookmarkStart w:id="274" w:name="_Toc117342779"/>
      <w:bookmarkEnd w:id="274"/>
      <w:r w:rsidR="00983BEC">
        <w:rPr>
          <w:rFonts w:asciiTheme="majorBidi" w:hAnsiTheme="majorBidi" w:cstheme="majorBidi"/>
          <w:sz w:val="24"/>
          <w:szCs w:val="24"/>
        </w:rPr>
        <w:t>d</w:t>
      </w:r>
      <w:r w:rsidR="00983BEC" w:rsidRPr="00C41474">
        <w:rPr>
          <w:rFonts w:asciiTheme="majorBidi" w:hAnsiTheme="majorBidi" w:cstheme="majorBidi"/>
          <w:sz w:val="24"/>
          <w:szCs w:val="24"/>
        </w:rPr>
        <w:t>.</w:t>
      </w:r>
      <w:r w:rsidR="00983BEC">
        <w:br w:type="page"/>
      </w:r>
    </w:p>
    <w:p w14:paraId="41C3197E" w14:textId="77777777" w:rsidR="00983BEC" w:rsidRPr="00B85759" w:rsidRDefault="00983BEC" w:rsidP="00983BEC">
      <w:pPr>
        <w:pStyle w:val="Heading1"/>
        <w:spacing w:line="480" w:lineRule="auto"/>
        <w:rPr>
          <w:rFonts w:ascii="Times New Roman" w:eastAsiaTheme="majorEastAsia" w:hAnsi="Times New Roman" w:cs="Times New Roman"/>
          <w:sz w:val="32"/>
          <w:szCs w:val="32"/>
        </w:rPr>
      </w:pPr>
      <w:bookmarkStart w:id="275" w:name="_Toc129350576"/>
      <w:bookmarkEnd w:id="275"/>
    </w:p>
    <w:p w14:paraId="74B5DF25" w14:textId="322FA624" w:rsidR="00983BEC" w:rsidRDefault="00983BEC" w:rsidP="00983BEC">
      <w:pPr>
        <w:pStyle w:val="Heading1"/>
        <w:numPr>
          <w:ilvl w:val="0"/>
          <w:numId w:val="0"/>
        </w:numPr>
        <w:spacing w:line="480" w:lineRule="auto"/>
        <w:rPr>
          <w:rFonts w:ascii="Times New Roman" w:eastAsiaTheme="majorEastAsia" w:hAnsi="Times New Roman" w:cs="Times New Roman"/>
          <w:b/>
          <w:sz w:val="32"/>
          <w:szCs w:val="32"/>
        </w:rPr>
      </w:pPr>
      <w:bookmarkStart w:id="276" w:name="_Toc129350577"/>
      <w:r w:rsidRPr="00983BEC">
        <w:rPr>
          <w:rFonts w:ascii="Times New Roman" w:eastAsiaTheme="majorEastAsia" w:hAnsi="Times New Roman" w:cs="Times New Roman"/>
          <w:b/>
          <w:sz w:val="32"/>
          <w:szCs w:val="32"/>
        </w:rPr>
        <w:t>Problem Investigation</w:t>
      </w:r>
      <w:bookmarkEnd w:id="276"/>
    </w:p>
    <w:p w14:paraId="1291E0DA" w14:textId="77777777" w:rsidR="00983BEC" w:rsidRDefault="00983BEC" w:rsidP="00C443F7">
      <w:pPr>
        <w:spacing w:after="100" w:afterAutospacing="1"/>
        <w:ind w:firstLine="284"/>
        <w:jc w:val="both"/>
        <w:rPr>
          <w:rFonts w:ascii="Times New Roman" w:hAnsi="Times New Roman" w:cs="Times New Roman"/>
          <w:i/>
          <w:iCs/>
          <w:sz w:val="24"/>
          <w:szCs w:val="24"/>
          <w:rtl/>
        </w:rPr>
      </w:pPr>
      <w:r w:rsidRPr="00C930AA">
        <w:rPr>
          <w:rFonts w:ascii="Times New Roman" w:hAnsi="Times New Roman" w:cs="Times New Roman"/>
          <w:i/>
          <w:iCs/>
          <w:sz w:val="24"/>
          <w:szCs w:val="24"/>
        </w:rPr>
        <w:t>The first step in the methodology involves identifying, describing, and explaining the problem that must be solved or improved as well as defining motivation and goals for the research.</w:t>
      </w:r>
      <w:r w:rsidRPr="00C930AA">
        <w:rPr>
          <w:i/>
          <w:iCs/>
        </w:rPr>
        <w:t xml:space="preserve"> </w:t>
      </w:r>
      <w:r w:rsidRPr="00C930AA">
        <w:rPr>
          <w:rFonts w:ascii="Times New Roman" w:hAnsi="Times New Roman" w:cs="Times New Roman"/>
          <w:i/>
          <w:iCs/>
          <w:sz w:val="24"/>
          <w:szCs w:val="24"/>
        </w:rPr>
        <w:t>This step included asking questions such as: Why do agile teams want to integrate UX into agile? what are the challenges of agile and UX integration? How are these challenges caused or why do they occur? What will happen if these challenges remain unsolved? What will improve if we find a solution?</w:t>
      </w:r>
    </w:p>
    <w:p w14:paraId="016BC1E6" w14:textId="77777777" w:rsidR="00983BEC" w:rsidRPr="00C930AA" w:rsidRDefault="00983BEC" w:rsidP="00C443F7">
      <w:pPr>
        <w:spacing w:before="100" w:beforeAutospacing="1" w:after="100" w:afterAutospacing="1"/>
        <w:ind w:firstLine="284"/>
        <w:jc w:val="both"/>
        <w:rPr>
          <w:rFonts w:ascii="Times New Roman" w:hAnsi="Times New Roman" w:cs="Times New Roman"/>
          <w:i/>
          <w:iCs/>
          <w:sz w:val="24"/>
          <w:szCs w:val="24"/>
        </w:rPr>
      </w:pPr>
      <w:r w:rsidRPr="00C930AA">
        <w:rPr>
          <w:rFonts w:ascii="Times New Roman" w:hAnsi="Times New Roman" w:cs="Times New Roman"/>
          <w:i/>
          <w:iCs/>
          <w:sz w:val="24"/>
          <w:szCs w:val="24"/>
        </w:rPr>
        <w:t xml:space="preserve">Following </w:t>
      </w:r>
      <w:proofErr w:type="spellStart"/>
      <w:r w:rsidRPr="00C930AA">
        <w:rPr>
          <w:rFonts w:ascii="Times New Roman" w:hAnsi="Times New Roman" w:cs="Times New Roman"/>
          <w:i/>
          <w:iCs/>
          <w:sz w:val="24"/>
          <w:szCs w:val="24"/>
        </w:rPr>
        <w:t>Wieringa's</w:t>
      </w:r>
      <w:proofErr w:type="spellEnd"/>
      <w:r w:rsidRPr="00C930AA">
        <w:rPr>
          <w:rFonts w:ascii="Times New Roman" w:hAnsi="Times New Roman" w:cs="Times New Roman"/>
          <w:i/>
          <w:iCs/>
          <w:sz w:val="24"/>
          <w:szCs w:val="24"/>
        </w:rPr>
        <w:t xml:space="preserve"> approach to problem investigation, we explored literature as a common technique for understanding the problem context. Therefore, the literature on the integration of agile and user experience was explored to answer the previous questions and assess the relevance and significance of the problem.</w:t>
      </w:r>
    </w:p>
    <w:p w14:paraId="69057CCE" w14:textId="77777777" w:rsidR="00983BEC" w:rsidRPr="00983BEC" w:rsidRDefault="00983BEC" w:rsidP="00983BEC"/>
    <w:p w14:paraId="003E8F9F" w14:textId="166E60CF" w:rsidR="00983BEC" w:rsidRDefault="00983BEC" w:rsidP="00983BEC">
      <w:pPr>
        <w:pStyle w:val="Heading2"/>
        <w:numPr>
          <w:ilvl w:val="0"/>
          <w:numId w:val="2"/>
        </w:numPr>
        <w:spacing w:line="480" w:lineRule="auto"/>
        <w:rPr>
          <w:rFonts w:ascii="Times New Roman" w:hAnsi="Times New Roman" w:cs="Times New Roman"/>
          <w:b/>
          <w:bCs/>
          <w:color w:val="auto"/>
          <w:sz w:val="28"/>
          <w:szCs w:val="28"/>
        </w:rPr>
      </w:pPr>
      <w:bookmarkStart w:id="277" w:name="_Toc129350578"/>
      <w:r>
        <w:rPr>
          <w:rFonts w:ascii="Times New Roman" w:hAnsi="Times New Roman" w:cs="Times New Roman"/>
          <w:b/>
          <w:bCs/>
          <w:color w:val="auto"/>
          <w:sz w:val="28"/>
          <w:szCs w:val="28"/>
        </w:rPr>
        <w:t>………..</w:t>
      </w:r>
      <w:bookmarkEnd w:id="277"/>
    </w:p>
    <w:p w14:paraId="7B187FEE" w14:textId="06AA6D9B" w:rsidR="00983BEC" w:rsidRPr="00B85759" w:rsidRDefault="00F02D35" w:rsidP="00983BEC">
      <w:pPr>
        <w:pStyle w:val="Heading2"/>
        <w:numPr>
          <w:ilvl w:val="2"/>
          <w:numId w:val="2"/>
        </w:numPr>
        <w:spacing w:line="480" w:lineRule="auto"/>
        <w:rPr>
          <w:rFonts w:ascii="Times New Roman" w:hAnsi="Times New Roman" w:cs="Times New Roman"/>
          <w:b/>
          <w:bCs/>
          <w:color w:val="auto"/>
          <w:sz w:val="28"/>
          <w:szCs w:val="28"/>
        </w:rPr>
      </w:pPr>
      <w:bookmarkStart w:id="278" w:name="_Toc129350579"/>
      <w:r>
        <w:rPr>
          <w:rFonts w:ascii="Times New Roman" w:hAnsi="Times New Roman" w:cs="Times New Roman"/>
          <w:b/>
          <w:bCs/>
          <w:color w:val="auto"/>
          <w:sz w:val="28"/>
          <w:szCs w:val="28"/>
        </w:rPr>
        <w:t>…………</w:t>
      </w:r>
      <w:bookmarkEnd w:id="278"/>
    </w:p>
    <w:p w14:paraId="0D599446" w14:textId="77777777" w:rsidR="006F4616" w:rsidRDefault="00F02D35" w:rsidP="006F4616">
      <w:pPr>
        <w:pStyle w:val="Heading2"/>
        <w:numPr>
          <w:ilvl w:val="1"/>
          <w:numId w:val="2"/>
        </w:numPr>
        <w:spacing w:line="480" w:lineRule="auto"/>
        <w:rPr>
          <w:rFonts w:ascii="Times New Roman" w:hAnsi="Times New Roman" w:cs="Times New Roman"/>
          <w:b/>
          <w:bCs/>
          <w:color w:val="auto"/>
          <w:sz w:val="28"/>
          <w:szCs w:val="28"/>
        </w:rPr>
      </w:pPr>
      <w:bookmarkStart w:id="279" w:name="_Toc129350580"/>
      <w:r>
        <w:rPr>
          <w:rFonts w:ascii="Times New Roman" w:hAnsi="Times New Roman" w:cs="Times New Roman"/>
          <w:b/>
          <w:bCs/>
          <w:color w:val="auto"/>
          <w:sz w:val="28"/>
          <w:szCs w:val="28"/>
        </w:rPr>
        <w:t>……………</w:t>
      </w:r>
      <w:r w:rsidR="006F4616">
        <w:rPr>
          <w:rFonts w:ascii="Times New Roman" w:hAnsi="Times New Roman" w:cs="Times New Roman"/>
          <w:b/>
          <w:bCs/>
          <w:color w:val="auto"/>
          <w:sz w:val="28"/>
          <w:szCs w:val="28"/>
        </w:rPr>
        <w:t>……………</w:t>
      </w:r>
      <w:bookmarkEnd w:id="279"/>
    </w:p>
    <w:p w14:paraId="6B331286" w14:textId="77777777" w:rsidR="006F4616" w:rsidRDefault="006F4616" w:rsidP="006F4616">
      <w:pPr>
        <w:pStyle w:val="Heading2"/>
        <w:numPr>
          <w:ilvl w:val="1"/>
          <w:numId w:val="2"/>
        </w:numPr>
        <w:spacing w:line="480" w:lineRule="auto"/>
        <w:rPr>
          <w:rFonts w:ascii="Times New Roman" w:hAnsi="Times New Roman" w:cs="Times New Roman"/>
          <w:b/>
          <w:bCs/>
          <w:color w:val="auto"/>
          <w:sz w:val="28"/>
          <w:szCs w:val="28"/>
        </w:rPr>
      </w:pPr>
      <w:bookmarkStart w:id="280" w:name="_Toc129350581"/>
      <w:r>
        <w:rPr>
          <w:rFonts w:ascii="Times New Roman" w:hAnsi="Times New Roman" w:cs="Times New Roman"/>
          <w:b/>
          <w:bCs/>
          <w:color w:val="auto"/>
          <w:sz w:val="28"/>
          <w:szCs w:val="28"/>
        </w:rPr>
        <w:t>……………</w:t>
      </w:r>
      <w:bookmarkEnd w:id="280"/>
    </w:p>
    <w:p w14:paraId="215A87CE" w14:textId="77777777" w:rsidR="006F4616" w:rsidRDefault="006F4616" w:rsidP="006F4616">
      <w:pPr>
        <w:pStyle w:val="Heading2"/>
        <w:numPr>
          <w:ilvl w:val="1"/>
          <w:numId w:val="2"/>
        </w:numPr>
        <w:spacing w:line="480" w:lineRule="auto"/>
        <w:rPr>
          <w:rFonts w:ascii="Times New Roman" w:hAnsi="Times New Roman" w:cs="Times New Roman"/>
          <w:b/>
          <w:bCs/>
          <w:color w:val="auto"/>
          <w:sz w:val="28"/>
          <w:szCs w:val="28"/>
        </w:rPr>
      </w:pPr>
      <w:bookmarkStart w:id="281" w:name="_Toc129350582"/>
      <w:r>
        <w:rPr>
          <w:rFonts w:ascii="Times New Roman" w:hAnsi="Times New Roman" w:cs="Times New Roman"/>
          <w:b/>
          <w:bCs/>
          <w:color w:val="auto"/>
          <w:sz w:val="28"/>
          <w:szCs w:val="28"/>
        </w:rPr>
        <w:t>……………</w:t>
      </w:r>
      <w:bookmarkEnd w:id="281"/>
    </w:p>
    <w:p w14:paraId="002562FA" w14:textId="5337D32C" w:rsidR="00983BEC" w:rsidRPr="006F4616" w:rsidRDefault="00983BEC" w:rsidP="006F4616">
      <w:pPr>
        <w:spacing w:after="0" w:line="240" w:lineRule="auto"/>
        <w:rPr>
          <w:rFonts w:ascii="Times New Roman" w:eastAsiaTheme="majorEastAsia" w:hAnsi="Times New Roman" w:cs="Times New Roman"/>
          <w:b/>
          <w:bCs/>
          <w:sz w:val="28"/>
          <w:szCs w:val="28"/>
        </w:rPr>
      </w:pPr>
      <w:r w:rsidRPr="00F02D35">
        <w:rPr>
          <w:rFonts w:ascii="Times New Roman" w:hAnsi="Times New Roman" w:cs="Times New Roman"/>
          <w:sz w:val="32"/>
          <w:szCs w:val="32"/>
        </w:rPr>
        <w:br w:type="page"/>
      </w:r>
    </w:p>
    <w:p w14:paraId="2FFD3A1F" w14:textId="77777777" w:rsidR="00983BEC" w:rsidRPr="00B85759" w:rsidRDefault="00983BEC" w:rsidP="00983BEC">
      <w:pPr>
        <w:pStyle w:val="Heading1"/>
        <w:spacing w:line="480" w:lineRule="auto"/>
        <w:rPr>
          <w:rFonts w:ascii="Times New Roman" w:eastAsiaTheme="majorEastAsia" w:hAnsi="Times New Roman" w:cs="Times New Roman"/>
          <w:sz w:val="32"/>
          <w:szCs w:val="32"/>
        </w:rPr>
      </w:pPr>
      <w:bookmarkStart w:id="282" w:name="_Toc129350583"/>
      <w:bookmarkEnd w:id="282"/>
    </w:p>
    <w:p w14:paraId="3552B5FC" w14:textId="628A73ED" w:rsidR="00983BEC" w:rsidRDefault="00983BEC" w:rsidP="00983BEC">
      <w:pPr>
        <w:pStyle w:val="Heading1"/>
        <w:numPr>
          <w:ilvl w:val="0"/>
          <w:numId w:val="0"/>
        </w:numPr>
        <w:spacing w:line="480" w:lineRule="auto"/>
        <w:rPr>
          <w:rFonts w:ascii="Times New Roman" w:eastAsiaTheme="majorEastAsia" w:hAnsi="Times New Roman" w:cs="Times New Roman"/>
          <w:b/>
          <w:sz w:val="32"/>
          <w:szCs w:val="32"/>
        </w:rPr>
      </w:pPr>
      <w:bookmarkStart w:id="283" w:name="_Toc129350584"/>
      <w:r w:rsidRPr="00983BEC">
        <w:rPr>
          <w:rFonts w:ascii="Times New Roman" w:eastAsiaTheme="majorEastAsia" w:hAnsi="Times New Roman" w:cs="Times New Roman"/>
          <w:b/>
          <w:sz w:val="32"/>
          <w:szCs w:val="32"/>
        </w:rPr>
        <w:t>Treatment Design</w:t>
      </w:r>
      <w:bookmarkEnd w:id="283"/>
    </w:p>
    <w:p w14:paraId="4DBA7F50" w14:textId="1D5D391A" w:rsidR="001A09BA" w:rsidRPr="00A14562" w:rsidRDefault="002C7119" w:rsidP="00C443F7">
      <w:pPr>
        <w:spacing w:after="100" w:afterAutospacing="1"/>
        <w:ind w:firstLine="284"/>
        <w:jc w:val="both"/>
        <w:rPr>
          <w:rFonts w:ascii="Times New Roman" w:hAnsi="Times New Roman" w:cs="Times New Roman"/>
          <w:sz w:val="24"/>
          <w:szCs w:val="24"/>
        </w:rPr>
      </w:pPr>
      <w:r w:rsidRPr="002C7119">
        <w:rPr>
          <w:rFonts w:ascii="Times New Roman" w:hAnsi="Times New Roman" w:cs="Times New Roman"/>
          <w:sz w:val="24"/>
          <w:szCs w:val="24"/>
        </w:rPr>
        <w:t xml:space="preserve">This chapter presents details of the </w:t>
      </w:r>
      <w:r w:rsidR="00BB1539">
        <w:rPr>
          <w:rFonts w:ascii="Times New Roman" w:hAnsi="Times New Roman" w:cs="Times New Roman"/>
          <w:sz w:val="24"/>
          <w:szCs w:val="24"/>
        </w:rPr>
        <w:t xml:space="preserve">designed </w:t>
      </w:r>
      <w:r w:rsidRPr="002C7119">
        <w:rPr>
          <w:rFonts w:ascii="Times New Roman" w:hAnsi="Times New Roman" w:cs="Times New Roman"/>
          <w:sz w:val="24"/>
          <w:szCs w:val="24"/>
        </w:rPr>
        <w:t>framework</w:t>
      </w:r>
      <w:r w:rsidR="00BB1539">
        <w:rPr>
          <w:rFonts w:ascii="Times New Roman" w:hAnsi="Times New Roman" w:cs="Times New Roman"/>
          <w:sz w:val="24"/>
          <w:szCs w:val="24"/>
        </w:rPr>
        <w:t xml:space="preserve"> </w:t>
      </w:r>
      <w:r w:rsidR="00A10136" w:rsidRPr="00A10136">
        <w:rPr>
          <w:rFonts w:ascii="Times New Roman" w:hAnsi="Times New Roman" w:cs="Times New Roman"/>
          <w:sz w:val="24"/>
          <w:szCs w:val="24"/>
        </w:rPr>
        <w:t xml:space="preserve">and </w:t>
      </w:r>
      <w:r w:rsidR="00452731" w:rsidRPr="00452731">
        <w:rPr>
          <w:rFonts w:ascii="Times New Roman" w:hAnsi="Times New Roman" w:cs="Times New Roman"/>
          <w:sz w:val="24"/>
          <w:szCs w:val="24"/>
        </w:rPr>
        <w:t>answering</w:t>
      </w:r>
      <w:r w:rsidR="00452731">
        <w:rPr>
          <w:rFonts w:ascii="Times New Roman" w:hAnsi="Times New Roman" w:cs="Times New Roman"/>
          <w:sz w:val="24"/>
          <w:szCs w:val="24"/>
        </w:rPr>
        <w:t xml:space="preserve"> </w:t>
      </w:r>
      <w:r w:rsidR="00A10136" w:rsidRPr="00A10136">
        <w:rPr>
          <w:rFonts w:ascii="Times New Roman" w:hAnsi="Times New Roman" w:cs="Times New Roman"/>
          <w:sz w:val="24"/>
          <w:szCs w:val="24"/>
        </w:rPr>
        <w:t>the research questions which are essential in constructing the framework</w:t>
      </w:r>
      <w:r w:rsidR="00452731">
        <w:rPr>
          <w:rFonts w:ascii="Times New Roman" w:hAnsi="Times New Roman" w:cs="Times New Roman"/>
          <w:sz w:val="24"/>
          <w:szCs w:val="24"/>
        </w:rPr>
        <w:t>.</w:t>
      </w:r>
      <w:r w:rsidRPr="002C7119">
        <w:rPr>
          <w:rFonts w:ascii="Times New Roman" w:hAnsi="Times New Roman" w:cs="Times New Roman"/>
          <w:sz w:val="24"/>
          <w:szCs w:val="24"/>
        </w:rPr>
        <w:t xml:space="preserve"> </w:t>
      </w:r>
      <w:r w:rsidR="00D11444" w:rsidRPr="00D11444">
        <w:rPr>
          <w:rFonts w:ascii="Times New Roman" w:hAnsi="Times New Roman" w:cs="Times New Roman"/>
          <w:sz w:val="24"/>
          <w:szCs w:val="24"/>
        </w:rPr>
        <w:t>In addition,</w:t>
      </w:r>
      <w:r w:rsidR="00D11444">
        <w:rPr>
          <w:rFonts w:ascii="Times New Roman" w:hAnsi="Times New Roman" w:cs="Times New Roman"/>
          <w:sz w:val="24"/>
          <w:szCs w:val="24"/>
        </w:rPr>
        <w:t xml:space="preserve"> </w:t>
      </w:r>
      <w:r w:rsidR="00B167DD">
        <w:rPr>
          <w:rFonts w:ascii="Times New Roman" w:hAnsi="Times New Roman" w:cs="Times New Roman"/>
          <w:sz w:val="24"/>
          <w:szCs w:val="24"/>
        </w:rPr>
        <w:t>it</w:t>
      </w:r>
      <w:r w:rsidRPr="002C7119">
        <w:rPr>
          <w:rFonts w:ascii="Times New Roman" w:hAnsi="Times New Roman" w:cs="Times New Roman"/>
          <w:sz w:val="24"/>
          <w:szCs w:val="24"/>
        </w:rPr>
        <w:t xml:space="preserve"> provides </w:t>
      </w:r>
      <w:r w:rsidR="00B167DD">
        <w:rPr>
          <w:rFonts w:ascii="Times New Roman" w:hAnsi="Times New Roman" w:cs="Times New Roman"/>
          <w:sz w:val="24"/>
          <w:szCs w:val="24"/>
        </w:rPr>
        <w:t>details</w:t>
      </w:r>
      <w:r w:rsidRPr="002C7119">
        <w:rPr>
          <w:rFonts w:ascii="Times New Roman" w:hAnsi="Times New Roman" w:cs="Times New Roman"/>
          <w:sz w:val="24"/>
          <w:szCs w:val="24"/>
        </w:rPr>
        <w:t xml:space="preserve"> on the tool that has been </w:t>
      </w:r>
      <w:r w:rsidR="00AF596A" w:rsidRPr="00AF596A">
        <w:rPr>
          <w:rFonts w:ascii="Times New Roman" w:hAnsi="Times New Roman" w:cs="Times New Roman"/>
          <w:sz w:val="24"/>
          <w:szCs w:val="24"/>
        </w:rPr>
        <w:t>developed</w:t>
      </w:r>
      <w:r w:rsidR="00AF596A">
        <w:rPr>
          <w:rFonts w:ascii="Times New Roman" w:hAnsi="Times New Roman" w:cs="Times New Roman"/>
          <w:sz w:val="24"/>
          <w:szCs w:val="24"/>
        </w:rPr>
        <w:t xml:space="preserve"> </w:t>
      </w:r>
      <w:r w:rsidRPr="002C7119">
        <w:rPr>
          <w:rFonts w:ascii="Times New Roman" w:hAnsi="Times New Roman" w:cs="Times New Roman"/>
          <w:sz w:val="24"/>
          <w:szCs w:val="24"/>
        </w:rPr>
        <w:t xml:space="preserve">to assist agile teams in </w:t>
      </w:r>
      <w:r w:rsidR="00AF596A" w:rsidRPr="00AF596A">
        <w:rPr>
          <w:rFonts w:ascii="Times New Roman" w:hAnsi="Times New Roman" w:cs="Times New Roman"/>
          <w:sz w:val="24"/>
          <w:szCs w:val="24"/>
        </w:rPr>
        <w:t>estimat</w:t>
      </w:r>
      <w:r w:rsidR="00AF596A">
        <w:rPr>
          <w:rFonts w:ascii="Times New Roman" w:hAnsi="Times New Roman" w:cs="Times New Roman"/>
          <w:sz w:val="24"/>
          <w:szCs w:val="24"/>
        </w:rPr>
        <w:t>ing</w:t>
      </w:r>
      <w:r w:rsidR="00AF596A" w:rsidRPr="00AF596A">
        <w:rPr>
          <w:rFonts w:ascii="Times New Roman" w:hAnsi="Times New Roman" w:cs="Times New Roman"/>
          <w:sz w:val="24"/>
          <w:szCs w:val="24"/>
        </w:rPr>
        <w:t xml:space="preserve"> the worthiness of conducting UX experiments</w:t>
      </w:r>
      <w:r w:rsidR="00A14562">
        <w:rPr>
          <w:rFonts w:ascii="Times New Roman" w:hAnsi="Times New Roman" w:cs="Times New Roman"/>
          <w:sz w:val="24"/>
          <w:szCs w:val="24"/>
        </w:rPr>
        <w:t>.</w:t>
      </w:r>
    </w:p>
    <w:p w14:paraId="27E24F7B" w14:textId="220B2A8A" w:rsidR="006F4616" w:rsidRDefault="00CA30A6" w:rsidP="00816131">
      <w:pPr>
        <w:pStyle w:val="Heading2"/>
        <w:numPr>
          <w:ilvl w:val="0"/>
          <w:numId w:val="2"/>
        </w:numPr>
        <w:spacing w:line="480" w:lineRule="auto"/>
        <w:ind w:left="567" w:hanging="567"/>
        <w:rPr>
          <w:ins w:id="284" w:author="رزان الدوسري ID 443203966" w:date="2023-02-09T11:09:00Z"/>
          <w:rFonts w:ascii="Times New Roman" w:hAnsi="Times New Roman" w:cs="Times New Roman"/>
          <w:b/>
          <w:bCs/>
          <w:color w:val="auto"/>
          <w:sz w:val="28"/>
          <w:szCs w:val="28"/>
        </w:rPr>
      </w:pPr>
      <w:bookmarkStart w:id="285" w:name="_Toc129350585"/>
      <w:commentRangeStart w:id="286"/>
      <w:r>
        <w:rPr>
          <w:rFonts w:ascii="Times New Roman" w:hAnsi="Times New Roman" w:cs="Times New Roman"/>
          <w:b/>
          <w:bCs/>
          <w:color w:val="auto"/>
          <w:sz w:val="28"/>
          <w:szCs w:val="28"/>
        </w:rPr>
        <w:t xml:space="preserve">Building </w:t>
      </w:r>
      <w:commentRangeEnd w:id="286"/>
      <w:r>
        <w:rPr>
          <w:rStyle w:val="CommentReference"/>
        </w:rPr>
        <w:commentReference w:id="286"/>
      </w:r>
      <w:r w:rsidR="00B21901" w:rsidRPr="00B21901">
        <w:rPr>
          <w:rFonts w:ascii="Times New Roman" w:hAnsi="Times New Roman" w:cs="Times New Roman"/>
          <w:b/>
          <w:bCs/>
          <w:color w:val="auto"/>
          <w:sz w:val="28"/>
          <w:szCs w:val="28"/>
        </w:rPr>
        <w:t xml:space="preserve">UX-Estimator </w:t>
      </w:r>
      <w:r w:rsidR="006F4616">
        <w:rPr>
          <w:rFonts w:ascii="Times New Roman" w:hAnsi="Times New Roman" w:cs="Times New Roman"/>
          <w:b/>
          <w:bCs/>
          <w:color w:val="auto"/>
          <w:sz w:val="28"/>
          <w:szCs w:val="28"/>
        </w:rPr>
        <w:t>framework</w:t>
      </w:r>
      <w:bookmarkEnd w:id="285"/>
    </w:p>
    <w:p w14:paraId="5E430C03" w14:textId="3C47C46F" w:rsidR="001213A1" w:rsidRPr="00B85759" w:rsidRDefault="001213A1" w:rsidP="001213A1">
      <w:pPr>
        <w:pStyle w:val="Heading2"/>
        <w:numPr>
          <w:ilvl w:val="2"/>
          <w:numId w:val="2"/>
        </w:numPr>
        <w:spacing w:line="480" w:lineRule="auto"/>
        <w:rPr>
          <w:ins w:id="287" w:author="رزان الدوسري ID 443203966" w:date="2023-02-09T11:09:00Z"/>
          <w:rFonts w:ascii="Times New Roman" w:hAnsi="Times New Roman" w:cs="Times New Roman"/>
          <w:b/>
          <w:bCs/>
          <w:color w:val="auto"/>
          <w:sz w:val="28"/>
          <w:szCs w:val="28"/>
        </w:rPr>
      </w:pPr>
      <w:bookmarkStart w:id="288" w:name="_Toc129350586"/>
      <w:ins w:id="289" w:author="رزان الدوسري ID 443203966" w:date="2023-02-09T11:09:00Z">
        <w:r w:rsidRPr="001213A1">
          <w:rPr>
            <w:rFonts w:ascii="Times New Roman" w:hAnsi="Times New Roman" w:cs="Times New Roman"/>
            <w:b/>
            <w:bCs/>
            <w:color w:val="auto"/>
            <w:sz w:val="28"/>
            <w:szCs w:val="28"/>
          </w:rPr>
          <w:t>RQ1 –</w:t>
        </w:r>
      </w:ins>
      <w:ins w:id="290" w:author="رزان الدوسري ID 443203966" w:date="2023-02-09T11:16:00Z">
        <w:r w:rsidR="00372BE7">
          <w:rPr>
            <w:rFonts w:ascii="Times New Roman" w:hAnsi="Times New Roman" w:cs="Times New Roman"/>
            <w:b/>
            <w:bCs/>
            <w:color w:val="auto"/>
            <w:sz w:val="28"/>
            <w:szCs w:val="28"/>
          </w:rPr>
          <w:t xml:space="preserve"> </w:t>
        </w:r>
      </w:ins>
      <w:ins w:id="291" w:author="رزان الدوسري ID 443203966" w:date="2023-02-09T11:09:00Z">
        <w:r w:rsidRPr="001213A1">
          <w:rPr>
            <w:rFonts w:ascii="Times New Roman" w:hAnsi="Times New Roman" w:cs="Times New Roman"/>
            <w:b/>
            <w:bCs/>
            <w:color w:val="auto"/>
            <w:sz w:val="28"/>
            <w:szCs w:val="28"/>
          </w:rPr>
          <w:t xml:space="preserve">Estimating the </w:t>
        </w:r>
      </w:ins>
      <w:ins w:id="292" w:author="رزان الدوسري ID 443203966" w:date="2023-02-09T11:10:00Z">
        <w:r w:rsidRPr="001213A1">
          <w:rPr>
            <w:rFonts w:ascii="Times New Roman" w:hAnsi="Times New Roman" w:cs="Times New Roman"/>
            <w:b/>
            <w:bCs/>
            <w:color w:val="auto"/>
            <w:sz w:val="28"/>
            <w:szCs w:val="28"/>
          </w:rPr>
          <w:t>worthiness</w:t>
        </w:r>
      </w:ins>
      <w:ins w:id="293" w:author="رزان الدوسري ID 443203966" w:date="2023-02-09T11:09:00Z">
        <w:r w:rsidRPr="001213A1">
          <w:rPr>
            <w:rFonts w:ascii="Times New Roman" w:hAnsi="Times New Roman" w:cs="Times New Roman"/>
            <w:b/>
            <w:bCs/>
            <w:color w:val="auto"/>
            <w:sz w:val="28"/>
            <w:szCs w:val="28"/>
          </w:rPr>
          <w:t xml:space="preserve"> of conducting </w:t>
        </w:r>
      </w:ins>
      <w:ins w:id="294" w:author="رزان الدوسري ID 443203966" w:date="2023-02-09T11:10:00Z">
        <w:r>
          <w:rPr>
            <w:rFonts w:ascii="Times New Roman" w:hAnsi="Times New Roman" w:cs="Times New Roman"/>
            <w:b/>
            <w:bCs/>
            <w:color w:val="auto"/>
            <w:sz w:val="28"/>
            <w:szCs w:val="28"/>
          </w:rPr>
          <w:t>UX</w:t>
        </w:r>
      </w:ins>
      <w:ins w:id="295" w:author="رزان الدوسري ID 443203966" w:date="2023-02-09T11:09:00Z">
        <w:r w:rsidRPr="001213A1">
          <w:rPr>
            <w:rFonts w:ascii="Times New Roman" w:hAnsi="Times New Roman" w:cs="Times New Roman"/>
            <w:b/>
            <w:bCs/>
            <w:color w:val="auto"/>
            <w:sz w:val="28"/>
            <w:szCs w:val="28"/>
          </w:rPr>
          <w:t xml:space="preserve"> </w:t>
        </w:r>
      </w:ins>
      <w:proofErr w:type="gramStart"/>
      <w:r w:rsidRPr="001213A1">
        <w:rPr>
          <w:rFonts w:ascii="Times New Roman" w:hAnsi="Times New Roman" w:cs="Times New Roman"/>
          <w:b/>
          <w:bCs/>
          <w:color w:val="auto"/>
          <w:sz w:val="28"/>
          <w:szCs w:val="28"/>
        </w:rPr>
        <w:t>experiments</w:t>
      </w:r>
      <w:bookmarkEnd w:id="288"/>
      <w:proofErr w:type="gramEnd"/>
    </w:p>
    <w:p w14:paraId="1079F65F" w14:textId="2AE775B0" w:rsidR="001213A1" w:rsidRPr="001213A1" w:rsidDel="001213A1" w:rsidRDefault="001213A1">
      <w:pPr>
        <w:rPr>
          <w:ins w:id="296" w:author="Guest User" w:date="2023-02-09T07:38:00Z"/>
          <w:del w:id="297" w:author="رزان الدوسري ID 443203966" w:date="2023-02-09T11:10:00Z"/>
          <w:rPrChange w:id="298" w:author="رزان الدوسري ID 443203966" w:date="2023-02-09T11:09:00Z">
            <w:rPr>
              <w:ins w:id="299" w:author="Guest User" w:date="2023-02-09T07:38:00Z"/>
              <w:del w:id="300" w:author="رزان الدوسري ID 443203966" w:date="2023-02-09T11:10:00Z"/>
              <w:rFonts w:ascii="Times New Roman" w:hAnsi="Times New Roman" w:cs="Times New Roman"/>
              <w:b/>
              <w:bCs/>
              <w:color w:val="auto"/>
              <w:sz w:val="28"/>
              <w:szCs w:val="28"/>
            </w:rPr>
          </w:rPrChange>
        </w:rPr>
        <w:pPrChange w:id="301" w:author="رزان الدوسري ID 443203966" w:date="2023-02-09T11:09:00Z">
          <w:pPr>
            <w:pStyle w:val="Heading2"/>
            <w:numPr>
              <w:ilvl w:val="0"/>
              <w:numId w:val="2"/>
            </w:numPr>
            <w:spacing w:line="480" w:lineRule="auto"/>
            <w:ind w:left="567" w:hanging="567"/>
          </w:pPr>
        </w:pPrChange>
      </w:pPr>
    </w:p>
    <w:p w14:paraId="774CE7D0" w14:textId="229FD12E" w:rsidR="0ABC43A6" w:rsidDel="001213A1" w:rsidRDefault="0ABC43A6">
      <w:pPr>
        <w:rPr>
          <w:ins w:id="302" w:author="Guest User" w:date="2023-02-09T07:38:00Z"/>
          <w:del w:id="303" w:author="رزان الدوسري ID 443203966" w:date="2023-02-09T11:10:00Z"/>
        </w:rPr>
        <w:pPrChange w:id="304" w:author="Guest User" w:date="2023-02-09T07:38:00Z">
          <w:pPr>
            <w:pStyle w:val="Heading2"/>
            <w:numPr>
              <w:ilvl w:val="0"/>
              <w:numId w:val="12"/>
            </w:numPr>
            <w:spacing w:line="480" w:lineRule="auto"/>
            <w:ind w:left="567" w:hanging="567"/>
          </w:pPr>
        </w:pPrChange>
      </w:pPr>
      <w:ins w:id="305" w:author="Guest User" w:date="2023-02-09T07:38:00Z">
        <w:del w:id="306" w:author="رزان الدوسري ID 443203966" w:date="2023-02-09T11:10:00Z">
          <w:r w:rsidDel="001213A1">
            <w:delText>4.1.1  RQ1 –Estimating the worithness of conducting ux experiemtns</w:delText>
          </w:r>
        </w:del>
      </w:ins>
      <w:ins w:id="307" w:author="Guest User" w:date="2023-02-09T07:39:00Z">
        <w:del w:id="308" w:author="رزان الدوسري ID 443203966" w:date="2023-02-09T11:10:00Z">
          <w:r w:rsidDel="001213A1">
            <w:delText xml:space="preserve"> </w:delText>
          </w:r>
        </w:del>
      </w:ins>
    </w:p>
    <w:p w14:paraId="2E649A3B" w14:textId="116DC7D3" w:rsidR="0ABC43A6" w:rsidDel="001213A1" w:rsidRDefault="0ABC43A6" w:rsidP="0ABC43A6">
      <w:pPr>
        <w:rPr>
          <w:ins w:id="309" w:author="Guest User" w:date="2023-02-09T07:38:00Z"/>
          <w:del w:id="310" w:author="رزان الدوسري ID 443203966" w:date="2023-02-09T11:10:00Z"/>
        </w:rPr>
      </w:pPr>
      <w:ins w:id="311" w:author="Guest User" w:date="2023-02-09T07:38:00Z">
        <w:del w:id="312" w:author="رزان الدوسري ID 443203966" w:date="2023-02-09T11:10:00Z">
          <w:r w:rsidDel="001213A1">
            <w:delText>4.1.2</w:delText>
          </w:r>
        </w:del>
      </w:ins>
      <w:ins w:id="313" w:author="Guest User" w:date="2023-02-09T07:39:00Z">
        <w:del w:id="314" w:author="رزان الدوسري ID 443203966" w:date="2023-02-09T11:10:00Z">
          <w:r w:rsidDel="001213A1">
            <w:delText xml:space="preserve"> RQ2 – Deciding which ux method to apply</w:delText>
          </w:r>
        </w:del>
      </w:ins>
    </w:p>
    <w:p w14:paraId="02E78E47" w14:textId="2063946E" w:rsidR="0ABC43A6" w:rsidDel="001213A1" w:rsidRDefault="0ABC43A6" w:rsidP="0ABC43A6">
      <w:pPr>
        <w:rPr>
          <w:ins w:id="315" w:author="Guest User" w:date="2023-02-09T07:38:00Z"/>
          <w:del w:id="316" w:author="رزان الدوسري ID 443203966" w:date="2023-02-09T11:10:00Z"/>
        </w:rPr>
      </w:pPr>
    </w:p>
    <w:p w14:paraId="6AC96A5F" w14:textId="1E7A4B36" w:rsidR="0ABC43A6" w:rsidDel="001213A1" w:rsidRDefault="0ABC43A6" w:rsidP="0ABC43A6">
      <w:pPr>
        <w:rPr>
          <w:del w:id="317" w:author="رزان الدوسري ID 443203966" w:date="2023-02-09T11:11:00Z"/>
          <w:rPrChange w:id="318" w:author="Guest User" w:date="2023-02-09T07:38:00Z">
            <w:rPr>
              <w:del w:id="319" w:author="رزان الدوسري ID 443203966" w:date="2023-02-09T11:11:00Z"/>
              <w:rFonts w:ascii="Times New Roman" w:hAnsi="Times New Roman" w:cs="Times New Roman"/>
              <w:b/>
              <w:bCs/>
              <w:sz w:val="28"/>
              <w:szCs w:val="28"/>
            </w:rPr>
          </w:rPrChange>
        </w:rPr>
      </w:pPr>
    </w:p>
    <w:p w14:paraId="6389C81B" w14:textId="3FF594BD" w:rsidR="0019494D" w:rsidRPr="00160424" w:rsidRDefault="0019494D" w:rsidP="00C443F7">
      <w:pPr>
        <w:ind w:firstLine="284"/>
        <w:jc w:val="both"/>
        <w:rPr>
          <w:rFonts w:ascii="Times New Roman" w:eastAsiaTheme="minorEastAsia" w:hAnsi="Times New Roman" w:cs="Times New Roman"/>
          <w:bCs/>
          <w:sz w:val="24"/>
          <w:szCs w:val="24"/>
        </w:rPr>
      </w:pPr>
      <w:r w:rsidRPr="00160424">
        <w:rPr>
          <w:rFonts w:ascii="Times New Roman" w:hAnsi="Times New Roman" w:cs="Times New Roman"/>
          <w:sz w:val="24"/>
          <w:szCs w:val="24"/>
        </w:rPr>
        <w:t>To start building the framework, we need to answer RQ1</w:t>
      </w:r>
      <w:ins w:id="320" w:author="رزان الدوسري ID 443203966" w:date="2023-02-09T11:12:00Z">
        <w:r w:rsidR="001213A1" w:rsidRPr="0065145A">
          <w:rPr>
            <w:rFonts w:ascii="Times New Roman" w:eastAsiaTheme="minorEastAsia" w:hAnsi="Times New Roman" w:cs="Times New Roman"/>
            <w:bCs/>
            <w:sz w:val="24"/>
            <w:szCs w:val="24"/>
          </w:rPr>
          <w:t>–</w:t>
        </w:r>
        <w:r w:rsidR="001213A1" w:rsidRPr="001213A1">
          <w:rPr>
            <w:rFonts w:ascii="Times New Roman" w:hAnsi="Times New Roman" w:cs="Times New Roman"/>
            <w:i/>
            <w:iCs/>
            <w:sz w:val="24"/>
            <w:szCs w:val="24"/>
            <w:rPrChange w:id="321" w:author="رزان الدوسري ID 443203966" w:date="2023-02-09T11:12:00Z">
              <w:rPr>
                <w:rFonts w:ascii="Times New Roman" w:hAnsi="Times New Roman" w:cs="Times New Roman"/>
                <w:sz w:val="24"/>
                <w:szCs w:val="24"/>
              </w:rPr>
            </w:rPrChange>
          </w:rPr>
          <w:t xml:space="preserve"> </w:t>
        </w:r>
        <w:r w:rsidR="001213A1" w:rsidRPr="001213A1">
          <w:rPr>
            <w:rFonts w:ascii="Times New Roman" w:eastAsiaTheme="minorEastAsia" w:hAnsi="Times New Roman" w:cs="Times New Roman"/>
            <w:bCs/>
            <w:i/>
            <w:iCs/>
            <w:sz w:val="24"/>
            <w:szCs w:val="24"/>
            <w:rPrChange w:id="322" w:author="رزان الدوسري ID 443203966" w:date="2023-02-09T11:12:00Z">
              <w:rPr>
                <w:rFonts w:ascii="Times New Roman" w:eastAsiaTheme="minorEastAsia" w:hAnsi="Times New Roman" w:cs="Times New Roman"/>
                <w:bCs/>
                <w:sz w:val="24"/>
                <w:szCs w:val="24"/>
              </w:rPr>
            </w:rPrChange>
          </w:rPr>
          <w:t>How can agile teams decide which user stories are worth validating from a UX perspective?</w:t>
        </w:r>
        <w:r w:rsidR="001213A1" w:rsidRPr="001213A1">
          <w:rPr>
            <w:rFonts w:ascii="Times New Roman" w:eastAsiaTheme="minorEastAsia" w:hAnsi="Times New Roman" w:cs="Times New Roman"/>
            <w:b/>
            <w:i/>
            <w:iCs/>
            <w:sz w:val="24"/>
            <w:szCs w:val="24"/>
            <w:rPrChange w:id="323" w:author="رزان الدوسري ID 443203966" w:date="2023-02-09T11:12:00Z">
              <w:rPr>
                <w:rFonts w:ascii="Times New Roman" w:eastAsiaTheme="minorEastAsia" w:hAnsi="Times New Roman" w:cs="Times New Roman"/>
                <w:b/>
                <w:sz w:val="24"/>
                <w:szCs w:val="24"/>
              </w:rPr>
            </w:rPrChange>
          </w:rPr>
          <w:t xml:space="preserve"> </w:t>
        </w:r>
      </w:ins>
      <w:r w:rsidRPr="001213A1">
        <w:rPr>
          <w:rFonts w:ascii="Times New Roman" w:hAnsi="Times New Roman" w:cs="Times New Roman"/>
          <w:i/>
          <w:iCs/>
          <w:sz w:val="24"/>
          <w:szCs w:val="24"/>
          <w:rPrChange w:id="324" w:author="رزان الدوسري ID 443203966" w:date="2023-02-09T11:12:00Z">
            <w:rPr>
              <w:rFonts w:ascii="Times New Roman" w:hAnsi="Times New Roman" w:cs="Times New Roman"/>
              <w:sz w:val="24"/>
              <w:szCs w:val="24"/>
            </w:rPr>
          </w:rPrChange>
        </w:rPr>
        <w:t xml:space="preserve"> </w:t>
      </w:r>
      <w:r>
        <w:rPr>
          <w:rFonts w:ascii="Times New Roman" w:hAnsi="Times New Roman" w:cs="Times New Roman"/>
          <w:sz w:val="24"/>
          <w:szCs w:val="24"/>
        </w:rPr>
        <w:t xml:space="preserve">that aims to address </w:t>
      </w:r>
      <w:r w:rsidRPr="00160424">
        <w:rPr>
          <w:rFonts w:ascii="Times New Roman" w:hAnsi="Times New Roman" w:cs="Times New Roman"/>
          <w:sz w:val="24"/>
          <w:szCs w:val="24"/>
        </w:rPr>
        <w:t>how</w:t>
      </w:r>
      <w:r w:rsidRPr="00160424">
        <w:rPr>
          <w:rFonts w:ascii="Times New Roman" w:eastAsiaTheme="majorEastAsia" w:hAnsi="Times New Roman" w:cs="Times New Roman"/>
          <w:sz w:val="24"/>
          <w:szCs w:val="24"/>
        </w:rPr>
        <w:t xml:space="preserve"> agile teams decide which </w:t>
      </w:r>
      <w:r w:rsidRPr="00160424">
        <w:rPr>
          <w:rFonts w:ascii="Times New Roman" w:eastAsiaTheme="minorEastAsia" w:hAnsi="Times New Roman" w:cs="Times New Roman"/>
          <w:bCs/>
          <w:sz w:val="24"/>
          <w:szCs w:val="24"/>
        </w:rPr>
        <w:t>user stories</w:t>
      </w:r>
      <w:r w:rsidRPr="00160424">
        <w:rPr>
          <w:rFonts w:ascii="Times New Roman" w:eastAsiaTheme="majorEastAsia" w:hAnsi="Times New Roman" w:cs="Times New Roman"/>
          <w:sz w:val="24"/>
          <w:szCs w:val="24"/>
        </w:rPr>
        <w:t xml:space="preserve"> are worth conducting UX experiments</w:t>
      </w:r>
      <w:r>
        <w:rPr>
          <w:rFonts w:ascii="Times New Roman" w:eastAsiaTheme="majorEastAsia" w:hAnsi="Times New Roman" w:cs="Times New Roman"/>
          <w:sz w:val="24"/>
          <w:szCs w:val="24"/>
        </w:rPr>
        <w:t>.</w:t>
      </w:r>
      <w:r w:rsidRPr="00160424">
        <w:rPr>
          <w:rFonts w:ascii="Times New Roman" w:eastAsiaTheme="majorEastAsia" w:hAnsi="Times New Roman" w:cs="Times New Roman"/>
          <w:sz w:val="24"/>
          <w:szCs w:val="24"/>
        </w:rPr>
        <w:t xml:space="preserve"> To answer this question, we decided to </w:t>
      </w:r>
      <w:r>
        <w:rPr>
          <w:rFonts w:ascii="Times New Roman" w:eastAsiaTheme="majorEastAsia" w:hAnsi="Times New Roman" w:cs="Times New Roman"/>
          <w:sz w:val="24"/>
          <w:szCs w:val="24"/>
        </w:rPr>
        <w:t xml:space="preserve">conduct </w:t>
      </w:r>
      <w:r w:rsidRPr="00160424">
        <w:rPr>
          <w:rFonts w:ascii="Times New Roman" w:eastAsiaTheme="majorEastAsia" w:hAnsi="Times New Roman" w:cs="Times New Roman"/>
          <w:sz w:val="24"/>
          <w:szCs w:val="24"/>
        </w:rPr>
        <w:t>interview</w:t>
      </w:r>
      <w:r>
        <w:rPr>
          <w:rFonts w:ascii="Times New Roman" w:eastAsiaTheme="majorEastAsia" w:hAnsi="Times New Roman" w:cs="Times New Roman"/>
          <w:sz w:val="24"/>
          <w:szCs w:val="24"/>
        </w:rPr>
        <w:t>s with</w:t>
      </w:r>
      <w:r w:rsidRPr="00160424">
        <w:rPr>
          <w:rFonts w:ascii="Times New Roman" w:eastAsiaTheme="majorEastAsia" w:hAnsi="Times New Roman" w:cs="Times New Roman"/>
          <w:sz w:val="24"/>
          <w:szCs w:val="24"/>
        </w:rPr>
        <w:t xml:space="preserve"> </w:t>
      </w:r>
      <w:proofErr w:type="gramStart"/>
      <w:r w:rsidRPr="00160424">
        <w:rPr>
          <w:rFonts w:ascii="Times New Roman" w:eastAsiaTheme="majorEastAsia" w:hAnsi="Times New Roman" w:cs="Times New Roman"/>
          <w:sz w:val="24"/>
          <w:szCs w:val="24"/>
        </w:rPr>
        <w:t>a number of</w:t>
      </w:r>
      <w:proofErr w:type="gramEnd"/>
      <w:r w:rsidRPr="00160424">
        <w:rPr>
          <w:rFonts w:ascii="Times New Roman" w:eastAsiaTheme="majorEastAsia" w:hAnsi="Times New Roman" w:cs="Times New Roman"/>
          <w:sz w:val="24"/>
          <w:szCs w:val="24"/>
        </w:rPr>
        <w:t xml:space="preserve"> UX </w:t>
      </w:r>
      <w:r w:rsidRPr="00160424">
        <w:rPr>
          <w:rFonts w:ascii="Times New Roman" w:eastAsiaTheme="minorEastAsia" w:hAnsi="Times New Roman" w:cs="Times New Roman"/>
          <w:bCs/>
          <w:sz w:val="24"/>
          <w:szCs w:val="24"/>
        </w:rPr>
        <w:t xml:space="preserve">practitioners to </w:t>
      </w:r>
      <w:r w:rsidRPr="00160424">
        <w:rPr>
          <w:rFonts w:ascii="Times New Roman" w:hAnsi="Times New Roman" w:cs="Times New Roman"/>
          <w:sz w:val="24"/>
          <w:szCs w:val="24"/>
        </w:rPr>
        <w:t>understand their work process and how they decide which features should go through UX experiments.</w:t>
      </w:r>
      <w:r w:rsidRPr="00160424">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The aim of this procedure was</w:t>
      </w:r>
      <w:r w:rsidRPr="00160424">
        <w:rPr>
          <w:rFonts w:ascii="Times New Roman" w:eastAsiaTheme="minorEastAsia" w:hAnsi="Times New Roman" w:cs="Times New Roman"/>
          <w:bCs/>
          <w:sz w:val="24"/>
          <w:szCs w:val="24"/>
        </w:rPr>
        <w:t xml:space="preserve"> to identify what factors practitioners </w:t>
      </w:r>
      <w:r>
        <w:rPr>
          <w:rFonts w:ascii="Times New Roman" w:eastAsiaTheme="minorEastAsia" w:hAnsi="Times New Roman" w:cs="Times New Roman"/>
          <w:bCs/>
          <w:sz w:val="24"/>
          <w:szCs w:val="24"/>
        </w:rPr>
        <w:t xml:space="preserve">usually </w:t>
      </w:r>
      <w:r w:rsidRPr="00160424">
        <w:rPr>
          <w:rFonts w:ascii="Times New Roman" w:eastAsiaTheme="minorEastAsia" w:hAnsi="Times New Roman" w:cs="Times New Roman"/>
          <w:bCs/>
          <w:sz w:val="24"/>
          <w:szCs w:val="24"/>
        </w:rPr>
        <w:t>consider when conducting UX experiments.</w:t>
      </w:r>
    </w:p>
    <w:p w14:paraId="37CEAB78" w14:textId="65B50321" w:rsidR="0019494D" w:rsidRPr="00160424" w:rsidRDefault="00262845" w:rsidP="00A14562">
      <w:pPr>
        <w:ind w:firstLine="567"/>
        <w:jc w:val="both"/>
        <w:rPr>
          <w:rFonts w:ascii="Times New Roman" w:eastAsiaTheme="minorEastAsia" w:hAnsi="Times New Roman" w:cs="Times New Roman"/>
          <w:bCs/>
          <w:sz w:val="24"/>
          <w:szCs w:val="24"/>
        </w:rPr>
      </w:pPr>
      <w:commentRangeStart w:id="325"/>
      <w:r w:rsidRPr="00160424">
        <w:rPr>
          <w:rFonts w:ascii="Times New Roman" w:eastAsiaTheme="minorEastAsia" w:hAnsi="Times New Roman" w:cs="Times New Roman"/>
          <w:bCs/>
          <w:sz w:val="24"/>
          <w:szCs w:val="24"/>
        </w:rPr>
        <w:t xml:space="preserve">A </w:t>
      </w:r>
      <w:ins w:id="326" w:author="رزان الدوسري ID 443203966" w:date="2023-01-28T15:51:00Z">
        <w:r w:rsidR="009D4795" w:rsidRPr="009D4795">
          <w:rPr>
            <w:rFonts w:ascii="Times New Roman" w:eastAsiaTheme="minorEastAsia" w:hAnsi="Times New Roman" w:cs="Times New Roman"/>
            <w:bCs/>
            <w:sz w:val="24"/>
            <w:szCs w:val="24"/>
          </w:rPr>
          <w:t xml:space="preserve">semi-structured </w:t>
        </w:r>
      </w:ins>
      <w:del w:id="327" w:author="رزان الدوسري ID 443203966" w:date="2023-01-28T15:51:00Z">
        <w:r w:rsidRPr="00160424" w:rsidDel="009D4795">
          <w:rPr>
            <w:rFonts w:ascii="Times New Roman" w:eastAsiaTheme="minorEastAsia" w:hAnsi="Times New Roman" w:cs="Times New Roman"/>
            <w:bCs/>
            <w:sz w:val="24"/>
            <w:szCs w:val="24"/>
          </w:rPr>
          <w:delText xml:space="preserve">typical </w:delText>
        </w:r>
      </w:del>
      <w:r w:rsidRPr="00160424">
        <w:rPr>
          <w:rFonts w:ascii="Times New Roman" w:eastAsiaTheme="minorEastAsia" w:hAnsi="Times New Roman" w:cs="Times New Roman"/>
          <w:bCs/>
          <w:sz w:val="24"/>
          <w:szCs w:val="24"/>
        </w:rPr>
        <w:t xml:space="preserve">interview process </w:t>
      </w:r>
      <w:commentRangeEnd w:id="325"/>
      <w:r>
        <w:rPr>
          <w:rStyle w:val="CommentReference"/>
        </w:rPr>
        <w:commentReference w:id="325"/>
      </w:r>
      <w:r w:rsidR="0019494D" w:rsidRPr="00160424">
        <w:rPr>
          <w:rFonts w:ascii="Times New Roman" w:eastAsiaTheme="minorEastAsia" w:hAnsi="Times New Roman" w:cs="Times New Roman"/>
          <w:bCs/>
          <w:sz w:val="24"/>
          <w:szCs w:val="24"/>
        </w:rPr>
        <w:t xml:space="preserve">is conducted until data saturation is reached, meaning no new insights are provided. Guest et al. </w:t>
      </w:r>
      <w:sdt>
        <w:sdtPr>
          <w:rPr>
            <w:rFonts w:ascii="Times New Roman" w:eastAsiaTheme="minorEastAsia" w:hAnsi="Times New Roman" w:cs="Times New Roman"/>
            <w:bCs/>
            <w:color w:val="000000"/>
            <w:sz w:val="24"/>
            <w:szCs w:val="24"/>
          </w:rPr>
          <w:tag w:val="MENDELEY_CITATION_v3_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"/>
          <w:id w:val="994300335"/>
          <w:placeholder>
            <w:docPart w:val="CF24059CC7FB7543A10FCEEB8A4E99D1"/>
          </w:placeholder>
        </w:sdtPr>
        <w:sdtEndPr/>
        <w:sdtContent>
          <w:r w:rsidR="0053281D" w:rsidRPr="0053281D">
            <w:rPr>
              <w:rFonts w:ascii="Times New Roman" w:eastAsiaTheme="minorEastAsia" w:hAnsi="Times New Roman" w:cs="Times New Roman"/>
              <w:bCs/>
              <w:color w:val="000000"/>
              <w:sz w:val="24"/>
              <w:szCs w:val="24"/>
            </w:rPr>
            <w:t>[47]</w:t>
          </w:r>
        </w:sdtContent>
      </w:sdt>
      <w:r w:rsidR="0019494D" w:rsidRPr="00160424">
        <w:rPr>
          <w:rFonts w:ascii="Times New Roman" w:eastAsiaTheme="minorEastAsia" w:hAnsi="Times New Roman" w:cs="Times New Roman"/>
          <w:bCs/>
          <w:sz w:val="24"/>
          <w:szCs w:val="24"/>
        </w:rPr>
        <w:t xml:space="preserve"> suggest that 12 interviews are usually needed to reach saturation. Accordingly, we planned to interview 10-15 </w:t>
      </w:r>
      <w:r w:rsidR="0019494D" w:rsidRPr="00160424">
        <w:rPr>
          <w:rFonts w:ascii="Times New Roman" w:eastAsiaTheme="majorEastAsia" w:hAnsi="Times New Roman" w:cs="Times New Roman"/>
          <w:sz w:val="24"/>
          <w:szCs w:val="24"/>
        </w:rPr>
        <w:t xml:space="preserve">UX </w:t>
      </w:r>
      <w:r w:rsidR="0019494D" w:rsidRPr="00160424">
        <w:rPr>
          <w:rFonts w:ascii="Times New Roman" w:eastAsiaTheme="minorEastAsia" w:hAnsi="Times New Roman" w:cs="Times New Roman"/>
          <w:bCs/>
          <w:sz w:val="24"/>
          <w:szCs w:val="24"/>
        </w:rPr>
        <w:t>practitioners, with the possibility of adding more saturation</w:t>
      </w:r>
      <w:r w:rsidR="0019494D">
        <w:rPr>
          <w:rFonts w:ascii="Times New Roman" w:eastAsiaTheme="minorEastAsia" w:hAnsi="Times New Roman" w:cs="Times New Roman"/>
          <w:bCs/>
          <w:sz w:val="24"/>
          <w:szCs w:val="24"/>
        </w:rPr>
        <w:t xml:space="preserve"> was not reached</w:t>
      </w:r>
      <w:r w:rsidR="0019494D" w:rsidRPr="00160424">
        <w:rPr>
          <w:rFonts w:ascii="Times New Roman" w:eastAsiaTheme="minorEastAsia" w:hAnsi="Times New Roman" w:cs="Times New Roman"/>
          <w:bCs/>
          <w:sz w:val="24"/>
          <w:szCs w:val="24"/>
        </w:rPr>
        <w:t>.</w:t>
      </w:r>
    </w:p>
    <w:p w14:paraId="4144EC99" w14:textId="56AC1CBA" w:rsidR="0019494D" w:rsidRPr="00160424" w:rsidRDefault="0019494D" w:rsidP="00C443F7">
      <w:pPr>
        <w:ind w:firstLine="284"/>
        <w:jc w:val="both"/>
        <w:rPr>
          <w:rFonts w:ascii="Times New Roman" w:eastAsiaTheme="minorEastAsia" w:hAnsi="Times New Roman" w:cs="Times New Roman"/>
          <w:bCs/>
          <w:sz w:val="24"/>
          <w:szCs w:val="24"/>
        </w:rPr>
      </w:pPr>
      <w:r w:rsidRPr="00160424">
        <w:rPr>
          <w:rFonts w:ascii="Times New Roman" w:eastAsiaTheme="minorEastAsia" w:hAnsi="Times New Roman" w:cs="Times New Roman"/>
          <w:bCs/>
          <w:sz w:val="24"/>
          <w:szCs w:val="24"/>
        </w:rPr>
        <w:t>We interviewed 15 UX practitioners working at different companies in Riyadh</w:t>
      </w:r>
      <w:r>
        <w:rPr>
          <w:rFonts w:ascii="Times New Roman" w:eastAsiaTheme="minorEastAsia" w:hAnsi="Times New Roman" w:cs="Times New Roman"/>
          <w:bCs/>
          <w:sz w:val="24"/>
          <w:szCs w:val="24"/>
        </w:rPr>
        <w:t>, Saudi Arabia</w:t>
      </w:r>
      <w:r w:rsidRPr="00160424">
        <w:rPr>
          <w:rFonts w:ascii="Times New Roman" w:eastAsiaTheme="minorEastAsia" w:hAnsi="Times New Roman" w:cs="Times New Roman"/>
          <w:bCs/>
          <w:sz w:val="24"/>
          <w:szCs w:val="24"/>
        </w:rPr>
        <w:t>. Their roles ranged from UX Researcher, UX Designer, UX/UI Designer, CX Designer, Consultant to Manager. The interviews</w:t>
      </w:r>
      <w:r>
        <w:rPr>
          <w:rFonts w:ascii="Times New Roman" w:eastAsiaTheme="minorEastAsia" w:hAnsi="Times New Roman" w:cs="Times New Roman"/>
          <w:bCs/>
          <w:sz w:val="24"/>
          <w:szCs w:val="24"/>
        </w:rPr>
        <w:t>, audio-recorded,</w:t>
      </w:r>
      <w:r w:rsidRPr="00160424">
        <w:rPr>
          <w:rFonts w:ascii="Times New Roman" w:eastAsiaTheme="minorEastAsia" w:hAnsi="Times New Roman" w:cs="Times New Roman"/>
          <w:bCs/>
          <w:sz w:val="24"/>
          <w:szCs w:val="24"/>
        </w:rPr>
        <w:t xml:space="preserve"> were </w:t>
      </w:r>
      <w:r>
        <w:rPr>
          <w:rFonts w:ascii="Times New Roman" w:eastAsiaTheme="minorEastAsia" w:hAnsi="Times New Roman" w:cs="Times New Roman"/>
          <w:bCs/>
          <w:sz w:val="24"/>
          <w:szCs w:val="24"/>
        </w:rPr>
        <w:t>conducted</w:t>
      </w:r>
      <w:r w:rsidRPr="00160424">
        <w:rPr>
          <w:rFonts w:ascii="Times New Roman" w:eastAsiaTheme="minorEastAsia" w:hAnsi="Times New Roman" w:cs="Times New Roman"/>
          <w:bCs/>
          <w:sz w:val="24"/>
          <w:szCs w:val="24"/>
        </w:rPr>
        <w:t xml:space="preserve"> either in-person or via conference call. An overview of the participants is provided in </w:t>
      </w:r>
      <w:r w:rsidRPr="00160424">
        <w:rPr>
          <w:rFonts w:ascii="Times New Roman" w:eastAsiaTheme="minorEastAsia" w:hAnsi="Times New Roman" w:cs="Times New Roman"/>
          <w:bCs/>
          <w:sz w:val="24"/>
          <w:szCs w:val="24"/>
        </w:rPr>
        <w:fldChar w:fldCharType="begin"/>
      </w:r>
      <w:r w:rsidRPr="00160424">
        <w:rPr>
          <w:rFonts w:ascii="Times New Roman" w:eastAsiaTheme="minorEastAsia" w:hAnsi="Times New Roman" w:cs="Times New Roman"/>
          <w:bCs/>
          <w:sz w:val="24"/>
          <w:szCs w:val="24"/>
        </w:rPr>
        <w:instrText xml:space="preserve"> REF _Ref122051526 \h  \* MERGEFORMAT </w:instrText>
      </w:r>
      <w:r w:rsidRPr="00160424">
        <w:rPr>
          <w:rFonts w:ascii="Times New Roman" w:eastAsiaTheme="minorEastAsia" w:hAnsi="Times New Roman" w:cs="Times New Roman"/>
          <w:bCs/>
          <w:sz w:val="24"/>
          <w:szCs w:val="24"/>
        </w:rPr>
      </w:r>
      <w:r w:rsidRPr="00160424">
        <w:rPr>
          <w:rFonts w:ascii="Times New Roman" w:eastAsiaTheme="minorEastAsia" w:hAnsi="Times New Roman" w:cs="Times New Roman"/>
          <w:bCs/>
          <w:sz w:val="24"/>
          <w:szCs w:val="24"/>
        </w:rPr>
        <w:fldChar w:fldCharType="separate"/>
      </w:r>
      <w:ins w:id="328" w:author="رزان الدوسري ID 443203966" w:date="2023-02-10T16:07:00Z">
        <w:r w:rsidR="00BC33AC" w:rsidRPr="00BC33AC">
          <w:rPr>
            <w:rFonts w:ascii="Times New Roman" w:eastAsiaTheme="minorEastAsia" w:hAnsi="Times New Roman" w:cs="Times New Roman"/>
            <w:bCs/>
            <w:sz w:val="24"/>
            <w:szCs w:val="24"/>
            <w:rPrChange w:id="329" w:author="رزان الدوسري ID 443203966" w:date="2023-02-10T16:07:00Z">
              <w:rPr>
                <w:rFonts w:ascii="Times New Roman" w:hAnsi="Times New Roman" w:cs="Times New Roman"/>
                <w:b/>
                <w:bCs/>
                <w:sz w:val="28"/>
                <w:szCs w:val="28"/>
              </w:rPr>
            </w:rPrChange>
          </w:rPr>
          <w:t>Appendix A - Interview Participants</w:t>
        </w:r>
      </w:ins>
      <w:del w:id="330" w:author="رزان الدوسري ID 443203966" w:date="2023-02-10T16:07:00Z">
        <w:r w:rsidRPr="00160424" w:rsidDel="00BC33AC">
          <w:rPr>
            <w:rFonts w:ascii="Times New Roman" w:eastAsiaTheme="minorEastAsia" w:hAnsi="Times New Roman" w:cs="Times New Roman"/>
            <w:bCs/>
            <w:sz w:val="24"/>
            <w:szCs w:val="24"/>
          </w:rPr>
          <w:delText>Appendix A - Interview Participants</w:delText>
        </w:r>
      </w:del>
      <w:r w:rsidRPr="00160424">
        <w:rPr>
          <w:rFonts w:ascii="Times New Roman" w:eastAsiaTheme="minorEastAsia" w:hAnsi="Times New Roman" w:cs="Times New Roman"/>
          <w:bCs/>
          <w:sz w:val="24"/>
          <w:szCs w:val="24"/>
        </w:rPr>
        <w:fldChar w:fldCharType="end"/>
      </w:r>
      <w:r w:rsidRPr="00160424">
        <w:rPr>
          <w:rFonts w:ascii="Times New Roman" w:eastAsiaTheme="minorEastAsia" w:hAnsi="Times New Roman" w:cs="Times New Roman"/>
          <w:bCs/>
          <w:sz w:val="24"/>
          <w:szCs w:val="24"/>
        </w:rPr>
        <w:t>.</w:t>
      </w:r>
      <w:r w:rsidRPr="00160424">
        <w:t xml:space="preserve"> </w:t>
      </w:r>
      <w:r w:rsidRPr="00EC7493">
        <w:rPr>
          <w:rFonts w:ascii="Times New Roman" w:eastAsiaTheme="minorEastAsia" w:hAnsi="Times New Roman" w:cs="Times New Roman"/>
          <w:bCs/>
          <w:sz w:val="24"/>
          <w:szCs w:val="24"/>
        </w:rPr>
        <w:t>The interviews were then transcribed</w:t>
      </w:r>
      <w:r w:rsidR="00EC7493" w:rsidRPr="00EC7493">
        <w:rPr>
          <w:rFonts w:ascii="Times New Roman" w:eastAsiaTheme="minorEastAsia" w:hAnsi="Times New Roman" w:cs="Times New Roman"/>
          <w:bCs/>
          <w:sz w:val="24"/>
          <w:szCs w:val="24"/>
        </w:rPr>
        <w:t xml:space="preserve"> verbatim. </w:t>
      </w:r>
      <w:r w:rsidRPr="00160424">
        <w:rPr>
          <w:rFonts w:ascii="Times New Roman" w:eastAsiaTheme="minorEastAsia" w:hAnsi="Times New Roman" w:cs="Times New Roman"/>
          <w:bCs/>
          <w:sz w:val="24"/>
          <w:szCs w:val="24"/>
        </w:rPr>
        <w:t>After all the interviews were completed, we listened to the recordings again and compared them with the data to ensure that nothing was missing.</w:t>
      </w:r>
    </w:p>
    <w:p w14:paraId="7AC1E4E8" w14:textId="694DF530" w:rsidR="00D10A40" w:rsidRPr="0010116C" w:rsidRDefault="0019494D" w:rsidP="00D10A40">
      <w:pPr>
        <w:ind w:firstLine="284"/>
        <w:jc w:val="both"/>
        <w:rPr>
          <w:rFonts w:ascii="Times New Roman" w:eastAsiaTheme="minorEastAsia" w:hAnsi="Times New Roman" w:cs="Times New Roman"/>
          <w:bCs/>
          <w:sz w:val="24"/>
          <w:szCs w:val="24"/>
        </w:rPr>
      </w:pPr>
      <w:r w:rsidRPr="00160424">
        <w:rPr>
          <w:rFonts w:ascii="Times New Roman" w:eastAsiaTheme="minorEastAsia" w:hAnsi="Times New Roman" w:cs="Times New Roman"/>
          <w:bCs/>
          <w:sz w:val="24"/>
          <w:szCs w:val="24"/>
        </w:rPr>
        <w:t>In the first part of the interview,</w:t>
      </w:r>
      <w:r>
        <w:rPr>
          <w:rFonts w:ascii="Times New Roman" w:eastAsiaTheme="minorEastAsia" w:hAnsi="Times New Roman" w:cs="Times New Roman"/>
          <w:bCs/>
          <w:sz w:val="24"/>
          <w:szCs w:val="24"/>
        </w:rPr>
        <w:t xml:space="preserve"> the</w:t>
      </w:r>
      <w:r w:rsidRPr="00160424">
        <w:rPr>
          <w:rFonts w:ascii="Times New Roman" w:eastAsiaTheme="minorEastAsia" w:hAnsi="Times New Roman" w:cs="Times New Roman"/>
          <w:bCs/>
          <w:sz w:val="24"/>
          <w:szCs w:val="24"/>
        </w:rPr>
        <w:t xml:space="preserve"> practitioners were asked what factors they consider when conducting UX experiments. </w:t>
      </w:r>
      <w:r>
        <w:rPr>
          <w:rFonts w:ascii="Times New Roman" w:eastAsiaTheme="minorEastAsia" w:hAnsi="Times New Roman" w:cs="Times New Roman"/>
          <w:bCs/>
          <w:sz w:val="24"/>
          <w:szCs w:val="24"/>
        </w:rPr>
        <w:t>Addressing t</w:t>
      </w:r>
      <w:r w:rsidRPr="00160424">
        <w:rPr>
          <w:rFonts w:ascii="Times New Roman" w:eastAsiaTheme="minorEastAsia" w:hAnsi="Times New Roman" w:cs="Times New Roman"/>
          <w:bCs/>
          <w:sz w:val="24"/>
          <w:szCs w:val="24"/>
        </w:rPr>
        <w:t xml:space="preserve">hese factors </w:t>
      </w:r>
      <w:r>
        <w:rPr>
          <w:rFonts w:ascii="Times New Roman" w:eastAsiaTheme="minorEastAsia" w:hAnsi="Times New Roman" w:cs="Times New Roman"/>
          <w:bCs/>
          <w:sz w:val="24"/>
          <w:szCs w:val="24"/>
        </w:rPr>
        <w:t>is likely to</w:t>
      </w:r>
      <w:r w:rsidRPr="00160424">
        <w:rPr>
          <w:rFonts w:ascii="Times New Roman" w:eastAsiaTheme="minorEastAsia" w:hAnsi="Times New Roman" w:cs="Times New Roman"/>
          <w:bCs/>
          <w:sz w:val="24"/>
          <w:szCs w:val="24"/>
        </w:rPr>
        <w:t xml:space="preserve"> help us in building an equation which is the basis for building the tool that will generate a score for each user story. Based on that score, </w:t>
      </w:r>
      <w:r>
        <w:rPr>
          <w:rFonts w:ascii="Times New Roman" w:eastAsiaTheme="minorEastAsia" w:hAnsi="Times New Roman" w:cs="Times New Roman"/>
          <w:bCs/>
          <w:sz w:val="24"/>
          <w:szCs w:val="24"/>
        </w:rPr>
        <w:t>the</w:t>
      </w:r>
      <w:r w:rsidRPr="00160424">
        <w:rPr>
          <w:rFonts w:ascii="Times New Roman" w:eastAsiaTheme="minorEastAsia" w:hAnsi="Times New Roman" w:cs="Times New Roman"/>
          <w:bCs/>
          <w:sz w:val="24"/>
          <w:szCs w:val="24"/>
        </w:rPr>
        <w:t xml:space="preserve"> agile team can </w:t>
      </w:r>
      <w:proofErr w:type="gramStart"/>
      <w:r w:rsidRPr="00160424">
        <w:rPr>
          <w:rFonts w:ascii="Times New Roman" w:eastAsiaTheme="minorEastAsia" w:hAnsi="Times New Roman" w:cs="Times New Roman"/>
          <w:bCs/>
          <w:sz w:val="24"/>
          <w:szCs w:val="24"/>
        </w:rPr>
        <w:t>make a decision</w:t>
      </w:r>
      <w:proofErr w:type="gramEnd"/>
      <w:r w:rsidRPr="00160424">
        <w:rPr>
          <w:rFonts w:ascii="Times New Roman" w:eastAsiaTheme="minorEastAsia" w:hAnsi="Times New Roman" w:cs="Times New Roman"/>
          <w:bCs/>
          <w:sz w:val="24"/>
          <w:szCs w:val="24"/>
        </w:rPr>
        <w:t xml:space="preserve"> on whether to prioritize this user story for a UX experiment or not. In summary, we found three </w:t>
      </w:r>
      <w:r w:rsidRPr="00133637">
        <w:rPr>
          <w:rFonts w:ascii="Times New Roman" w:eastAsiaTheme="minorEastAsia" w:hAnsi="Times New Roman" w:cs="Times New Roman"/>
          <w:bCs/>
          <w:sz w:val="24"/>
          <w:szCs w:val="24"/>
        </w:rPr>
        <w:t>factors</w:t>
      </w:r>
      <w:r w:rsidR="00133637">
        <w:rPr>
          <w:rFonts w:ascii="Times New Roman" w:eastAsiaTheme="minorEastAsia" w:hAnsi="Times New Roman" w:cs="Times New Roman"/>
          <w:bCs/>
          <w:sz w:val="24"/>
          <w:szCs w:val="24"/>
        </w:rPr>
        <w:t xml:space="preserve"> </w:t>
      </w:r>
      <w:r w:rsidR="00133637" w:rsidRPr="00133637">
        <w:rPr>
          <w:rFonts w:ascii="Times New Roman" w:eastAsiaTheme="minorEastAsia" w:hAnsi="Times New Roman" w:cs="Times New Roman"/>
          <w:bCs/>
          <w:sz w:val="24"/>
          <w:szCs w:val="24"/>
        </w:rPr>
        <w:t>(</w:t>
      </w:r>
      <w:r w:rsidR="00133637" w:rsidRPr="00133637">
        <w:rPr>
          <w:rFonts w:ascii="Times New Roman" w:eastAsiaTheme="minorEastAsia" w:hAnsi="Times New Roman" w:cs="Times New Roman"/>
          <w:bCs/>
          <w:sz w:val="24"/>
          <w:szCs w:val="24"/>
        </w:rPr>
        <w:fldChar w:fldCharType="begin"/>
      </w:r>
      <w:r w:rsidR="00133637" w:rsidRPr="00133637">
        <w:rPr>
          <w:rFonts w:ascii="Times New Roman" w:eastAsiaTheme="minorEastAsia" w:hAnsi="Times New Roman" w:cs="Times New Roman"/>
          <w:bCs/>
          <w:sz w:val="24"/>
          <w:szCs w:val="24"/>
        </w:rPr>
        <w:instrText xml:space="preserve"> REF _Ref125355930 \h  \* MERGEFORMAT </w:instrText>
      </w:r>
      <w:r w:rsidR="00133637" w:rsidRPr="00133637">
        <w:rPr>
          <w:rFonts w:ascii="Times New Roman" w:eastAsiaTheme="minorEastAsia" w:hAnsi="Times New Roman" w:cs="Times New Roman"/>
          <w:bCs/>
          <w:sz w:val="24"/>
          <w:szCs w:val="24"/>
        </w:rPr>
      </w:r>
      <w:r w:rsidR="00133637" w:rsidRPr="00133637">
        <w:rPr>
          <w:rFonts w:ascii="Times New Roman" w:eastAsiaTheme="minorEastAsia" w:hAnsi="Times New Roman" w:cs="Times New Roman"/>
          <w:bCs/>
          <w:sz w:val="24"/>
          <w:szCs w:val="24"/>
        </w:rPr>
        <w:fldChar w:fldCharType="separate"/>
      </w:r>
      <w:ins w:id="331" w:author="رزان الدوسري ID 443203966" w:date="2023-02-10T16:07:00Z">
        <w:r w:rsidR="00BC33AC" w:rsidRPr="00BC33AC">
          <w:rPr>
            <w:rFonts w:asciiTheme="majorBidi" w:hAnsiTheme="majorBidi" w:cstheme="majorBidi"/>
            <w:sz w:val="24"/>
            <w:szCs w:val="24"/>
            <w:rPrChange w:id="332" w:author="رزان الدوسري ID 443203966" w:date="2023-02-10T16:07:00Z">
              <w:rPr>
                <w:rFonts w:asciiTheme="majorBidi" w:hAnsiTheme="majorBidi" w:cstheme="majorBidi"/>
                <w:sz w:val="20"/>
                <w:szCs w:val="20"/>
              </w:rPr>
            </w:rPrChange>
          </w:rPr>
          <w:t xml:space="preserve">Figure </w:t>
        </w:r>
        <w:r w:rsidR="00BC33AC" w:rsidRPr="00BC33AC">
          <w:rPr>
            <w:rFonts w:asciiTheme="majorBidi" w:hAnsiTheme="majorBidi" w:cstheme="majorBidi"/>
            <w:noProof/>
            <w:sz w:val="24"/>
            <w:szCs w:val="24"/>
            <w:rPrChange w:id="333" w:author="رزان الدوسري ID 443203966" w:date="2023-02-10T16:07:00Z">
              <w:rPr>
                <w:rFonts w:asciiTheme="majorBidi" w:hAnsiTheme="majorBidi" w:cstheme="majorBidi"/>
                <w:i/>
                <w:iCs/>
                <w:noProof/>
                <w:sz w:val="20"/>
                <w:szCs w:val="20"/>
              </w:rPr>
            </w:rPrChange>
          </w:rPr>
          <w:t>4</w:t>
        </w:r>
      </w:ins>
      <w:del w:id="334" w:author="رزان الدوسري ID 443203966" w:date="2023-02-10T16:07:00Z">
        <w:r w:rsidR="00133637" w:rsidRPr="00133637" w:rsidDel="00BC33AC">
          <w:rPr>
            <w:rFonts w:asciiTheme="majorBidi" w:hAnsiTheme="majorBidi" w:cstheme="majorBidi"/>
            <w:sz w:val="24"/>
            <w:szCs w:val="24"/>
          </w:rPr>
          <w:delText xml:space="preserve">Figure </w:delText>
        </w:r>
        <w:r w:rsidR="00133637" w:rsidRPr="00133637" w:rsidDel="00BC33AC">
          <w:rPr>
            <w:rFonts w:asciiTheme="majorBidi" w:hAnsiTheme="majorBidi" w:cstheme="majorBidi"/>
            <w:noProof/>
            <w:sz w:val="24"/>
            <w:szCs w:val="24"/>
          </w:rPr>
          <w:delText>4</w:delText>
        </w:r>
      </w:del>
      <w:r w:rsidR="00133637" w:rsidRPr="00133637">
        <w:rPr>
          <w:rFonts w:ascii="Times New Roman" w:eastAsiaTheme="minorEastAsia" w:hAnsi="Times New Roman" w:cs="Times New Roman"/>
          <w:bCs/>
          <w:sz w:val="24"/>
          <w:szCs w:val="24"/>
        </w:rPr>
        <w:fldChar w:fldCharType="end"/>
      </w:r>
      <w:r w:rsidR="00133637">
        <w:rPr>
          <w:rFonts w:ascii="Times New Roman" w:eastAsiaTheme="minorEastAsia" w:hAnsi="Times New Roman" w:cs="Times New Roman"/>
          <w:bCs/>
          <w:sz w:val="24"/>
          <w:szCs w:val="24"/>
        </w:rPr>
        <w:t>)</w:t>
      </w:r>
      <w:r w:rsidRPr="00160424">
        <w:rPr>
          <w:rFonts w:ascii="Times New Roman" w:eastAsiaTheme="minorEastAsia" w:hAnsi="Times New Roman" w:cs="Times New Roman"/>
          <w:bCs/>
          <w:sz w:val="24"/>
          <w:szCs w:val="24"/>
        </w:rPr>
        <w:t xml:space="preserve">: </w:t>
      </w:r>
      <w:r w:rsidRPr="00160424">
        <w:rPr>
          <w:rFonts w:ascii="Times New Roman" w:eastAsiaTheme="minorEastAsia" w:hAnsi="Times New Roman" w:cs="Times New Roman"/>
          <w:bCs/>
          <w:i/>
          <w:iCs/>
          <w:sz w:val="24"/>
          <w:szCs w:val="24"/>
        </w:rPr>
        <w:t>Potential Value</w:t>
      </w:r>
      <w:r w:rsidRPr="00160424">
        <w:rPr>
          <w:rFonts w:ascii="Times New Roman" w:eastAsiaTheme="minorEastAsia" w:hAnsi="Times New Roman" w:cs="Times New Roman"/>
          <w:bCs/>
          <w:sz w:val="24"/>
          <w:szCs w:val="24"/>
        </w:rPr>
        <w:t xml:space="preserve">, </w:t>
      </w:r>
      <w:proofErr w:type="gramStart"/>
      <w:r w:rsidRPr="00160424">
        <w:rPr>
          <w:rFonts w:ascii="Times New Roman" w:eastAsiaTheme="minorEastAsia" w:hAnsi="Times New Roman" w:cs="Times New Roman"/>
          <w:bCs/>
          <w:i/>
          <w:iCs/>
          <w:sz w:val="24"/>
          <w:szCs w:val="24"/>
        </w:rPr>
        <w:t>Clarity</w:t>
      </w:r>
      <w:proofErr w:type="gramEnd"/>
      <w:r w:rsidRPr="00160424">
        <w:rPr>
          <w:rFonts w:ascii="Times New Roman" w:eastAsiaTheme="minorEastAsia" w:hAnsi="Times New Roman" w:cs="Times New Roman"/>
          <w:bCs/>
          <w:sz w:val="24"/>
          <w:szCs w:val="24"/>
        </w:rPr>
        <w:t xml:space="preserve"> and </w:t>
      </w:r>
      <w:r w:rsidRPr="00160424">
        <w:rPr>
          <w:rFonts w:ascii="Times New Roman" w:eastAsiaTheme="minorEastAsia" w:hAnsi="Times New Roman" w:cs="Times New Roman"/>
          <w:bCs/>
          <w:i/>
          <w:iCs/>
          <w:sz w:val="24"/>
          <w:szCs w:val="24"/>
        </w:rPr>
        <w:t>Familiarity</w:t>
      </w:r>
      <w:ins w:id="335" w:author="رزان الدوسري ID 443203966" w:date="2023-01-28T16:51:00Z">
        <w:r w:rsidR="00D10A40">
          <w:rPr>
            <w:rFonts w:ascii="Times New Roman" w:eastAsiaTheme="minorEastAsia" w:hAnsi="Times New Roman" w:cs="Times New Roman"/>
            <w:bCs/>
            <w:sz w:val="24"/>
            <w:szCs w:val="24"/>
          </w:rPr>
          <w:t xml:space="preserve">. </w:t>
        </w:r>
      </w:ins>
      <w:del w:id="336" w:author="رزان الدوسري ID 443203966" w:date="2023-01-28T16:51:00Z">
        <w:r w:rsidRPr="00160424" w:rsidDel="00D10A40">
          <w:rPr>
            <w:rFonts w:ascii="Times New Roman" w:eastAsiaTheme="minorEastAsia" w:hAnsi="Times New Roman" w:cs="Times New Roman"/>
            <w:bCs/>
            <w:sz w:val="24"/>
            <w:szCs w:val="24"/>
          </w:rPr>
          <w:delText xml:space="preserve"> </w:delText>
        </w:r>
        <w:r w:rsidRPr="00133637" w:rsidDel="00D10A40">
          <w:rPr>
            <w:rFonts w:ascii="Times New Roman" w:eastAsiaTheme="minorEastAsia" w:hAnsi="Times New Roman" w:cs="Times New Roman"/>
            <w:bCs/>
            <w:sz w:val="24"/>
            <w:szCs w:val="24"/>
            <w:highlight w:val="yellow"/>
          </w:rPr>
          <w:delText>which will be described in the following</w:delText>
        </w:r>
        <w:r w:rsidRPr="00160424" w:rsidDel="00D10A40">
          <w:rPr>
            <w:rFonts w:ascii="Times New Roman" w:eastAsiaTheme="minorEastAsia" w:hAnsi="Times New Roman" w:cs="Times New Roman"/>
            <w:bCs/>
            <w:sz w:val="24"/>
            <w:szCs w:val="24"/>
          </w:rPr>
          <w:delText>.</w:delText>
        </w:r>
      </w:del>
      <w:ins w:id="337" w:author="رزان الدوسري ID 443203966" w:date="2023-01-28T16:50:00Z">
        <w:r w:rsidR="00D10A40" w:rsidRPr="00D10A40">
          <w:rPr>
            <w:rFonts w:ascii="Times New Roman" w:eastAsiaTheme="minorEastAsia" w:hAnsi="Times New Roman" w:cs="Times New Roman"/>
            <w:bCs/>
            <w:sz w:val="24"/>
            <w:szCs w:val="24"/>
          </w:rPr>
          <w:t xml:space="preserve">The </w:t>
        </w:r>
      </w:ins>
      <w:ins w:id="338" w:author="رزان الدوسري ID 443203966" w:date="2023-01-28T16:51:00Z">
        <w:r w:rsidR="00D10A40">
          <w:rPr>
            <w:rFonts w:ascii="Times New Roman" w:eastAsiaTheme="minorEastAsia" w:hAnsi="Times New Roman" w:cs="Times New Roman"/>
            <w:bCs/>
            <w:sz w:val="24"/>
            <w:szCs w:val="24"/>
          </w:rPr>
          <w:t>factors</w:t>
        </w:r>
      </w:ins>
      <w:ins w:id="339" w:author="رزان الدوسري ID 443203966" w:date="2023-01-28T16:50:00Z">
        <w:r w:rsidR="00D10A40" w:rsidRPr="00D10A40">
          <w:rPr>
            <w:rFonts w:ascii="Times New Roman" w:eastAsiaTheme="minorEastAsia" w:hAnsi="Times New Roman" w:cs="Times New Roman"/>
            <w:bCs/>
            <w:sz w:val="24"/>
            <w:szCs w:val="24"/>
          </w:rPr>
          <w:t xml:space="preserve"> are further described in detail below</w:t>
        </w:r>
      </w:ins>
      <w:ins w:id="340" w:author="رزان الدوسري ID 443203966" w:date="2023-01-28T16:51:00Z">
        <w:r w:rsidR="00D10A40">
          <w:rPr>
            <w:rFonts w:ascii="Times New Roman" w:eastAsiaTheme="minorEastAsia" w:hAnsi="Times New Roman" w:cs="Times New Roman"/>
            <w:bCs/>
            <w:sz w:val="24"/>
            <w:szCs w:val="24"/>
          </w:rPr>
          <w:t>.</w:t>
        </w:r>
      </w:ins>
    </w:p>
    <w:p w14:paraId="7F96BD48" w14:textId="3E8027DC" w:rsidR="00133637" w:rsidRPr="00133637" w:rsidRDefault="00401A19" w:rsidP="00133637">
      <w:pPr>
        <w:pStyle w:val="Caption"/>
        <w:jc w:val="center"/>
        <w:rPr>
          <w:rFonts w:asciiTheme="majorBidi" w:hAnsiTheme="majorBidi" w:cstheme="majorBidi"/>
          <w:i w:val="0"/>
          <w:iCs w:val="0"/>
          <w:color w:val="auto"/>
          <w:sz w:val="20"/>
          <w:szCs w:val="20"/>
        </w:rPr>
      </w:pPr>
      <w:bookmarkStart w:id="341" w:name="_Ref125355930"/>
      <w:bookmarkStart w:id="342" w:name="_Toc126973898"/>
      <w:bookmarkStart w:id="343" w:name="_Toc128133744"/>
      <w:r>
        <w:rPr>
          <w:rFonts w:ascii="Times New Roman" w:eastAsiaTheme="minorEastAsia" w:hAnsi="Times New Roman" w:cs="Times New Roman"/>
          <w:bCs/>
          <w:noProof/>
          <w:sz w:val="24"/>
          <w:szCs w:val="24"/>
        </w:rPr>
        <w:lastRenderedPageBreak/>
        <w:drawing>
          <wp:anchor distT="0" distB="0" distL="114300" distR="114300" simplePos="0" relativeHeight="251658249" behindDoc="0" locked="0" layoutInCell="1" allowOverlap="1" wp14:anchorId="7DFC5A93" wp14:editId="458E5C37">
            <wp:simplePos x="0" y="0"/>
            <wp:positionH relativeFrom="column">
              <wp:posOffset>171450</wp:posOffset>
            </wp:positionH>
            <wp:positionV relativeFrom="paragraph">
              <wp:posOffset>0</wp:posOffset>
            </wp:positionV>
            <wp:extent cx="5471795" cy="24130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71795" cy="2413000"/>
                    </a:xfrm>
                    <a:prstGeom prst="rect">
                      <a:avLst/>
                    </a:prstGeom>
                  </pic:spPr>
                </pic:pic>
              </a:graphicData>
            </a:graphic>
            <wp14:sizeRelH relativeFrom="page">
              <wp14:pctWidth>0</wp14:pctWidth>
            </wp14:sizeRelH>
            <wp14:sizeRelV relativeFrom="page">
              <wp14:pctHeight>0</wp14:pctHeight>
            </wp14:sizeRelV>
          </wp:anchor>
        </w:drawing>
      </w:r>
      <w:r w:rsidR="00F43EEF" w:rsidRPr="00133637">
        <w:rPr>
          <w:rFonts w:asciiTheme="majorBidi" w:hAnsiTheme="majorBidi" w:cstheme="majorBidi"/>
          <w:i w:val="0"/>
          <w:iCs w:val="0"/>
          <w:color w:val="auto"/>
          <w:sz w:val="20"/>
          <w:szCs w:val="20"/>
        </w:rPr>
        <w:t xml:space="preserve">Figure </w:t>
      </w:r>
      <w:r w:rsidR="00F43EEF" w:rsidRPr="00133637">
        <w:rPr>
          <w:rFonts w:asciiTheme="majorBidi" w:hAnsiTheme="majorBidi" w:cstheme="majorBidi"/>
          <w:i w:val="0"/>
          <w:iCs w:val="0"/>
          <w:color w:val="auto"/>
          <w:sz w:val="20"/>
          <w:szCs w:val="20"/>
        </w:rPr>
        <w:fldChar w:fldCharType="begin"/>
      </w:r>
      <w:r w:rsidR="00F43EEF" w:rsidRPr="00133637">
        <w:rPr>
          <w:rFonts w:asciiTheme="majorBidi" w:hAnsiTheme="majorBidi" w:cstheme="majorBidi"/>
          <w:i w:val="0"/>
          <w:iCs w:val="0"/>
          <w:color w:val="auto"/>
          <w:sz w:val="20"/>
          <w:szCs w:val="20"/>
        </w:rPr>
        <w:instrText xml:space="preserve"> SEQ Figure \* ARABIC </w:instrText>
      </w:r>
      <w:r w:rsidR="00F43EEF" w:rsidRPr="00133637">
        <w:rPr>
          <w:rFonts w:asciiTheme="majorBidi" w:hAnsiTheme="majorBidi" w:cstheme="majorBidi"/>
          <w:i w:val="0"/>
          <w:iCs w:val="0"/>
          <w:color w:val="auto"/>
          <w:sz w:val="20"/>
          <w:szCs w:val="20"/>
        </w:rPr>
        <w:fldChar w:fldCharType="separate"/>
      </w:r>
      <w:r w:rsidR="00C02976">
        <w:rPr>
          <w:rFonts w:asciiTheme="majorBidi" w:hAnsiTheme="majorBidi" w:cstheme="majorBidi"/>
          <w:i w:val="0"/>
          <w:iCs w:val="0"/>
          <w:noProof/>
          <w:color w:val="auto"/>
          <w:sz w:val="20"/>
          <w:szCs w:val="20"/>
        </w:rPr>
        <w:t>4</w:t>
      </w:r>
      <w:r w:rsidR="00F43EEF" w:rsidRPr="00133637">
        <w:rPr>
          <w:rFonts w:asciiTheme="majorBidi" w:hAnsiTheme="majorBidi" w:cstheme="majorBidi"/>
          <w:i w:val="0"/>
          <w:iCs w:val="0"/>
          <w:color w:val="auto"/>
          <w:sz w:val="20"/>
          <w:szCs w:val="20"/>
        </w:rPr>
        <w:fldChar w:fldCharType="end"/>
      </w:r>
      <w:bookmarkEnd w:id="341"/>
      <w:r w:rsidR="00F43EEF" w:rsidRPr="00133637">
        <w:rPr>
          <w:rFonts w:asciiTheme="majorBidi" w:hAnsiTheme="majorBidi" w:cstheme="majorBidi"/>
          <w:i w:val="0"/>
          <w:iCs w:val="0"/>
          <w:color w:val="auto"/>
          <w:sz w:val="20"/>
          <w:szCs w:val="20"/>
        </w:rPr>
        <w:t xml:space="preserve">.Factors that influence the amount of effort required for UX </w:t>
      </w:r>
      <w:bookmarkEnd w:id="342"/>
      <w:bookmarkEnd w:id="343"/>
      <w:r w:rsidR="00C6700E" w:rsidRPr="00133637">
        <w:rPr>
          <w:rFonts w:asciiTheme="majorBidi" w:hAnsiTheme="majorBidi" w:cstheme="majorBidi"/>
          <w:i w:val="0"/>
          <w:iCs w:val="0"/>
          <w:color w:val="auto"/>
          <w:sz w:val="20"/>
          <w:szCs w:val="20"/>
        </w:rPr>
        <w:t>experiments.</w:t>
      </w:r>
    </w:p>
    <w:p w14:paraId="4C189081" w14:textId="03E58DD7" w:rsidR="006F4616" w:rsidRPr="00A61BEB" w:rsidRDefault="006F4616" w:rsidP="006C3EB9">
      <w:pPr>
        <w:pStyle w:val="ListParagraph"/>
        <w:numPr>
          <w:ilvl w:val="1"/>
          <w:numId w:val="5"/>
        </w:numPr>
        <w:ind w:left="993"/>
        <w:jc w:val="both"/>
        <w:rPr>
          <w:rFonts w:ascii="Times New Roman" w:eastAsiaTheme="minorEastAsia" w:hAnsi="Times New Roman" w:cs="Times New Roman"/>
          <w:b/>
          <w:sz w:val="24"/>
          <w:szCs w:val="24"/>
        </w:rPr>
      </w:pPr>
      <w:r w:rsidRPr="00A61BEB">
        <w:rPr>
          <w:rFonts w:ascii="Times New Roman" w:eastAsiaTheme="minorEastAsia" w:hAnsi="Times New Roman" w:cs="Times New Roman"/>
          <w:b/>
          <w:sz w:val="24"/>
          <w:szCs w:val="24"/>
        </w:rPr>
        <w:t>Potential Value</w:t>
      </w:r>
    </w:p>
    <w:p w14:paraId="656C7E1A" w14:textId="63892194" w:rsidR="006F4616" w:rsidRDefault="006F4616" w:rsidP="00C443F7">
      <w:pPr>
        <w:ind w:firstLine="284"/>
        <w:jc w:val="both"/>
        <w:rPr>
          <w:rFonts w:ascii="Times New Roman" w:eastAsiaTheme="minorEastAsia" w:hAnsi="Times New Roman" w:cs="Times New Roman"/>
          <w:bCs/>
          <w:sz w:val="24"/>
          <w:szCs w:val="24"/>
        </w:rPr>
      </w:pPr>
      <w:r w:rsidRPr="00822FD6">
        <w:rPr>
          <w:rFonts w:ascii="Times New Roman" w:eastAsiaTheme="minorEastAsia" w:hAnsi="Times New Roman" w:cs="Times New Roman"/>
          <w:bCs/>
          <w:sz w:val="24"/>
          <w:szCs w:val="24"/>
        </w:rPr>
        <w:t xml:space="preserve">Among the participants we interviewed, nearly </w:t>
      </w:r>
      <w:proofErr w:type="gramStart"/>
      <w:r w:rsidRPr="00822FD6">
        <w:rPr>
          <w:rFonts w:ascii="Times New Roman" w:eastAsiaTheme="minorEastAsia" w:hAnsi="Times New Roman" w:cs="Times New Roman"/>
          <w:bCs/>
          <w:sz w:val="24"/>
          <w:szCs w:val="24"/>
        </w:rPr>
        <w:t>all of</w:t>
      </w:r>
      <w:proofErr w:type="gramEnd"/>
      <w:r w:rsidRPr="00822FD6">
        <w:rPr>
          <w:rFonts w:ascii="Times New Roman" w:eastAsiaTheme="minorEastAsia" w:hAnsi="Times New Roman" w:cs="Times New Roman"/>
          <w:bCs/>
          <w:sz w:val="24"/>
          <w:szCs w:val="24"/>
        </w:rPr>
        <w:t xml:space="preserve"> the participants mentioned</w:t>
      </w:r>
      <w:r>
        <w:rPr>
          <w:rFonts w:ascii="Times New Roman" w:eastAsiaTheme="minorEastAsia" w:hAnsi="Times New Roman" w:cs="Times New Roman"/>
          <w:bCs/>
          <w:sz w:val="24"/>
          <w:szCs w:val="24"/>
        </w:rPr>
        <w:t xml:space="preserve"> that</w:t>
      </w:r>
      <w:r w:rsidRPr="00822FD6">
        <w:rPr>
          <w:rFonts w:ascii="Times New Roman" w:eastAsiaTheme="minorEastAsia" w:hAnsi="Times New Roman" w:cs="Times New Roman"/>
          <w:bCs/>
          <w:sz w:val="24"/>
          <w:szCs w:val="24"/>
        </w:rPr>
        <w:t xml:space="preserve"> business and customer value are taken </w:t>
      </w:r>
      <w:r>
        <w:rPr>
          <w:rFonts w:ascii="Times New Roman" w:eastAsiaTheme="minorEastAsia" w:hAnsi="Times New Roman" w:cs="Times New Roman"/>
          <w:bCs/>
          <w:sz w:val="24"/>
          <w:szCs w:val="24"/>
        </w:rPr>
        <w:t>into</w:t>
      </w:r>
      <w:r w:rsidRPr="00822FD6">
        <w:rPr>
          <w:rFonts w:ascii="Times New Roman" w:eastAsiaTheme="minorEastAsia" w:hAnsi="Times New Roman" w:cs="Times New Roman"/>
          <w:bCs/>
          <w:sz w:val="24"/>
          <w:szCs w:val="24"/>
        </w:rPr>
        <w:t xml:space="preserve"> consideration, </w:t>
      </w:r>
      <w:r>
        <w:rPr>
          <w:rFonts w:ascii="Times New Roman" w:eastAsiaTheme="minorEastAsia" w:hAnsi="Times New Roman" w:cs="Times New Roman"/>
          <w:bCs/>
          <w:sz w:val="24"/>
          <w:szCs w:val="24"/>
        </w:rPr>
        <w:t>but</w:t>
      </w:r>
      <w:r w:rsidRPr="00822FD6">
        <w:rPr>
          <w:rFonts w:ascii="Times New Roman" w:eastAsiaTheme="minorEastAsia" w:hAnsi="Times New Roman" w:cs="Times New Roman"/>
          <w:bCs/>
          <w:sz w:val="24"/>
          <w:szCs w:val="24"/>
        </w:rPr>
        <w:t xml:space="preserve"> there </w:t>
      </w:r>
      <w:r>
        <w:rPr>
          <w:rFonts w:ascii="Times New Roman" w:eastAsiaTheme="minorEastAsia" w:hAnsi="Times New Roman" w:cs="Times New Roman"/>
          <w:bCs/>
          <w:sz w:val="24"/>
          <w:szCs w:val="24"/>
        </w:rPr>
        <w:t>were</w:t>
      </w:r>
      <w:r w:rsidRPr="00822FD6">
        <w:rPr>
          <w:rFonts w:ascii="Times New Roman" w:eastAsiaTheme="minorEastAsia" w:hAnsi="Times New Roman" w:cs="Times New Roman"/>
          <w:bCs/>
          <w:sz w:val="24"/>
          <w:szCs w:val="24"/>
        </w:rPr>
        <w:t xml:space="preserve"> some tensions </w:t>
      </w:r>
      <w:r>
        <w:rPr>
          <w:rFonts w:ascii="Times New Roman" w:eastAsiaTheme="minorEastAsia" w:hAnsi="Times New Roman" w:cs="Times New Roman"/>
          <w:bCs/>
          <w:sz w:val="24"/>
          <w:szCs w:val="24"/>
        </w:rPr>
        <w:t xml:space="preserve">of </w:t>
      </w:r>
      <w:r w:rsidRPr="00822FD6">
        <w:rPr>
          <w:rFonts w:ascii="Times New Roman" w:eastAsiaTheme="minorEastAsia" w:hAnsi="Times New Roman" w:cs="Times New Roman"/>
          <w:bCs/>
          <w:sz w:val="24"/>
          <w:szCs w:val="24"/>
        </w:rPr>
        <w:t xml:space="preserve">whether the business value has higher impact than customer value or not. </w:t>
      </w:r>
      <w:r>
        <w:rPr>
          <w:rFonts w:ascii="Times New Roman" w:eastAsiaTheme="minorEastAsia" w:hAnsi="Times New Roman" w:cs="Times New Roman"/>
          <w:bCs/>
          <w:sz w:val="24"/>
          <w:szCs w:val="24"/>
        </w:rPr>
        <w:t xml:space="preserve">Several </w:t>
      </w:r>
      <w:r w:rsidRPr="00822FD6">
        <w:rPr>
          <w:rFonts w:ascii="Times New Roman" w:eastAsiaTheme="minorEastAsia" w:hAnsi="Times New Roman" w:cs="Times New Roman"/>
          <w:bCs/>
          <w:sz w:val="24"/>
          <w:szCs w:val="24"/>
        </w:rPr>
        <w:t>participant</w:t>
      </w:r>
      <w:r>
        <w:rPr>
          <w:rFonts w:ascii="Times New Roman" w:eastAsiaTheme="minorEastAsia" w:hAnsi="Times New Roman" w:cs="Times New Roman"/>
          <w:bCs/>
          <w:sz w:val="24"/>
          <w:szCs w:val="24"/>
        </w:rPr>
        <w:t>s</w:t>
      </w:r>
      <w:r w:rsidRPr="006F17E3">
        <w:rPr>
          <w:rFonts w:ascii="Times New Roman" w:eastAsiaTheme="minorEastAsia" w:hAnsi="Times New Roman" w:cs="Times New Roman"/>
          <w:bCs/>
          <w:sz w:val="24"/>
          <w:szCs w:val="24"/>
        </w:rPr>
        <w:t xml:space="preserve"> stated</w:t>
      </w:r>
      <w:r>
        <w:rPr>
          <w:rFonts w:ascii="Times New Roman" w:eastAsiaTheme="minorEastAsia" w:hAnsi="Times New Roman" w:cs="Times New Roman"/>
          <w:bCs/>
          <w:sz w:val="24"/>
          <w:szCs w:val="24"/>
        </w:rPr>
        <w:t xml:space="preserve"> that they focus on business value, however one </w:t>
      </w:r>
      <w:r w:rsidRPr="00822FD6">
        <w:rPr>
          <w:rFonts w:ascii="Times New Roman" w:eastAsiaTheme="minorEastAsia" w:hAnsi="Times New Roman" w:cs="Times New Roman"/>
          <w:bCs/>
          <w:sz w:val="24"/>
          <w:szCs w:val="24"/>
        </w:rPr>
        <w:t>participant</w:t>
      </w:r>
      <w:r>
        <w:rPr>
          <w:rFonts w:ascii="Times New Roman" w:eastAsiaTheme="minorEastAsia" w:hAnsi="Times New Roman" w:cs="Times New Roman"/>
          <w:bCs/>
          <w:sz w:val="24"/>
          <w:szCs w:val="24"/>
        </w:rPr>
        <w:t xml:space="preserve"> sees from his perspective that the customer value should consider more important than business value:</w:t>
      </w:r>
    </w:p>
    <w:p w14:paraId="0E2E921A" w14:textId="77777777" w:rsidR="006F4616" w:rsidRDefault="006F4616" w:rsidP="00A14562">
      <w:pPr>
        <w:ind w:left="567"/>
        <w:jc w:val="both"/>
        <w:rPr>
          <w:rFonts w:ascii="Times New Roman" w:eastAsiaTheme="minorEastAsia" w:hAnsi="Times New Roman" w:cs="Times New Roman"/>
          <w:bCs/>
          <w:sz w:val="24"/>
          <w:szCs w:val="24"/>
        </w:rPr>
      </w:pPr>
      <w:r w:rsidRPr="006F17E3">
        <w:rPr>
          <w:rFonts w:ascii="Times New Roman" w:eastAsiaTheme="minorEastAsia" w:hAnsi="Times New Roman" w:cs="Times New Roman"/>
          <w:bCs/>
          <w:sz w:val="24"/>
          <w:szCs w:val="24"/>
        </w:rPr>
        <w:t xml:space="preserve">“It is business, so we focus on delivering features and services that return profit to the company”, yet, in his opinion, “If your product is not used by the users, will it have value? </w:t>
      </w:r>
      <w:r>
        <w:rPr>
          <w:rFonts w:ascii="Times New Roman" w:eastAsiaTheme="minorEastAsia" w:hAnsi="Times New Roman" w:cs="Times New Roman"/>
          <w:bCs/>
          <w:sz w:val="24"/>
          <w:szCs w:val="24"/>
        </w:rPr>
        <w:t>No, i</w:t>
      </w:r>
      <w:r w:rsidRPr="006F17E3">
        <w:rPr>
          <w:rFonts w:ascii="Times New Roman" w:eastAsiaTheme="minorEastAsia" w:hAnsi="Times New Roman" w:cs="Times New Roman"/>
          <w:bCs/>
          <w:sz w:val="24"/>
          <w:szCs w:val="24"/>
        </w:rPr>
        <w:t>t will not. Therefore, from my perspective, we should focus on the users.</w:t>
      </w:r>
      <w:r>
        <w:rPr>
          <w:rFonts w:ascii="Times New Roman" w:eastAsiaTheme="minorEastAsia" w:hAnsi="Times New Roman" w:cs="Times New Roman"/>
          <w:bCs/>
          <w:sz w:val="24"/>
          <w:szCs w:val="24"/>
        </w:rPr>
        <w:t>”.</w:t>
      </w:r>
      <w:r w:rsidRPr="006F17E3">
        <w:rPr>
          <w:rFonts w:ascii="Times New Roman" w:eastAsiaTheme="minorEastAsia" w:hAnsi="Times New Roman" w:cs="Times New Roman"/>
          <w:bCs/>
          <w:sz w:val="24"/>
          <w:szCs w:val="24"/>
        </w:rPr>
        <w:t xml:space="preserve"> Continuing, the participant said, </w:t>
      </w:r>
      <w:r>
        <w:rPr>
          <w:rFonts w:ascii="Times New Roman" w:eastAsiaTheme="minorEastAsia" w:hAnsi="Times New Roman" w:cs="Times New Roman"/>
          <w:bCs/>
          <w:sz w:val="24"/>
          <w:szCs w:val="24"/>
        </w:rPr>
        <w:t>“</w:t>
      </w:r>
      <w:r w:rsidRPr="006F17E3">
        <w:rPr>
          <w:rFonts w:ascii="Times New Roman" w:eastAsiaTheme="minorEastAsia" w:hAnsi="Times New Roman" w:cs="Times New Roman"/>
          <w:bCs/>
          <w:sz w:val="24"/>
          <w:szCs w:val="24"/>
        </w:rPr>
        <w:t>We should focus more on customer value than business value, as the services/features might not succeed as expected without knowing the users' needs”.</w:t>
      </w:r>
      <w:r>
        <w:rPr>
          <w:rFonts w:ascii="Times New Roman" w:eastAsiaTheme="minorEastAsia" w:hAnsi="Times New Roman" w:cs="Times New Roman"/>
          <w:bCs/>
          <w:sz w:val="24"/>
          <w:szCs w:val="24"/>
        </w:rPr>
        <w:t xml:space="preserve"> (Saad)</w:t>
      </w:r>
    </w:p>
    <w:p w14:paraId="2BA79D14"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“Another factor to consider is, which feature is important to the stakeholder (</w:t>
      </w:r>
      <w:r w:rsidRPr="001352D6">
        <w:rPr>
          <w:rFonts w:ascii="Times New Roman" w:eastAsiaTheme="minorEastAsia" w:hAnsi="Times New Roman" w:cs="Times New Roman"/>
          <w:bCs/>
          <w:sz w:val="24"/>
          <w:szCs w:val="24"/>
        </w:rPr>
        <w:t>business</w:t>
      </w:r>
      <w:r>
        <w:rPr>
          <w:rFonts w:ascii="Times New Roman" w:eastAsiaTheme="minorEastAsia" w:hAnsi="Times New Roman" w:cs="Times New Roman"/>
          <w:bCs/>
          <w:sz w:val="24"/>
          <w:szCs w:val="24"/>
        </w:rPr>
        <w:t>)”. (Hamad)</w:t>
      </w:r>
    </w:p>
    <w:p w14:paraId="5841D37E" w14:textId="77777777" w:rsidR="006F4616" w:rsidRDefault="006F4616" w:rsidP="00C443F7">
      <w:pPr>
        <w:ind w:firstLine="284"/>
        <w:jc w:val="both"/>
        <w:rPr>
          <w:rFonts w:ascii="Times New Roman" w:eastAsiaTheme="minorEastAsia" w:hAnsi="Times New Roman" w:cs="Times New Roman"/>
          <w:bCs/>
          <w:sz w:val="24"/>
          <w:szCs w:val="24"/>
        </w:rPr>
      </w:pPr>
      <w:r w:rsidRPr="006A696F">
        <w:rPr>
          <w:rFonts w:ascii="Times New Roman" w:eastAsiaTheme="minorEastAsia" w:hAnsi="Times New Roman" w:cs="Times New Roman"/>
          <w:bCs/>
          <w:sz w:val="24"/>
          <w:szCs w:val="24"/>
        </w:rPr>
        <w:t xml:space="preserve">One participant </w:t>
      </w:r>
      <w:r>
        <w:rPr>
          <w:rFonts w:ascii="Times New Roman" w:eastAsiaTheme="minorEastAsia" w:hAnsi="Times New Roman" w:cs="Times New Roman"/>
          <w:bCs/>
          <w:sz w:val="24"/>
          <w:szCs w:val="24"/>
        </w:rPr>
        <w:t xml:space="preserve">stated that the </w:t>
      </w:r>
      <w:r w:rsidRPr="00436ECC">
        <w:rPr>
          <w:rFonts w:ascii="Times New Roman" w:eastAsiaTheme="minorEastAsia" w:hAnsi="Times New Roman" w:cs="Times New Roman"/>
          <w:bCs/>
          <w:sz w:val="24"/>
          <w:szCs w:val="24"/>
        </w:rPr>
        <w:t xml:space="preserve">feature </w:t>
      </w:r>
      <w:r>
        <w:rPr>
          <w:rFonts w:ascii="Times New Roman" w:eastAsiaTheme="minorEastAsia" w:hAnsi="Times New Roman" w:cs="Times New Roman"/>
          <w:bCs/>
          <w:sz w:val="24"/>
          <w:szCs w:val="24"/>
        </w:rPr>
        <w:t xml:space="preserve">that has a business value is </w:t>
      </w:r>
      <w:r w:rsidRPr="00436ECC">
        <w:rPr>
          <w:rFonts w:ascii="Times New Roman" w:eastAsiaTheme="minorEastAsia" w:hAnsi="Times New Roman" w:cs="Times New Roman"/>
          <w:bCs/>
          <w:sz w:val="24"/>
          <w:szCs w:val="24"/>
        </w:rPr>
        <w:t>considered a high priority regardless of whether the user needs it or not</w:t>
      </w:r>
      <w:r>
        <w:rPr>
          <w:rFonts w:ascii="Times New Roman" w:eastAsiaTheme="minorEastAsia" w:hAnsi="Times New Roman" w:cs="Times New Roman"/>
          <w:bCs/>
          <w:sz w:val="24"/>
          <w:szCs w:val="24"/>
        </w:rPr>
        <w:t>:</w:t>
      </w:r>
    </w:p>
    <w:p w14:paraId="705B70B2" w14:textId="77777777" w:rsidR="006F4616" w:rsidRDefault="006F4616" w:rsidP="00A14562">
      <w:pPr>
        <w:ind w:left="567"/>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w:t>
      </w:r>
      <w:r w:rsidRPr="00436ECC">
        <w:rPr>
          <w:rFonts w:ascii="Times New Roman" w:eastAsiaTheme="minorEastAsia" w:hAnsi="Times New Roman" w:cs="Times New Roman"/>
          <w:bCs/>
          <w:sz w:val="24"/>
          <w:szCs w:val="24"/>
        </w:rPr>
        <w:t xml:space="preserve"> feature that provides profit </w:t>
      </w:r>
      <w:r>
        <w:rPr>
          <w:rFonts w:ascii="Times New Roman" w:eastAsiaTheme="minorEastAsia" w:hAnsi="Times New Roman" w:cs="Times New Roman"/>
          <w:bCs/>
          <w:sz w:val="24"/>
          <w:szCs w:val="24"/>
        </w:rPr>
        <w:t>for</w:t>
      </w:r>
      <w:r w:rsidRPr="00436ECC">
        <w:rPr>
          <w:rFonts w:ascii="Times New Roman" w:eastAsiaTheme="minorEastAsia" w:hAnsi="Times New Roman" w:cs="Times New Roman"/>
          <w:bCs/>
          <w:sz w:val="24"/>
          <w:szCs w:val="24"/>
        </w:rPr>
        <w:t xml:space="preserve"> the company should be considered a high priority regardless of whether the user needs it or not, </w:t>
      </w:r>
      <w:proofErr w:type="gramStart"/>
      <w:r w:rsidRPr="00436ECC">
        <w:rPr>
          <w:rFonts w:ascii="Times New Roman" w:eastAsiaTheme="minorEastAsia" w:hAnsi="Times New Roman" w:cs="Times New Roman"/>
          <w:bCs/>
          <w:sz w:val="24"/>
          <w:szCs w:val="24"/>
        </w:rPr>
        <w:t>as long as</w:t>
      </w:r>
      <w:proofErr w:type="gramEnd"/>
      <w:r w:rsidRPr="00436ECC">
        <w:rPr>
          <w:rFonts w:ascii="Times New Roman" w:eastAsiaTheme="minorEastAsia" w:hAnsi="Times New Roman" w:cs="Times New Roman"/>
          <w:bCs/>
          <w:sz w:val="24"/>
          <w:szCs w:val="24"/>
        </w:rPr>
        <w:t xml:space="preserve"> it furthers the company's business goal. </w:t>
      </w:r>
      <w:r>
        <w:rPr>
          <w:rFonts w:ascii="Times New Roman" w:eastAsiaTheme="minorEastAsia" w:hAnsi="Times New Roman" w:cs="Times New Roman"/>
          <w:bCs/>
          <w:sz w:val="24"/>
          <w:szCs w:val="24"/>
        </w:rPr>
        <w:t xml:space="preserve">I try to balance between </w:t>
      </w:r>
      <w:r w:rsidRPr="001352D6">
        <w:rPr>
          <w:rFonts w:ascii="Times New Roman" w:eastAsiaTheme="minorEastAsia" w:hAnsi="Times New Roman" w:cs="Times New Roman"/>
          <w:bCs/>
          <w:sz w:val="24"/>
          <w:szCs w:val="24"/>
        </w:rPr>
        <w:t>both business and customer value</w:t>
      </w:r>
      <w:r>
        <w:rPr>
          <w:rFonts w:ascii="Times New Roman" w:eastAsiaTheme="minorEastAsia" w:hAnsi="Times New Roman" w:cs="Times New Roman"/>
          <w:bCs/>
          <w:sz w:val="24"/>
          <w:szCs w:val="24"/>
        </w:rPr>
        <w:t>.” (</w:t>
      </w:r>
      <w:proofErr w:type="spellStart"/>
      <w:r>
        <w:rPr>
          <w:rFonts w:ascii="Times New Roman" w:eastAsiaTheme="minorEastAsia" w:hAnsi="Times New Roman" w:cs="Times New Roman"/>
          <w:bCs/>
          <w:sz w:val="24"/>
          <w:szCs w:val="24"/>
        </w:rPr>
        <w:t>Moath</w:t>
      </w:r>
      <w:proofErr w:type="spellEnd"/>
      <w:r>
        <w:rPr>
          <w:rFonts w:ascii="Times New Roman" w:eastAsiaTheme="minorEastAsia" w:hAnsi="Times New Roman" w:cs="Times New Roman"/>
          <w:bCs/>
          <w:sz w:val="24"/>
          <w:szCs w:val="24"/>
        </w:rPr>
        <w:t>)</w:t>
      </w:r>
    </w:p>
    <w:p w14:paraId="7EFF5A64" w14:textId="77777777" w:rsidR="006F4616" w:rsidRDefault="006F4616" w:rsidP="00C443F7">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However, several </w:t>
      </w:r>
      <w:r w:rsidRPr="00822FD6">
        <w:rPr>
          <w:rFonts w:ascii="Times New Roman" w:eastAsiaTheme="minorEastAsia" w:hAnsi="Times New Roman" w:cs="Times New Roman"/>
          <w:bCs/>
          <w:sz w:val="24"/>
          <w:szCs w:val="24"/>
        </w:rPr>
        <w:t>participant</w:t>
      </w:r>
      <w:r>
        <w:rPr>
          <w:rFonts w:ascii="Times New Roman" w:eastAsiaTheme="minorEastAsia" w:hAnsi="Times New Roman" w:cs="Times New Roman"/>
          <w:bCs/>
          <w:sz w:val="24"/>
          <w:szCs w:val="24"/>
        </w:rPr>
        <w:t>s</w:t>
      </w:r>
      <w:r w:rsidRPr="006F17E3">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stated the effect of business and customer is subjective, where it depends on the company’s strategy:</w:t>
      </w:r>
    </w:p>
    <w:p w14:paraId="253BA6BD"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“I consider customer value has a higher impact than business</w:t>
      </w:r>
      <w:r w:rsidRPr="00721B65">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 xml:space="preserve">value. However, </w:t>
      </w:r>
      <w:r w:rsidRPr="00436ECC">
        <w:rPr>
          <w:rFonts w:ascii="Times New Roman" w:eastAsiaTheme="minorEastAsia" w:hAnsi="Times New Roman" w:cs="Times New Roman"/>
          <w:bCs/>
          <w:sz w:val="24"/>
          <w:szCs w:val="24"/>
        </w:rPr>
        <w:t>when the process is conducted in a way that ensures that both values are treated equally</w:t>
      </w:r>
      <w:r>
        <w:rPr>
          <w:rFonts w:ascii="Times New Roman" w:eastAsiaTheme="minorEastAsia" w:hAnsi="Times New Roman" w:cs="Times New Roman"/>
          <w:bCs/>
          <w:sz w:val="24"/>
          <w:szCs w:val="24"/>
        </w:rPr>
        <w:t xml:space="preserve">, by </w:t>
      </w:r>
      <w:r>
        <w:rPr>
          <w:rFonts w:ascii="Times New Roman" w:eastAsiaTheme="minorEastAsia" w:hAnsi="Times New Roman" w:cs="Times New Roman"/>
          <w:bCs/>
          <w:sz w:val="24"/>
          <w:szCs w:val="24"/>
        </w:rPr>
        <w:lastRenderedPageBreak/>
        <w:t xml:space="preserve">including UX researchers during the requirement and analysis phases will ensure that these values will be aligned.”. </w:t>
      </w:r>
      <w:r w:rsidRPr="00436ECC">
        <w:rPr>
          <w:rFonts w:ascii="Times New Roman" w:eastAsiaTheme="minorEastAsia" w:hAnsi="Times New Roman" w:cs="Times New Roman"/>
          <w:bCs/>
          <w:sz w:val="24"/>
          <w:szCs w:val="24"/>
        </w:rPr>
        <w:t xml:space="preserve">In addition, the participant said, </w:t>
      </w:r>
      <w:r>
        <w:rPr>
          <w:rFonts w:ascii="Times New Roman" w:eastAsiaTheme="minorEastAsia" w:hAnsi="Times New Roman" w:cs="Times New Roman"/>
          <w:bCs/>
          <w:sz w:val="24"/>
          <w:szCs w:val="24"/>
        </w:rPr>
        <w:t>“In practice it is subjective; it depends on the company’s strategy, whether the UX team is part of the product team (“business value is higher”) or are part of the development and operations team (“customer value is higher”), again it depends on the company’s strategy”. (</w:t>
      </w:r>
      <w:proofErr w:type="spellStart"/>
      <w:r>
        <w:rPr>
          <w:rFonts w:ascii="Times New Roman" w:eastAsiaTheme="minorEastAsia" w:hAnsi="Times New Roman" w:cs="Times New Roman"/>
          <w:bCs/>
          <w:sz w:val="24"/>
          <w:szCs w:val="24"/>
        </w:rPr>
        <w:t>Saif</w:t>
      </w:r>
      <w:proofErr w:type="spellEnd"/>
      <w:r>
        <w:rPr>
          <w:rFonts w:ascii="Times New Roman" w:eastAsiaTheme="minorEastAsia" w:hAnsi="Times New Roman" w:cs="Times New Roman"/>
          <w:bCs/>
          <w:sz w:val="24"/>
          <w:szCs w:val="24"/>
        </w:rPr>
        <w:t>)</w:t>
      </w:r>
    </w:p>
    <w:p w14:paraId="7C787699"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075BF9">
        <w:rPr>
          <w:rFonts w:ascii="Times New Roman" w:eastAsiaTheme="minorEastAsia" w:hAnsi="Times New Roman" w:cs="Times New Roman"/>
          <w:bCs/>
          <w:sz w:val="24"/>
          <w:szCs w:val="24"/>
        </w:rPr>
        <w:t xml:space="preserve">We conduct usability testing to a critical feature, and the criticality depends on what sector the UX practitioner belongs to. In the case of a sector related to human safety, then we will focus on user </w:t>
      </w:r>
      <w:r>
        <w:rPr>
          <w:rFonts w:ascii="Times New Roman" w:eastAsiaTheme="minorEastAsia" w:hAnsi="Times New Roman" w:cs="Times New Roman"/>
          <w:bCs/>
          <w:sz w:val="24"/>
          <w:szCs w:val="24"/>
        </w:rPr>
        <w:t>value</w:t>
      </w:r>
      <w:r w:rsidRPr="00075BF9">
        <w:rPr>
          <w:rFonts w:ascii="Times New Roman" w:eastAsiaTheme="minorEastAsia" w:hAnsi="Times New Roman" w:cs="Times New Roman"/>
          <w:bCs/>
          <w:sz w:val="24"/>
          <w:szCs w:val="24"/>
        </w:rPr>
        <w:t xml:space="preserve">, whereas in a private sector we will focus on business </w:t>
      </w:r>
      <w:r>
        <w:rPr>
          <w:rFonts w:ascii="Times New Roman" w:eastAsiaTheme="minorEastAsia" w:hAnsi="Times New Roman" w:cs="Times New Roman"/>
          <w:bCs/>
          <w:sz w:val="24"/>
          <w:szCs w:val="24"/>
        </w:rPr>
        <w:t>value</w:t>
      </w:r>
      <w:r w:rsidRPr="00075BF9">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w:t>
      </w:r>
      <w:r w:rsidRPr="00075BF9">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 xml:space="preserve"> (Hamad)</w:t>
      </w:r>
    </w:p>
    <w:p w14:paraId="346AD8E6"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E8177C">
        <w:rPr>
          <w:rFonts w:ascii="Times New Roman" w:eastAsiaTheme="minorEastAsia" w:hAnsi="Times New Roman" w:cs="Times New Roman"/>
          <w:bCs/>
          <w:sz w:val="24"/>
          <w:szCs w:val="24"/>
        </w:rPr>
        <w:t>As UX practitioners are part of the organization, their prioritization should not be driven by only their work, rather it should be based on the organization's strategic goals.</w:t>
      </w:r>
      <w:r>
        <w:rPr>
          <w:rFonts w:ascii="Times New Roman" w:eastAsiaTheme="minorEastAsia" w:hAnsi="Times New Roman" w:cs="Times New Roman"/>
          <w:bCs/>
          <w:sz w:val="24"/>
          <w:szCs w:val="24"/>
        </w:rPr>
        <w:t>” (Bandar)</w:t>
      </w:r>
    </w:p>
    <w:p w14:paraId="020FB937" w14:textId="77777777" w:rsidR="006F4616" w:rsidRDefault="006F4616" w:rsidP="00C443F7">
      <w:pPr>
        <w:ind w:firstLine="284"/>
        <w:jc w:val="both"/>
        <w:rPr>
          <w:rFonts w:ascii="Times New Roman" w:eastAsiaTheme="minorEastAsia" w:hAnsi="Times New Roman" w:cs="Times New Roman"/>
          <w:bCs/>
          <w:sz w:val="24"/>
          <w:szCs w:val="24"/>
        </w:rPr>
      </w:pPr>
      <w:r w:rsidRPr="0074626B">
        <w:rPr>
          <w:rFonts w:ascii="Times New Roman" w:eastAsiaTheme="minorEastAsia" w:hAnsi="Times New Roman" w:cs="Times New Roman"/>
          <w:bCs/>
          <w:sz w:val="24"/>
          <w:szCs w:val="24"/>
        </w:rPr>
        <w:t xml:space="preserve">There is an inherent tension between business value and customer value, which can be resolved by considering both values as potential value. </w:t>
      </w:r>
      <w:r>
        <w:rPr>
          <w:rFonts w:ascii="Times New Roman" w:eastAsiaTheme="minorEastAsia" w:hAnsi="Times New Roman" w:cs="Times New Roman"/>
          <w:bCs/>
          <w:sz w:val="24"/>
          <w:szCs w:val="24"/>
        </w:rPr>
        <w:t>Three p</w:t>
      </w:r>
      <w:r w:rsidRPr="00A61BEB">
        <w:rPr>
          <w:rFonts w:ascii="Times New Roman" w:eastAsiaTheme="minorEastAsia" w:hAnsi="Times New Roman" w:cs="Times New Roman"/>
          <w:bCs/>
          <w:sz w:val="24"/>
          <w:szCs w:val="24"/>
        </w:rPr>
        <w:t xml:space="preserve">articipants emphasized that both </w:t>
      </w:r>
      <w:r>
        <w:rPr>
          <w:rFonts w:ascii="Times New Roman" w:eastAsiaTheme="minorEastAsia" w:hAnsi="Times New Roman" w:cs="Times New Roman"/>
          <w:bCs/>
          <w:sz w:val="24"/>
          <w:szCs w:val="24"/>
        </w:rPr>
        <w:t xml:space="preserve">values </w:t>
      </w:r>
      <w:r w:rsidRPr="00A61BEB">
        <w:rPr>
          <w:rFonts w:ascii="Times New Roman" w:eastAsiaTheme="minorEastAsia" w:hAnsi="Times New Roman" w:cs="Times New Roman"/>
          <w:bCs/>
          <w:sz w:val="24"/>
          <w:szCs w:val="24"/>
        </w:rPr>
        <w:t>are related and can be aligned</w:t>
      </w:r>
      <w:r>
        <w:rPr>
          <w:rFonts w:ascii="Times New Roman" w:eastAsiaTheme="minorEastAsia" w:hAnsi="Times New Roman" w:cs="Times New Roman"/>
          <w:bCs/>
          <w:sz w:val="24"/>
          <w:szCs w:val="24"/>
        </w:rPr>
        <w:t>:</w:t>
      </w:r>
    </w:p>
    <w:p w14:paraId="3041154D"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“In the research phase, </w:t>
      </w:r>
      <w:r w:rsidRPr="00104050">
        <w:rPr>
          <w:rFonts w:ascii="Times New Roman" w:eastAsiaTheme="minorEastAsia" w:hAnsi="Times New Roman" w:cs="Times New Roman"/>
          <w:bCs/>
          <w:sz w:val="24"/>
          <w:szCs w:val="24"/>
        </w:rPr>
        <w:t xml:space="preserve">I should know what the user's needs are, because in the end the user is going to use the system. I do not like designers who put themselves in the role of the user and ignore the business. If there is a lack of alignment between both business and customer value, I know there are some intersections and differences, but we should </w:t>
      </w:r>
      <w:r w:rsidRPr="000B0D92">
        <w:rPr>
          <w:rFonts w:ascii="Times New Roman" w:eastAsiaTheme="minorEastAsia" w:hAnsi="Times New Roman" w:cs="Times New Roman"/>
          <w:bCs/>
          <w:sz w:val="24"/>
          <w:szCs w:val="24"/>
        </w:rPr>
        <w:t>unite points of view</w:t>
      </w:r>
      <w:r>
        <w:rPr>
          <w:rFonts w:ascii="Times New Roman" w:eastAsiaTheme="minorEastAsia" w:hAnsi="Times New Roman" w:cs="Times New Roman"/>
          <w:bCs/>
          <w:sz w:val="24"/>
          <w:szCs w:val="24"/>
        </w:rPr>
        <w:t>.</w:t>
      </w:r>
      <w:r w:rsidRPr="00104050">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 xml:space="preserve"> (Sara)</w:t>
      </w:r>
    </w:p>
    <w:p w14:paraId="4BDAE5CB" w14:textId="77777777" w:rsidR="006F4616" w:rsidRDefault="006F4616" w:rsidP="00A14562">
      <w:pPr>
        <w:ind w:left="567"/>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57492A">
        <w:rPr>
          <w:rFonts w:ascii="Times New Roman" w:eastAsiaTheme="minorEastAsia" w:hAnsi="Times New Roman" w:cs="Times New Roman"/>
          <w:bCs/>
          <w:sz w:val="24"/>
          <w:szCs w:val="24"/>
        </w:rPr>
        <w:t>There is no difference between customer value and business value if we look at it as a big picture. If it does not add value to the customer, it will not add value to the business. Both values are related to each other, at the end either it is customer value or business value it is a value.”</w:t>
      </w:r>
      <w:r w:rsidRPr="00104050">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(Hamad)</w:t>
      </w:r>
    </w:p>
    <w:p w14:paraId="27AE7DC8"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“There will not be any tension between business and </w:t>
      </w:r>
      <w:r w:rsidRPr="00822FD6">
        <w:rPr>
          <w:rFonts w:ascii="Times New Roman" w:eastAsiaTheme="minorEastAsia" w:hAnsi="Times New Roman" w:cs="Times New Roman"/>
          <w:bCs/>
          <w:sz w:val="24"/>
          <w:szCs w:val="24"/>
        </w:rPr>
        <w:t>customer value</w:t>
      </w:r>
      <w:r>
        <w:rPr>
          <w:rFonts w:ascii="Times New Roman" w:eastAsiaTheme="minorEastAsia" w:hAnsi="Times New Roman" w:cs="Times New Roman"/>
          <w:bCs/>
          <w:sz w:val="24"/>
          <w:szCs w:val="24"/>
        </w:rPr>
        <w:t xml:space="preserve"> when UX is incorporated into the company’s culture.” (Saad)</w:t>
      </w:r>
    </w:p>
    <w:p w14:paraId="6C1C1DBF" w14:textId="77777777" w:rsidR="006F4616" w:rsidRPr="00A61BEB" w:rsidRDefault="006F4616" w:rsidP="006C3EB9">
      <w:pPr>
        <w:pStyle w:val="ListParagraph"/>
        <w:numPr>
          <w:ilvl w:val="1"/>
          <w:numId w:val="5"/>
        </w:numPr>
        <w:ind w:left="993"/>
        <w:jc w:val="both"/>
        <w:rPr>
          <w:rFonts w:ascii="Times New Roman" w:eastAsiaTheme="minorEastAsia" w:hAnsi="Times New Roman" w:cs="Times New Roman"/>
          <w:b/>
          <w:sz w:val="24"/>
          <w:szCs w:val="24"/>
        </w:rPr>
      </w:pPr>
      <w:r w:rsidRPr="00A61BEB">
        <w:rPr>
          <w:rFonts w:ascii="Times New Roman" w:eastAsiaTheme="minorEastAsia" w:hAnsi="Times New Roman" w:cs="Times New Roman"/>
          <w:b/>
          <w:sz w:val="24"/>
          <w:szCs w:val="24"/>
        </w:rPr>
        <w:t>Clarity</w:t>
      </w:r>
    </w:p>
    <w:p w14:paraId="0DAE1C28" w14:textId="4962E19E" w:rsidR="006F4616" w:rsidRDefault="006F4616" w:rsidP="00C443F7">
      <w:pPr>
        <w:ind w:firstLine="284"/>
        <w:jc w:val="both"/>
        <w:rPr>
          <w:rFonts w:ascii="Times New Roman" w:eastAsiaTheme="minorEastAsia" w:hAnsi="Times New Roman" w:cs="Times New Roman"/>
          <w:bCs/>
          <w:sz w:val="24"/>
          <w:szCs w:val="24"/>
        </w:rPr>
      </w:pPr>
      <w:proofErr w:type="gramStart"/>
      <w:r w:rsidRPr="0065226B">
        <w:rPr>
          <w:rFonts w:ascii="Times New Roman" w:eastAsiaTheme="minorEastAsia" w:hAnsi="Times New Roman" w:cs="Times New Roman"/>
          <w:bCs/>
          <w:sz w:val="24"/>
          <w:szCs w:val="24"/>
        </w:rPr>
        <w:t>A number of</w:t>
      </w:r>
      <w:proofErr w:type="gramEnd"/>
      <w:r w:rsidRPr="0065226B">
        <w:rPr>
          <w:rFonts w:ascii="Times New Roman" w:eastAsiaTheme="minorEastAsia" w:hAnsi="Times New Roman" w:cs="Times New Roman"/>
          <w:bCs/>
          <w:sz w:val="24"/>
          <w:szCs w:val="24"/>
        </w:rPr>
        <w:t xml:space="preserve"> participants </w:t>
      </w:r>
      <w:r w:rsidRPr="00822FD6">
        <w:rPr>
          <w:rFonts w:ascii="Times New Roman" w:eastAsiaTheme="minorEastAsia" w:hAnsi="Times New Roman" w:cs="Times New Roman"/>
          <w:bCs/>
          <w:sz w:val="24"/>
          <w:szCs w:val="24"/>
        </w:rPr>
        <w:t xml:space="preserve">mentioned </w:t>
      </w:r>
      <w:r w:rsidRPr="0065226B">
        <w:rPr>
          <w:rFonts w:ascii="Times New Roman" w:eastAsiaTheme="minorEastAsia" w:hAnsi="Times New Roman" w:cs="Times New Roman"/>
          <w:bCs/>
          <w:sz w:val="24"/>
          <w:szCs w:val="24"/>
        </w:rPr>
        <w:t xml:space="preserve">the clarity of the user story </w:t>
      </w:r>
      <w:r>
        <w:rPr>
          <w:rFonts w:ascii="Times New Roman" w:eastAsiaTheme="minorEastAsia" w:hAnsi="Times New Roman" w:cs="Times New Roman"/>
          <w:bCs/>
          <w:sz w:val="24"/>
          <w:szCs w:val="24"/>
        </w:rPr>
        <w:t>is</w:t>
      </w:r>
      <w:r w:rsidRPr="0065226B">
        <w:rPr>
          <w:rFonts w:ascii="Times New Roman" w:eastAsiaTheme="minorEastAsia" w:hAnsi="Times New Roman" w:cs="Times New Roman"/>
          <w:bCs/>
          <w:sz w:val="24"/>
          <w:szCs w:val="24"/>
        </w:rPr>
        <w:t xml:space="preserve"> one of the factors </w:t>
      </w:r>
      <w:r>
        <w:rPr>
          <w:rFonts w:ascii="Times New Roman" w:eastAsiaTheme="minorEastAsia" w:hAnsi="Times New Roman" w:cs="Times New Roman"/>
          <w:bCs/>
          <w:sz w:val="24"/>
          <w:szCs w:val="24"/>
        </w:rPr>
        <w:t xml:space="preserve">that should be considered, </w:t>
      </w:r>
      <w:r w:rsidR="00170D43">
        <w:rPr>
          <w:rFonts w:ascii="Times New Roman" w:eastAsiaTheme="minorEastAsia" w:hAnsi="Times New Roman" w:cs="Times New Roman"/>
          <w:bCs/>
          <w:sz w:val="24"/>
          <w:szCs w:val="24"/>
        </w:rPr>
        <w:t xml:space="preserve">as </w:t>
      </w:r>
      <w:r w:rsidR="00F3450B" w:rsidRPr="00F3450B">
        <w:rPr>
          <w:rFonts w:ascii="Times New Roman" w:eastAsiaTheme="minorEastAsia" w:hAnsi="Times New Roman" w:cs="Times New Roman"/>
          <w:bCs/>
          <w:i/>
          <w:iCs/>
          <w:sz w:val="24"/>
          <w:szCs w:val="24"/>
        </w:rPr>
        <w:t>Clarity</w:t>
      </w:r>
      <w:r w:rsidR="00F3450B" w:rsidRPr="00F3450B">
        <w:rPr>
          <w:rFonts w:ascii="Times New Roman" w:eastAsiaTheme="minorEastAsia" w:hAnsi="Times New Roman" w:cs="Times New Roman"/>
          <w:bCs/>
          <w:sz w:val="24"/>
          <w:szCs w:val="24"/>
        </w:rPr>
        <w:t xml:space="preserve"> in </w:t>
      </w:r>
      <w:r w:rsidR="00F3450B">
        <w:rPr>
          <w:rFonts w:ascii="Times New Roman" w:eastAsiaTheme="minorEastAsia" w:hAnsi="Times New Roman" w:cs="Times New Roman"/>
          <w:bCs/>
          <w:sz w:val="24"/>
          <w:szCs w:val="24"/>
        </w:rPr>
        <w:t>S</w:t>
      </w:r>
      <w:r w:rsidR="00F3450B" w:rsidRPr="00F3450B">
        <w:rPr>
          <w:rFonts w:ascii="Times New Roman" w:eastAsiaTheme="minorEastAsia" w:hAnsi="Times New Roman" w:cs="Times New Roman"/>
          <w:bCs/>
          <w:sz w:val="24"/>
          <w:szCs w:val="24"/>
        </w:rPr>
        <w:t xml:space="preserve">oftware </w:t>
      </w:r>
      <w:r w:rsidR="00F3450B">
        <w:rPr>
          <w:rFonts w:ascii="Times New Roman" w:eastAsiaTheme="minorEastAsia" w:hAnsi="Times New Roman" w:cs="Times New Roman"/>
          <w:bCs/>
          <w:sz w:val="24"/>
          <w:szCs w:val="24"/>
        </w:rPr>
        <w:t>R</w:t>
      </w:r>
      <w:r w:rsidR="00F3450B" w:rsidRPr="00F3450B">
        <w:rPr>
          <w:rFonts w:ascii="Times New Roman" w:eastAsiaTheme="minorEastAsia" w:hAnsi="Times New Roman" w:cs="Times New Roman"/>
          <w:bCs/>
          <w:sz w:val="24"/>
          <w:szCs w:val="24"/>
        </w:rPr>
        <w:t xml:space="preserve">equirements refers to the </w:t>
      </w:r>
      <w:r w:rsidR="009E4E80" w:rsidRPr="009E4E80">
        <w:rPr>
          <w:rFonts w:ascii="Times New Roman" w:eastAsiaTheme="minorEastAsia" w:hAnsi="Times New Roman" w:cs="Times New Roman"/>
          <w:bCs/>
          <w:sz w:val="24"/>
          <w:szCs w:val="24"/>
        </w:rPr>
        <w:t>degree to which a requirement is unambiguous and understandable</w:t>
      </w:r>
      <w:r w:rsidR="004B19CD">
        <w:rPr>
          <w:rFonts w:ascii="Times New Roman" w:eastAsiaTheme="minorEastAsia" w:hAnsi="Times New Roman" w:cs="Times New Roman"/>
          <w:bCs/>
          <w:sz w:val="24"/>
          <w:szCs w:val="24"/>
        </w:rPr>
        <w:t xml:space="preserve"> </w:t>
      </w:r>
      <w:sdt>
        <w:sdtPr>
          <w:rPr>
            <w:rFonts w:ascii="Times New Roman" w:eastAsiaTheme="minorEastAsia" w:hAnsi="Times New Roman" w:cs="Times New Roman"/>
            <w:bCs/>
            <w:color w:val="000000"/>
            <w:sz w:val="24"/>
            <w:szCs w:val="24"/>
          </w:rPr>
          <w:tag w:val="MENDELEY_CITATION_v3_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"/>
          <w:id w:val="-1552920506"/>
          <w:placeholder>
            <w:docPart w:val="DefaultPlaceholder_-1854013440"/>
          </w:placeholder>
        </w:sdtPr>
        <w:sdtEndPr/>
        <w:sdtContent>
          <w:r w:rsidR="0053281D" w:rsidRPr="0053281D">
            <w:rPr>
              <w:rFonts w:ascii="Times New Roman" w:eastAsiaTheme="minorEastAsia" w:hAnsi="Times New Roman" w:cs="Times New Roman"/>
              <w:bCs/>
              <w:color w:val="000000"/>
              <w:sz w:val="24"/>
              <w:szCs w:val="24"/>
            </w:rPr>
            <w:t>[48]</w:t>
          </w:r>
        </w:sdtContent>
      </w:sdt>
      <w:r w:rsidR="009E4E80">
        <w:rPr>
          <w:rFonts w:ascii="Times New Roman" w:eastAsiaTheme="minorEastAsia" w:hAnsi="Times New Roman" w:cs="Times New Roman"/>
          <w:bCs/>
          <w:sz w:val="24"/>
          <w:szCs w:val="24"/>
        </w:rPr>
        <w:t>.</w:t>
      </w:r>
    </w:p>
    <w:p w14:paraId="6B7AD011" w14:textId="77777777" w:rsidR="006F4616" w:rsidRDefault="006F4616" w:rsidP="00A14562">
      <w:pPr>
        <w:ind w:left="567" w:firstLine="9"/>
        <w:jc w:val="both"/>
        <w:rPr>
          <w:rFonts w:ascii="Times New Roman" w:eastAsiaTheme="minorEastAsia" w:hAnsi="Times New Roman" w:cs="Times New Roman"/>
          <w:bCs/>
          <w:sz w:val="24"/>
          <w:szCs w:val="24"/>
        </w:rPr>
      </w:pPr>
      <w:r w:rsidRPr="0065226B">
        <w:rPr>
          <w:rFonts w:ascii="Times New Roman" w:eastAsiaTheme="minorEastAsia" w:hAnsi="Times New Roman" w:cs="Times New Roman"/>
          <w:bCs/>
          <w:sz w:val="24"/>
          <w:szCs w:val="24"/>
        </w:rPr>
        <w:t xml:space="preserve">“We need to make sure that the user story is clear </w:t>
      </w:r>
      <w:r>
        <w:rPr>
          <w:rFonts w:ascii="Times New Roman" w:eastAsiaTheme="minorEastAsia" w:hAnsi="Times New Roman" w:cs="Times New Roman"/>
          <w:bCs/>
          <w:sz w:val="24"/>
          <w:szCs w:val="24"/>
        </w:rPr>
        <w:t>and</w:t>
      </w:r>
      <w:r w:rsidRPr="0065226B">
        <w:rPr>
          <w:rFonts w:ascii="Times New Roman" w:eastAsiaTheme="minorEastAsia" w:hAnsi="Times New Roman" w:cs="Times New Roman"/>
          <w:bCs/>
          <w:sz w:val="24"/>
          <w:szCs w:val="24"/>
        </w:rPr>
        <w:t xml:space="preserve"> detailed</w:t>
      </w:r>
      <w:r>
        <w:rPr>
          <w:rFonts w:ascii="Times New Roman" w:eastAsiaTheme="minorEastAsia" w:hAnsi="Times New Roman" w:cs="Times New Roman"/>
          <w:bCs/>
          <w:sz w:val="24"/>
          <w:szCs w:val="24"/>
        </w:rPr>
        <w:t xml:space="preserve"> when we are receiving it, so that </w:t>
      </w:r>
      <w:r w:rsidRPr="0065226B">
        <w:rPr>
          <w:rFonts w:ascii="Times New Roman" w:eastAsiaTheme="minorEastAsia" w:hAnsi="Times New Roman" w:cs="Times New Roman"/>
          <w:bCs/>
          <w:sz w:val="24"/>
          <w:szCs w:val="24"/>
        </w:rPr>
        <w:t xml:space="preserve">we are aligned </w:t>
      </w:r>
      <w:r>
        <w:rPr>
          <w:rFonts w:ascii="Times New Roman" w:eastAsiaTheme="minorEastAsia" w:hAnsi="Times New Roman" w:cs="Times New Roman"/>
          <w:bCs/>
          <w:sz w:val="24"/>
          <w:szCs w:val="24"/>
        </w:rPr>
        <w:t xml:space="preserve">with the other teams such as business </w:t>
      </w:r>
      <w:r w:rsidRPr="0065226B">
        <w:rPr>
          <w:rFonts w:ascii="Times New Roman" w:eastAsiaTheme="minorEastAsia" w:hAnsi="Times New Roman" w:cs="Times New Roman"/>
          <w:bCs/>
          <w:sz w:val="24"/>
          <w:szCs w:val="24"/>
        </w:rPr>
        <w:t xml:space="preserve">on how the feature is </w:t>
      </w:r>
      <w:r w:rsidRPr="008838CF">
        <w:rPr>
          <w:rFonts w:ascii="Times New Roman" w:eastAsiaTheme="minorEastAsia" w:hAnsi="Times New Roman" w:cs="Times New Roman"/>
          <w:bCs/>
          <w:sz w:val="24"/>
          <w:szCs w:val="24"/>
        </w:rPr>
        <w:t>likely</w:t>
      </w:r>
      <w:r>
        <w:rPr>
          <w:rFonts w:ascii="Times New Roman" w:eastAsiaTheme="minorEastAsia" w:hAnsi="Times New Roman" w:cs="Times New Roman"/>
          <w:bCs/>
          <w:sz w:val="24"/>
          <w:szCs w:val="24"/>
        </w:rPr>
        <w:t xml:space="preserve"> </w:t>
      </w:r>
      <w:r w:rsidRPr="0065226B">
        <w:rPr>
          <w:rFonts w:ascii="Times New Roman" w:eastAsiaTheme="minorEastAsia" w:hAnsi="Times New Roman" w:cs="Times New Roman"/>
          <w:bCs/>
          <w:sz w:val="24"/>
          <w:szCs w:val="24"/>
        </w:rPr>
        <w:t>to be”</w:t>
      </w:r>
      <w:r>
        <w:rPr>
          <w:rFonts w:ascii="Times New Roman" w:eastAsiaTheme="minorEastAsia" w:hAnsi="Times New Roman" w:cs="Times New Roman"/>
          <w:bCs/>
          <w:sz w:val="24"/>
          <w:szCs w:val="24"/>
        </w:rPr>
        <w:t>. (Hamad)</w:t>
      </w:r>
    </w:p>
    <w:p w14:paraId="618D1C74" w14:textId="77777777" w:rsidR="006F4616" w:rsidRDefault="006F4616" w:rsidP="00A14562">
      <w:pPr>
        <w:ind w:left="567" w:firstLine="9"/>
        <w:jc w:val="both"/>
        <w:rPr>
          <w:rFonts w:ascii="Times New Roman" w:eastAsiaTheme="minorEastAsia" w:hAnsi="Times New Roman" w:cs="Times New Roman"/>
          <w:bCs/>
          <w:sz w:val="24"/>
          <w:szCs w:val="24"/>
        </w:rPr>
      </w:pPr>
      <w:r w:rsidRPr="0051509B">
        <w:rPr>
          <w:rFonts w:ascii="Times New Roman" w:eastAsiaTheme="minorEastAsia" w:hAnsi="Times New Roman" w:cs="Times New Roman"/>
          <w:bCs/>
          <w:sz w:val="24"/>
          <w:szCs w:val="24"/>
        </w:rPr>
        <w:lastRenderedPageBreak/>
        <w:t>“We understand there may be some missing information in the user story, but as a UX designer, I prefer the user story to be full of information, so that I do not need to go back and forth with the owner of the feature.” (Sara)</w:t>
      </w:r>
    </w:p>
    <w:p w14:paraId="7D8966C7" w14:textId="77777777" w:rsidR="006F4616" w:rsidRDefault="006F4616" w:rsidP="00C443F7">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One </w:t>
      </w:r>
      <w:r w:rsidRPr="00822FD6">
        <w:rPr>
          <w:rFonts w:ascii="Times New Roman" w:eastAsiaTheme="minorEastAsia" w:hAnsi="Times New Roman" w:cs="Times New Roman"/>
          <w:bCs/>
          <w:sz w:val="24"/>
          <w:szCs w:val="24"/>
        </w:rPr>
        <w:t>participant</w:t>
      </w:r>
      <w:r>
        <w:rPr>
          <w:rFonts w:ascii="Times New Roman" w:eastAsiaTheme="minorEastAsia" w:hAnsi="Times New Roman" w:cs="Times New Roman"/>
          <w:bCs/>
          <w:sz w:val="24"/>
          <w:szCs w:val="24"/>
        </w:rPr>
        <w:t xml:space="preserve"> stated that the feature should be clear and detailed before moving to the design phase:</w:t>
      </w:r>
    </w:p>
    <w:p w14:paraId="1B38DBED"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“We</w:t>
      </w:r>
      <w:r w:rsidRPr="000B26E6">
        <w:rPr>
          <w:rFonts w:ascii="Times New Roman" w:eastAsiaTheme="minorEastAsia" w:hAnsi="Times New Roman" w:cs="Times New Roman"/>
          <w:bCs/>
          <w:sz w:val="24"/>
          <w:szCs w:val="24"/>
        </w:rPr>
        <w:t xml:space="preserve"> do not </w:t>
      </w:r>
      <w:r w:rsidRPr="00385607">
        <w:rPr>
          <w:rFonts w:ascii="Times New Roman" w:eastAsiaTheme="minorEastAsia" w:hAnsi="Times New Roman" w:cs="Times New Roman"/>
          <w:bCs/>
          <w:sz w:val="24"/>
          <w:szCs w:val="24"/>
        </w:rPr>
        <w:t xml:space="preserve">pay much attention to the clarity of the feature in the design phase since it can be handled during the requirements phase, when we set up with the client to get the feature, we </w:t>
      </w:r>
      <w:r>
        <w:rPr>
          <w:rFonts w:ascii="Times New Roman" w:eastAsiaTheme="minorEastAsia" w:hAnsi="Times New Roman" w:cs="Times New Roman"/>
          <w:bCs/>
          <w:sz w:val="24"/>
          <w:szCs w:val="24"/>
        </w:rPr>
        <w:t>perform</w:t>
      </w:r>
      <w:r w:rsidRPr="00385607">
        <w:rPr>
          <w:rFonts w:ascii="Times New Roman" w:eastAsiaTheme="minorEastAsia" w:hAnsi="Times New Roman" w:cs="Times New Roman"/>
          <w:bCs/>
          <w:sz w:val="24"/>
          <w:szCs w:val="24"/>
        </w:rPr>
        <w:t xml:space="preserve"> some tests to learn </w:t>
      </w:r>
      <w:r w:rsidRPr="000B26E6">
        <w:rPr>
          <w:rFonts w:ascii="Times New Roman" w:eastAsiaTheme="minorEastAsia" w:hAnsi="Times New Roman" w:cs="Times New Roman"/>
          <w:bCs/>
          <w:sz w:val="24"/>
          <w:szCs w:val="24"/>
        </w:rPr>
        <w:t>what the users want</w:t>
      </w:r>
      <w:r>
        <w:rPr>
          <w:rFonts w:ascii="Times New Roman" w:eastAsiaTheme="minorEastAsia" w:hAnsi="Times New Roman" w:cs="Times New Roman"/>
          <w:bCs/>
          <w:sz w:val="24"/>
          <w:szCs w:val="24"/>
        </w:rPr>
        <w:t>.” (</w:t>
      </w:r>
      <w:proofErr w:type="spellStart"/>
      <w:r>
        <w:rPr>
          <w:rFonts w:ascii="Times New Roman" w:eastAsiaTheme="minorEastAsia" w:hAnsi="Times New Roman" w:cs="Times New Roman"/>
          <w:bCs/>
          <w:sz w:val="24"/>
          <w:szCs w:val="24"/>
        </w:rPr>
        <w:t>Saif</w:t>
      </w:r>
      <w:proofErr w:type="spellEnd"/>
      <w:r>
        <w:rPr>
          <w:rFonts w:ascii="Times New Roman" w:eastAsiaTheme="minorEastAsia" w:hAnsi="Times New Roman" w:cs="Times New Roman"/>
          <w:bCs/>
          <w:sz w:val="24"/>
          <w:szCs w:val="24"/>
        </w:rPr>
        <w:t>)</w:t>
      </w:r>
    </w:p>
    <w:p w14:paraId="6F59E1D8" w14:textId="77777777" w:rsidR="006F4616" w:rsidRDefault="006F4616" w:rsidP="00C443F7">
      <w:pPr>
        <w:pStyle w:val="NormalWeb"/>
        <w:spacing w:before="0" w:beforeAutospacing="0" w:after="200" w:afterAutospacing="0" w:line="276" w:lineRule="auto"/>
        <w:ind w:firstLine="284"/>
        <w:jc w:val="both"/>
        <w:rPr>
          <w:color w:val="000000"/>
        </w:rPr>
      </w:pPr>
      <w:r w:rsidRPr="002B30A7">
        <w:rPr>
          <w:color w:val="000000"/>
        </w:rPr>
        <w:t>Two participants noted that the requirements were not completely clear when they received them, but they expect that, as the rest of the work can be done by them</w:t>
      </w:r>
      <w:r>
        <w:rPr>
          <w:color w:val="000000"/>
        </w:rPr>
        <w:t>:</w:t>
      </w:r>
    </w:p>
    <w:p w14:paraId="663A17FF" w14:textId="77777777" w:rsidR="006F4616" w:rsidRDefault="006F4616" w:rsidP="00A14562">
      <w:pPr>
        <w:ind w:left="567"/>
        <w:jc w:val="both"/>
        <w:rPr>
          <w:rFonts w:ascii="Times New Roman" w:eastAsiaTheme="minorEastAsia" w:hAnsi="Times New Roman" w:cs="Times New Roman"/>
          <w:bCs/>
          <w:sz w:val="24"/>
          <w:szCs w:val="24"/>
        </w:rPr>
      </w:pPr>
      <w:r w:rsidRPr="0065226B">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W</w:t>
      </w:r>
      <w:r w:rsidRPr="0065226B">
        <w:rPr>
          <w:rFonts w:ascii="Times New Roman" w:eastAsiaTheme="minorEastAsia" w:hAnsi="Times New Roman" w:cs="Times New Roman"/>
          <w:bCs/>
          <w:sz w:val="24"/>
          <w:szCs w:val="24"/>
        </w:rPr>
        <w:t>e just want to know what</w:t>
      </w:r>
      <w:r>
        <w:rPr>
          <w:rFonts w:ascii="Times New Roman" w:eastAsiaTheme="minorEastAsia" w:hAnsi="Times New Roman" w:cs="Times New Roman"/>
          <w:bCs/>
          <w:sz w:val="24"/>
          <w:szCs w:val="24"/>
        </w:rPr>
        <w:t xml:space="preserve"> the user</w:t>
      </w:r>
      <w:r w:rsidRPr="0065226B">
        <w:rPr>
          <w:rFonts w:ascii="Times New Roman" w:eastAsiaTheme="minorEastAsia" w:hAnsi="Times New Roman" w:cs="Times New Roman"/>
          <w:bCs/>
          <w:sz w:val="24"/>
          <w:szCs w:val="24"/>
        </w:rPr>
        <w:t xml:space="preserve"> expects</w:t>
      </w:r>
      <w:r>
        <w:rPr>
          <w:rFonts w:ascii="Times New Roman" w:eastAsiaTheme="minorEastAsia" w:hAnsi="Times New Roman" w:cs="Times New Roman"/>
          <w:bCs/>
          <w:sz w:val="24"/>
          <w:szCs w:val="24"/>
        </w:rPr>
        <w:t xml:space="preserve"> </w:t>
      </w:r>
      <w:r w:rsidRPr="0065226B">
        <w:rPr>
          <w:rFonts w:ascii="Times New Roman" w:eastAsiaTheme="minorEastAsia" w:hAnsi="Times New Roman" w:cs="Times New Roman"/>
          <w:bCs/>
          <w:sz w:val="24"/>
          <w:szCs w:val="24"/>
        </w:rPr>
        <w:t xml:space="preserve">from the services/features, and we will handle the rest from our end and see what </w:t>
      </w:r>
      <w:r>
        <w:rPr>
          <w:rFonts w:ascii="Times New Roman" w:eastAsiaTheme="minorEastAsia" w:hAnsi="Times New Roman" w:cs="Times New Roman"/>
          <w:bCs/>
          <w:sz w:val="24"/>
          <w:szCs w:val="24"/>
        </w:rPr>
        <w:t>works</w:t>
      </w:r>
      <w:r w:rsidRPr="0065226B">
        <w:rPr>
          <w:rFonts w:ascii="Times New Roman" w:eastAsiaTheme="minorEastAsia" w:hAnsi="Times New Roman" w:cs="Times New Roman"/>
          <w:bCs/>
          <w:sz w:val="24"/>
          <w:szCs w:val="24"/>
        </w:rPr>
        <w:t xml:space="preserve"> best for our users</w:t>
      </w:r>
      <w:r>
        <w:rPr>
          <w:rFonts w:ascii="Times New Roman" w:eastAsiaTheme="minorEastAsia" w:hAnsi="Times New Roman" w:cs="Times New Roman"/>
          <w:bCs/>
          <w:sz w:val="24"/>
          <w:szCs w:val="24"/>
        </w:rPr>
        <w:t>.</w:t>
      </w:r>
      <w:r w:rsidRPr="0065226B">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 xml:space="preserve"> (Nasser)</w:t>
      </w:r>
    </w:p>
    <w:p w14:paraId="5DB78DA4"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“In practice, the requirements are not completely clear, a UX practitioner </w:t>
      </w:r>
      <w:r w:rsidRPr="009965A0">
        <w:rPr>
          <w:rFonts w:ascii="Times New Roman" w:eastAsiaTheme="minorEastAsia" w:hAnsi="Times New Roman" w:cs="Times New Roman"/>
          <w:bCs/>
          <w:sz w:val="24"/>
          <w:szCs w:val="24"/>
        </w:rPr>
        <w:t>wishes to have clear requirements</w:t>
      </w:r>
      <w:r>
        <w:rPr>
          <w:rFonts w:ascii="Times New Roman" w:eastAsiaTheme="minorEastAsia" w:hAnsi="Times New Roman" w:cs="Times New Roman"/>
          <w:bCs/>
          <w:sz w:val="24"/>
          <w:szCs w:val="24"/>
        </w:rPr>
        <w:t xml:space="preserve"> so that they can be more</w:t>
      </w:r>
      <w:r w:rsidRPr="00491890">
        <w:rPr>
          <w:rFonts w:ascii="Times New Roman" w:eastAsiaTheme="minorEastAsia" w:hAnsi="Times New Roman" w:cs="Times New Roman"/>
          <w:bCs/>
          <w:sz w:val="24"/>
          <w:szCs w:val="24"/>
        </w:rPr>
        <w:t xml:space="preserve"> creative and design something</w:t>
      </w:r>
      <w:r>
        <w:rPr>
          <w:rFonts w:ascii="Times New Roman" w:eastAsiaTheme="minorEastAsia" w:hAnsi="Times New Roman" w:cs="Times New Roman"/>
          <w:bCs/>
          <w:sz w:val="24"/>
          <w:szCs w:val="24"/>
        </w:rPr>
        <w:t xml:space="preserve"> better.”, </w:t>
      </w:r>
      <w:r w:rsidRPr="00385607">
        <w:rPr>
          <w:rFonts w:ascii="Times New Roman" w:eastAsiaTheme="minorEastAsia" w:hAnsi="Times New Roman" w:cs="Times New Roman"/>
          <w:bCs/>
          <w:sz w:val="24"/>
          <w:szCs w:val="24"/>
        </w:rPr>
        <w:t xml:space="preserve">the participant said, adding that </w:t>
      </w:r>
      <w:r w:rsidRPr="0065226B">
        <w:rPr>
          <w:rFonts w:ascii="Times New Roman" w:eastAsiaTheme="minorEastAsia" w:hAnsi="Times New Roman" w:cs="Times New Roman"/>
          <w:bCs/>
          <w:sz w:val="24"/>
          <w:szCs w:val="24"/>
        </w:rPr>
        <w:t>“</w:t>
      </w:r>
      <w:r w:rsidRPr="00385607">
        <w:rPr>
          <w:rFonts w:ascii="Times New Roman" w:eastAsiaTheme="minorEastAsia" w:hAnsi="Times New Roman" w:cs="Times New Roman"/>
          <w:bCs/>
          <w:sz w:val="24"/>
          <w:szCs w:val="24"/>
        </w:rPr>
        <w:t xml:space="preserve">businesses are not always contented or did not consider all the cases that might apply to the feature. In addition, he added that </w:t>
      </w:r>
      <w:r>
        <w:rPr>
          <w:rFonts w:ascii="Times New Roman" w:eastAsiaTheme="minorEastAsia" w:hAnsi="Times New Roman" w:cs="Times New Roman"/>
          <w:bCs/>
          <w:sz w:val="24"/>
          <w:szCs w:val="24"/>
        </w:rPr>
        <w:t>“</w:t>
      </w:r>
      <w:r w:rsidRPr="00385607">
        <w:rPr>
          <w:rFonts w:ascii="Times New Roman" w:eastAsiaTheme="minorEastAsia" w:hAnsi="Times New Roman" w:cs="Times New Roman"/>
          <w:bCs/>
          <w:sz w:val="24"/>
          <w:szCs w:val="24"/>
        </w:rPr>
        <w:t xml:space="preserve">most of the time, clients come to us with a huge idea without defining the requirements </w:t>
      </w:r>
      <w:r>
        <w:rPr>
          <w:rFonts w:ascii="Times New Roman" w:eastAsiaTheme="minorEastAsia" w:hAnsi="Times New Roman" w:cs="Times New Roman"/>
          <w:bCs/>
          <w:sz w:val="24"/>
          <w:szCs w:val="24"/>
        </w:rPr>
        <w:t xml:space="preserve">and </w:t>
      </w:r>
      <w:r w:rsidRPr="00385607">
        <w:rPr>
          <w:rFonts w:ascii="Times New Roman" w:eastAsiaTheme="minorEastAsia" w:hAnsi="Times New Roman" w:cs="Times New Roman"/>
          <w:bCs/>
          <w:sz w:val="24"/>
          <w:szCs w:val="24"/>
        </w:rPr>
        <w:t xml:space="preserve">expect </w:t>
      </w:r>
      <w:r>
        <w:rPr>
          <w:rFonts w:ascii="Times New Roman" w:eastAsiaTheme="minorEastAsia" w:hAnsi="Times New Roman" w:cs="Times New Roman"/>
          <w:bCs/>
          <w:sz w:val="24"/>
          <w:szCs w:val="24"/>
        </w:rPr>
        <w:t xml:space="preserve">a </w:t>
      </w:r>
      <w:r w:rsidRPr="000B0D92">
        <w:rPr>
          <w:rFonts w:ascii="Times New Roman" w:eastAsiaTheme="minorEastAsia" w:hAnsi="Times New Roman" w:cs="Times New Roman"/>
          <w:bCs/>
          <w:sz w:val="24"/>
          <w:szCs w:val="24"/>
        </w:rPr>
        <w:t>solution from us.”.</w:t>
      </w:r>
      <w:r>
        <w:rPr>
          <w:rFonts w:ascii="Times New Roman" w:eastAsiaTheme="minorEastAsia" w:hAnsi="Times New Roman" w:cs="Times New Roman"/>
          <w:bCs/>
          <w:sz w:val="24"/>
          <w:szCs w:val="24"/>
        </w:rPr>
        <w:t xml:space="preserve"> (</w:t>
      </w:r>
      <w:proofErr w:type="spellStart"/>
      <w:r>
        <w:rPr>
          <w:rFonts w:ascii="Times New Roman" w:eastAsiaTheme="minorEastAsia" w:hAnsi="Times New Roman" w:cs="Times New Roman"/>
          <w:bCs/>
          <w:sz w:val="24"/>
          <w:szCs w:val="24"/>
        </w:rPr>
        <w:t>Moath</w:t>
      </w:r>
      <w:proofErr w:type="spellEnd"/>
      <w:r>
        <w:rPr>
          <w:rFonts w:ascii="Times New Roman" w:eastAsiaTheme="minorEastAsia" w:hAnsi="Times New Roman" w:cs="Times New Roman"/>
          <w:bCs/>
          <w:sz w:val="24"/>
          <w:szCs w:val="24"/>
        </w:rPr>
        <w:t>)</w:t>
      </w:r>
    </w:p>
    <w:p w14:paraId="65C1BE04" w14:textId="77777777" w:rsidR="006F4616" w:rsidRPr="009042F2" w:rsidRDefault="006F4616" w:rsidP="00C443F7">
      <w:pPr>
        <w:pStyle w:val="NormalWeb"/>
        <w:spacing w:before="0" w:beforeAutospacing="0" w:after="200" w:afterAutospacing="0" w:line="276" w:lineRule="auto"/>
        <w:ind w:firstLine="284"/>
        <w:jc w:val="both"/>
        <w:rPr>
          <w:color w:val="000000"/>
        </w:rPr>
      </w:pPr>
      <w:r>
        <w:rPr>
          <w:color w:val="000000"/>
        </w:rPr>
        <w:t>A</w:t>
      </w:r>
      <w:r w:rsidRPr="002B30A7">
        <w:rPr>
          <w:color w:val="000000"/>
        </w:rPr>
        <w:t xml:space="preserve"> participant</w:t>
      </w:r>
      <w:r>
        <w:rPr>
          <w:color w:val="000000"/>
        </w:rPr>
        <w:t xml:space="preserve"> stated that to get a clear requirement, it is better to have wireframes rather than documents:</w:t>
      </w:r>
    </w:p>
    <w:p w14:paraId="54A39FCE" w14:textId="781647D3" w:rsidR="006F4616" w:rsidRDefault="006F4616" w:rsidP="00A14562">
      <w:pPr>
        <w:ind w:left="567"/>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9042F2">
        <w:rPr>
          <w:rFonts w:ascii="Times New Roman" w:eastAsiaTheme="minorEastAsia" w:hAnsi="Times New Roman" w:cs="Times New Roman"/>
          <w:bCs/>
          <w:sz w:val="24"/>
          <w:szCs w:val="24"/>
        </w:rPr>
        <w:t>We received up to 200 pages of documents describing requirements, which was chaos. We solved the problem by letting the product team design some wireframes and sketches instead of us reading large documents.</w:t>
      </w:r>
      <w:r>
        <w:rPr>
          <w:rFonts w:ascii="Times New Roman" w:eastAsiaTheme="minorEastAsia" w:hAnsi="Times New Roman" w:cs="Times New Roman"/>
          <w:bCs/>
          <w:sz w:val="24"/>
          <w:szCs w:val="24"/>
        </w:rPr>
        <w:t>”. (Anas)</w:t>
      </w:r>
    </w:p>
    <w:p w14:paraId="24368172" w14:textId="77777777" w:rsidR="006F4616" w:rsidRDefault="006F4616" w:rsidP="00C443F7">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One</w:t>
      </w:r>
      <w:r w:rsidRPr="008838CF">
        <w:rPr>
          <w:rFonts w:ascii="Times New Roman" w:eastAsiaTheme="minorEastAsia" w:hAnsi="Times New Roman" w:cs="Times New Roman"/>
          <w:bCs/>
          <w:sz w:val="24"/>
          <w:szCs w:val="24"/>
        </w:rPr>
        <w:t xml:space="preserve"> participant</w:t>
      </w:r>
      <w:r>
        <w:rPr>
          <w:rFonts w:ascii="Times New Roman" w:eastAsiaTheme="minorEastAsia" w:hAnsi="Times New Roman" w:cs="Times New Roman"/>
          <w:bCs/>
          <w:sz w:val="24"/>
          <w:szCs w:val="24"/>
        </w:rPr>
        <w:t xml:space="preserve"> </w:t>
      </w:r>
      <w:r w:rsidRPr="008838CF">
        <w:rPr>
          <w:rFonts w:ascii="Times New Roman" w:eastAsiaTheme="minorEastAsia" w:hAnsi="Times New Roman" w:cs="Times New Roman"/>
          <w:bCs/>
          <w:sz w:val="24"/>
          <w:szCs w:val="24"/>
        </w:rPr>
        <w:t>considered the complexity of the feature</w:t>
      </w:r>
      <w:r>
        <w:rPr>
          <w:rFonts w:ascii="Times New Roman" w:eastAsiaTheme="minorEastAsia" w:hAnsi="Times New Roman" w:cs="Times New Roman"/>
          <w:bCs/>
          <w:sz w:val="24"/>
          <w:szCs w:val="24"/>
        </w:rPr>
        <w:t xml:space="preserve"> should be defined and clear</w:t>
      </w:r>
      <w:r w:rsidRPr="008838CF">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as it has an impact in</w:t>
      </w:r>
      <w:r w:rsidRPr="008838CF">
        <w:rPr>
          <w:rFonts w:ascii="Times New Roman" w:eastAsiaTheme="minorEastAsia" w:hAnsi="Times New Roman" w:cs="Times New Roman"/>
          <w:bCs/>
          <w:sz w:val="24"/>
          <w:szCs w:val="24"/>
        </w:rPr>
        <w:t xml:space="preserve"> determining whether to conduct UX experiments</w:t>
      </w:r>
      <w:r>
        <w:rPr>
          <w:rFonts w:ascii="Times New Roman" w:eastAsiaTheme="minorEastAsia" w:hAnsi="Times New Roman" w:cs="Times New Roman"/>
          <w:bCs/>
          <w:sz w:val="24"/>
          <w:szCs w:val="24"/>
        </w:rPr>
        <w:t>:</w:t>
      </w:r>
    </w:p>
    <w:p w14:paraId="5A10C38F" w14:textId="77777777" w:rsidR="006F4616" w:rsidRPr="00D235F7"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8838CF">
        <w:rPr>
          <w:rFonts w:ascii="Times New Roman" w:eastAsiaTheme="minorEastAsia" w:hAnsi="Times New Roman" w:cs="Times New Roman"/>
          <w:bCs/>
          <w:sz w:val="24"/>
          <w:szCs w:val="24"/>
        </w:rPr>
        <w:t xml:space="preserve">When the feature has a complex business model or when it depends upon or impacts another feature, we decide whether this feature is complex or not, and if yes, we will focus on it and consider it </w:t>
      </w:r>
      <w:r>
        <w:rPr>
          <w:rFonts w:ascii="Times New Roman" w:eastAsiaTheme="minorEastAsia" w:hAnsi="Times New Roman" w:cs="Times New Roman"/>
          <w:bCs/>
          <w:sz w:val="24"/>
          <w:szCs w:val="24"/>
        </w:rPr>
        <w:t>important”</w:t>
      </w:r>
      <w:r w:rsidRPr="008838CF">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 xml:space="preserve"> </w:t>
      </w:r>
      <w:r w:rsidRPr="008838CF">
        <w:rPr>
          <w:rFonts w:ascii="Times New Roman" w:eastAsiaTheme="minorEastAsia" w:hAnsi="Times New Roman" w:cs="Times New Roman"/>
          <w:bCs/>
          <w:sz w:val="24"/>
          <w:szCs w:val="24"/>
        </w:rPr>
        <w:t>In addition, the participant continued</w:t>
      </w:r>
      <w:r w:rsidRPr="00EB3285">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“When the feature has impact on future features, I need to study this feature so I can build it in a flexible way in order to make some modification in future.”.</w:t>
      </w:r>
      <w:r w:rsidRPr="00323856">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w:t>
      </w:r>
      <w:proofErr w:type="spellStart"/>
      <w:r>
        <w:rPr>
          <w:rFonts w:ascii="Times New Roman" w:eastAsiaTheme="minorEastAsia" w:hAnsi="Times New Roman" w:cs="Times New Roman"/>
          <w:bCs/>
          <w:sz w:val="24"/>
          <w:szCs w:val="24"/>
        </w:rPr>
        <w:t>Moath</w:t>
      </w:r>
      <w:proofErr w:type="spellEnd"/>
      <w:r>
        <w:rPr>
          <w:rFonts w:ascii="Times New Roman" w:eastAsiaTheme="minorEastAsia" w:hAnsi="Times New Roman" w:cs="Times New Roman"/>
          <w:bCs/>
          <w:sz w:val="24"/>
          <w:szCs w:val="24"/>
        </w:rPr>
        <w:t>)</w:t>
      </w:r>
    </w:p>
    <w:p w14:paraId="502B3A49" w14:textId="77777777" w:rsidR="006F4616" w:rsidRPr="00A61BEB" w:rsidRDefault="006F4616" w:rsidP="006C3EB9">
      <w:pPr>
        <w:pStyle w:val="ListParagraph"/>
        <w:numPr>
          <w:ilvl w:val="1"/>
          <w:numId w:val="5"/>
        </w:numPr>
        <w:ind w:left="993"/>
        <w:jc w:val="both"/>
        <w:rPr>
          <w:rFonts w:ascii="Times New Roman" w:eastAsiaTheme="minorEastAsia" w:hAnsi="Times New Roman" w:cs="Times New Roman"/>
          <w:b/>
          <w:sz w:val="24"/>
          <w:szCs w:val="24"/>
        </w:rPr>
      </w:pPr>
      <w:r w:rsidRPr="00A61BEB">
        <w:rPr>
          <w:rFonts w:ascii="Times New Roman" w:eastAsiaTheme="minorEastAsia" w:hAnsi="Times New Roman" w:cs="Times New Roman"/>
          <w:b/>
          <w:sz w:val="24"/>
          <w:szCs w:val="24"/>
        </w:rPr>
        <w:t>Familiarity</w:t>
      </w:r>
    </w:p>
    <w:p w14:paraId="2567ED98" w14:textId="77777777" w:rsidR="006F4616" w:rsidRDefault="006F4616" w:rsidP="00C443F7">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Several </w:t>
      </w:r>
      <w:r w:rsidRPr="002163B0">
        <w:rPr>
          <w:rFonts w:ascii="Times New Roman" w:eastAsiaTheme="minorEastAsia" w:hAnsi="Times New Roman" w:cs="Times New Roman"/>
          <w:bCs/>
          <w:sz w:val="24"/>
          <w:szCs w:val="24"/>
        </w:rPr>
        <w:t>participants stated</w:t>
      </w:r>
      <w:r>
        <w:rPr>
          <w:rFonts w:ascii="Times New Roman" w:eastAsiaTheme="minorEastAsia" w:hAnsi="Times New Roman" w:cs="Times New Roman"/>
          <w:bCs/>
          <w:sz w:val="24"/>
          <w:szCs w:val="24"/>
        </w:rPr>
        <w:t xml:space="preserve"> having </w:t>
      </w:r>
      <w:r w:rsidRPr="001C7859">
        <w:rPr>
          <w:rFonts w:ascii="Times New Roman" w:eastAsiaTheme="minorEastAsia" w:hAnsi="Times New Roman" w:cs="Times New Roman"/>
          <w:bCs/>
          <w:sz w:val="24"/>
          <w:szCs w:val="24"/>
        </w:rPr>
        <w:t>experience</w:t>
      </w:r>
      <w:r>
        <w:rPr>
          <w:rFonts w:ascii="Times New Roman" w:eastAsiaTheme="minorEastAsia" w:hAnsi="Times New Roman" w:cs="Times New Roman"/>
          <w:bCs/>
          <w:sz w:val="24"/>
          <w:szCs w:val="24"/>
        </w:rPr>
        <w:t xml:space="preserve"> within the product domain also </w:t>
      </w:r>
      <w:r w:rsidRPr="002163B0">
        <w:rPr>
          <w:rFonts w:ascii="Times New Roman" w:eastAsiaTheme="minorEastAsia" w:hAnsi="Times New Roman" w:cs="Times New Roman"/>
          <w:bCs/>
          <w:sz w:val="24"/>
          <w:szCs w:val="24"/>
        </w:rPr>
        <w:t>play</w:t>
      </w:r>
      <w:r>
        <w:rPr>
          <w:rFonts w:ascii="Times New Roman" w:eastAsiaTheme="minorEastAsia" w:hAnsi="Times New Roman" w:cs="Times New Roman"/>
          <w:bCs/>
          <w:sz w:val="24"/>
          <w:szCs w:val="24"/>
        </w:rPr>
        <w:t>s</w:t>
      </w:r>
      <w:r w:rsidRPr="002163B0">
        <w:rPr>
          <w:rFonts w:ascii="Times New Roman" w:eastAsiaTheme="minorEastAsia" w:hAnsi="Times New Roman" w:cs="Times New Roman"/>
          <w:bCs/>
          <w:sz w:val="24"/>
          <w:szCs w:val="24"/>
        </w:rPr>
        <w:t xml:space="preserve"> a role</w:t>
      </w:r>
      <w:r>
        <w:rPr>
          <w:rFonts w:ascii="Times New Roman" w:eastAsiaTheme="minorEastAsia" w:hAnsi="Times New Roman" w:cs="Times New Roman"/>
          <w:bCs/>
          <w:sz w:val="24"/>
          <w:szCs w:val="24"/>
        </w:rPr>
        <w:t xml:space="preserve"> when</w:t>
      </w:r>
      <w:r w:rsidRPr="008F72C1">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 xml:space="preserve">deciding to </w:t>
      </w:r>
      <w:r w:rsidRPr="008F72C1">
        <w:rPr>
          <w:rFonts w:ascii="Times New Roman" w:eastAsiaTheme="minorEastAsia" w:hAnsi="Times New Roman" w:cs="Times New Roman"/>
          <w:bCs/>
          <w:sz w:val="24"/>
          <w:szCs w:val="24"/>
        </w:rPr>
        <w:t>conduct UX experiments</w:t>
      </w:r>
      <w:r>
        <w:rPr>
          <w:rFonts w:ascii="Times New Roman" w:eastAsiaTheme="minorEastAsia" w:hAnsi="Times New Roman" w:cs="Times New Roman"/>
          <w:bCs/>
          <w:sz w:val="24"/>
          <w:szCs w:val="24"/>
        </w:rPr>
        <w:t>:</w:t>
      </w:r>
    </w:p>
    <w:p w14:paraId="1F12A95A" w14:textId="77777777" w:rsidR="006F4616" w:rsidRDefault="006F4616" w:rsidP="00A14562">
      <w:pPr>
        <w:ind w:left="567"/>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lastRenderedPageBreak/>
        <w:t>“I am familiar with how users behave towards a particular feature, as I have done a similar feature in the past, so I do not need to do extensive research.”. (Anas)</w:t>
      </w:r>
    </w:p>
    <w:p w14:paraId="29F79FF6"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351EC8">
        <w:rPr>
          <w:rFonts w:ascii="Times New Roman" w:eastAsiaTheme="minorEastAsia" w:hAnsi="Times New Roman" w:cs="Times New Roman"/>
          <w:bCs/>
          <w:sz w:val="24"/>
          <w:szCs w:val="24"/>
        </w:rPr>
        <w:t>There are some UI patterns that are verified from UX guidelines, and others are verified from existing features for which we have already performed some testing, which in turn can be reused when implementing a new feature, so we can use them without conducting any further testing</w:t>
      </w:r>
      <w:r>
        <w:rPr>
          <w:rFonts w:ascii="Times New Roman" w:eastAsiaTheme="minorEastAsia" w:hAnsi="Times New Roman" w:cs="Times New Roman"/>
          <w:bCs/>
          <w:sz w:val="24"/>
          <w:szCs w:val="24"/>
        </w:rPr>
        <w:t>”</w:t>
      </w:r>
      <w:r w:rsidRPr="00351EC8">
        <w:rPr>
          <w:rFonts w:ascii="Times New Roman" w:eastAsiaTheme="minorEastAsia" w:hAnsi="Times New Roman" w:cs="Times New Roman"/>
          <w:bCs/>
          <w:sz w:val="24"/>
          <w:szCs w:val="24"/>
        </w:rPr>
        <w:t>.</w:t>
      </w:r>
      <w:r>
        <w:rPr>
          <w:rFonts w:ascii="Times New Roman" w:eastAsiaTheme="minorEastAsia" w:hAnsi="Times New Roman" w:cs="Times New Roman"/>
          <w:bCs/>
          <w:sz w:val="24"/>
          <w:szCs w:val="24"/>
        </w:rPr>
        <w:t xml:space="preserve"> (Nasser)</w:t>
      </w:r>
    </w:p>
    <w:p w14:paraId="1BC07809"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“I</w:t>
      </w:r>
      <w:r w:rsidRPr="00280FFB">
        <w:rPr>
          <w:rFonts w:ascii="Times New Roman" w:eastAsiaTheme="minorEastAsia" w:hAnsi="Times New Roman" w:cs="Times New Roman"/>
          <w:bCs/>
          <w:sz w:val="24"/>
          <w:szCs w:val="24"/>
        </w:rPr>
        <w:t xml:space="preserve">t is good to make sure the UI patterns cover part of the system design, as if we test them for </w:t>
      </w:r>
      <w:r>
        <w:rPr>
          <w:rFonts w:ascii="Times New Roman" w:eastAsiaTheme="minorEastAsia" w:hAnsi="Times New Roman" w:cs="Times New Roman"/>
          <w:bCs/>
          <w:sz w:val="24"/>
          <w:szCs w:val="24"/>
        </w:rPr>
        <w:t xml:space="preserve">a </w:t>
      </w:r>
      <w:r w:rsidRPr="00280FFB">
        <w:rPr>
          <w:rFonts w:ascii="Times New Roman" w:eastAsiaTheme="minorEastAsia" w:hAnsi="Times New Roman" w:cs="Times New Roman"/>
          <w:bCs/>
          <w:sz w:val="24"/>
          <w:szCs w:val="24"/>
        </w:rPr>
        <w:t>specific feature, we can reuse them in another feature; this ultimately gives us the opportunity to reduce effort by using proven components and avoiding testing them</w:t>
      </w:r>
      <w:r>
        <w:rPr>
          <w:rFonts w:ascii="Times New Roman" w:eastAsiaTheme="minorEastAsia" w:hAnsi="Times New Roman" w:cs="Times New Roman"/>
          <w:bCs/>
          <w:sz w:val="24"/>
          <w:szCs w:val="24"/>
        </w:rPr>
        <w:t>,</w:t>
      </w:r>
      <w:r w:rsidRPr="00280FFB">
        <w:rPr>
          <w:rFonts w:ascii="Times New Roman" w:eastAsiaTheme="minorEastAsia" w:hAnsi="Times New Roman" w:cs="Times New Roman"/>
          <w:bCs/>
          <w:sz w:val="24"/>
          <w:szCs w:val="24"/>
        </w:rPr>
        <w:t xml:space="preserve"> except when they are </w:t>
      </w:r>
      <w:r w:rsidRPr="00074EA8">
        <w:rPr>
          <w:rFonts w:ascii="Times New Roman" w:eastAsiaTheme="minorEastAsia" w:hAnsi="Times New Roman" w:cs="Times New Roman"/>
          <w:bCs/>
          <w:sz w:val="24"/>
          <w:szCs w:val="24"/>
        </w:rPr>
        <w:t>utilized</w:t>
      </w:r>
      <w:r>
        <w:rPr>
          <w:rFonts w:ascii="Times New Roman" w:eastAsiaTheme="minorEastAsia" w:hAnsi="Times New Roman" w:cs="Times New Roman"/>
          <w:bCs/>
          <w:sz w:val="24"/>
          <w:szCs w:val="24"/>
        </w:rPr>
        <w:t xml:space="preserve"> </w:t>
      </w:r>
      <w:r w:rsidRPr="00280FFB">
        <w:rPr>
          <w:rFonts w:ascii="Times New Roman" w:eastAsiaTheme="minorEastAsia" w:hAnsi="Times New Roman" w:cs="Times New Roman"/>
          <w:bCs/>
          <w:sz w:val="24"/>
          <w:szCs w:val="24"/>
        </w:rPr>
        <w:t>differently from what is expected</w:t>
      </w:r>
      <w:r>
        <w:rPr>
          <w:rFonts w:ascii="Times New Roman" w:eastAsiaTheme="minorEastAsia" w:hAnsi="Times New Roman" w:cs="Times New Roman"/>
          <w:bCs/>
          <w:sz w:val="24"/>
          <w:szCs w:val="24"/>
        </w:rPr>
        <w:t>.”</w:t>
      </w:r>
      <w:r w:rsidRPr="00280FFB">
        <w:rPr>
          <w:rFonts w:ascii="Times New Roman" w:eastAsiaTheme="minorEastAsia" w:hAnsi="Times New Roman" w:cs="Times New Roman"/>
          <w:bCs/>
          <w:sz w:val="24"/>
          <w:szCs w:val="24"/>
        </w:rPr>
        <w:t>.</w:t>
      </w:r>
      <w:r w:rsidRPr="00CD4DDC">
        <w:rPr>
          <w:rFonts w:ascii="Times New Roman" w:eastAsiaTheme="minorEastAsia" w:hAnsi="Times New Roman" w:cs="Times New Roman"/>
          <w:bCs/>
          <w:sz w:val="24"/>
          <w:szCs w:val="24"/>
        </w:rPr>
        <w:t xml:space="preserve"> </w:t>
      </w:r>
      <w:r w:rsidRPr="008838CF">
        <w:rPr>
          <w:rFonts w:ascii="Times New Roman" w:eastAsiaTheme="minorEastAsia" w:hAnsi="Times New Roman" w:cs="Times New Roman"/>
          <w:bCs/>
          <w:sz w:val="24"/>
          <w:szCs w:val="24"/>
        </w:rPr>
        <w:t>The participant continued, saying that</w:t>
      </w:r>
      <w:r>
        <w:rPr>
          <w:rFonts w:ascii="Times New Roman" w:eastAsiaTheme="minorEastAsia" w:hAnsi="Times New Roman" w:cs="Times New Roman"/>
          <w:bCs/>
          <w:sz w:val="24"/>
          <w:szCs w:val="24"/>
        </w:rPr>
        <w:t>,</w:t>
      </w:r>
      <w:r w:rsidRPr="000B26E6">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w:t>
      </w:r>
      <w:r w:rsidRPr="00240468">
        <w:rPr>
          <w:rFonts w:ascii="Times New Roman" w:eastAsiaTheme="minorEastAsia" w:hAnsi="Times New Roman" w:cs="Times New Roman"/>
          <w:bCs/>
          <w:sz w:val="24"/>
          <w:szCs w:val="24"/>
        </w:rPr>
        <w:t xml:space="preserve">In </w:t>
      </w:r>
      <w:r>
        <w:rPr>
          <w:rFonts w:ascii="Times New Roman" w:eastAsiaTheme="minorEastAsia" w:hAnsi="Times New Roman" w:cs="Times New Roman"/>
          <w:bCs/>
          <w:sz w:val="24"/>
          <w:szCs w:val="24"/>
        </w:rPr>
        <w:t>most</w:t>
      </w:r>
      <w:r w:rsidRPr="00240468">
        <w:rPr>
          <w:rFonts w:ascii="Times New Roman" w:eastAsiaTheme="minorEastAsia" w:hAnsi="Times New Roman" w:cs="Times New Roman"/>
          <w:bCs/>
          <w:sz w:val="24"/>
          <w:szCs w:val="24"/>
        </w:rPr>
        <w:t xml:space="preserve"> cases we do</w:t>
      </w:r>
      <w:r>
        <w:rPr>
          <w:rFonts w:ascii="Times New Roman" w:eastAsiaTheme="minorEastAsia" w:hAnsi="Times New Roman" w:cs="Times New Roman"/>
          <w:bCs/>
          <w:sz w:val="24"/>
          <w:szCs w:val="24"/>
        </w:rPr>
        <w:t xml:space="preserve"> not</w:t>
      </w:r>
      <w:r w:rsidRPr="00240468">
        <w:rPr>
          <w:rFonts w:ascii="Times New Roman" w:eastAsiaTheme="minorEastAsia" w:hAnsi="Times New Roman" w:cs="Times New Roman"/>
          <w:bCs/>
          <w:sz w:val="24"/>
          <w:szCs w:val="24"/>
        </w:rPr>
        <w:t xml:space="preserve"> need to </w:t>
      </w:r>
      <w:r>
        <w:rPr>
          <w:rFonts w:ascii="Times New Roman" w:eastAsiaTheme="minorEastAsia" w:hAnsi="Times New Roman" w:cs="Times New Roman"/>
          <w:bCs/>
          <w:sz w:val="24"/>
          <w:szCs w:val="24"/>
        </w:rPr>
        <w:t>conduct</w:t>
      </w:r>
      <w:r w:rsidRPr="00240468">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 xml:space="preserve">user </w:t>
      </w:r>
      <w:r w:rsidRPr="00240468">
        <w:rPr>
          <w:rFonts w:ascii="Times New Roman" w:eastAsiaTheme="minorEastAsia" w:hAnsi="Times New Roman" w:cs="Times New Roman"/>
          <w:bCs/>
          <w:sz w:val="24"/>
          <w:szCs w:val="24"/>
        </w:rPr>
        <w:t>research,</w:t>
      </w:r>
      <w:r>
        <w:rPr>
          <w:rFonts w:ascii="Times New Roman" w:eastAsiaTheme="minorEastAsia" w:hAnsi="Times New Roman" w:cs="Times New Roman"/>
          <w:bCs/>
          <w:sz w:val="24"/>
          <w:szCs w:val="24"/>
        </w:rPr>
        <w:t xml:space="preserve"> since we already have insight on how the user behave. We only need to conduct user </w:t>
      </w:r>
      <w:r w:rsidRPr="00240468">
        <w:rPr>
          <w:rFonts w:ascii="Times New Roman" w:eastAsiaTheme="minorEastAsia" w:hAnsi="Times New Roman" w:cs="Times New Roman"/>
          <w:bCs/>
          <w:sz w:val="24"/>
          <w:szCs w:val="24"/>
        </w:rPr>
        <w:t>research</w:t>
      </w:r>
      <w:r>
        <w:rPr>
          <w:rFonts w:ascii="Times New Roman" w:eastAsiaTheme="minorEastAsia" w:hAnsi="Times New Roman" w:cs="Times New Roman"/>
          <w:bCs/>
          <w:sz w:val="24"/>
          <w:szCs w:val="24"/>
        </w:rPr>
        <w:t xml:space="preserve"> when the product team give us feedback on that feature.” (</w:t>
      </w:r>
      <w:proofErr w:type="spellStart"/>
      <w:r>
        <w:rPr>
          <w:rFonts w:ascii="Times New Roman" w:eastAsiaTheme="minorEastAsia" w:hAnsi="Times New Roman" w:cs="Times New Roman"/>
          <w:bCs/>
          <w:sz w:val="24"/>
          <w:szCs w:val="24"/>
        </w:rPr>
        <w:t>Saif</w:t>
      </w:r>
      <w:proofErr w:type="spellEnd"/>
      <w:r>
        <w:rPr>
          <w:rFonts w:ascii="Times New Roman" w:eastAsiaTheme="minorEastAsia" w:hAnsi="Times New Roman" w:cs="Times New Roman"/>
          <w:bCs/>
          <w:sz w:val="24"/>
          <w:szCs w:val="24"/>
        </w:rPr>
        <w:t>)</w:t>
      </w:r>
    </w:p>
    <w:p w14:paraId="41C9B8AD" w14:textId="77777777" w:rsidR="006F4616" w:rsidRDefault="006F4616" w:rsidP="00C6658B">
      <w:pPr>
        <w:ind w:firstLine="284"/>
        <w:jc w:val="both"/>
        <w:rPr>
          <w:rFonts w:ascii="Times New Roman" w:eastAsiaTheme="minorEastAsia" w:hAnsi="Times New Roman" w:cs="Times New Roman"/>
          <w:bCs/>
          <w:sz w:val="24"/>
          <w:szCs w:val="24"/>
        </w:rPr>
      </w:pPr>
      <w:r w:rsidRPr="008838CF">
        <w:rPr>
          <w:rFonts w:ascii="Times New Roman" w:eastAsiaTheme="minorEastAsia" w:hAnsi="Times New Roman" w:cs="Times New Roman"/>
          <w:bCs/>
          <w:sz w:val="24"/>
          <w:szCs w:val="24"/>
        </w:rPr>
        <w:t>One participant considered the</w:t>
      </w:r>
      <w:r>
        <w:rPr>
          <w:rFonts w:ascii="Times New Roman" w:eastAsiaTheme="minorEastAsia" w:hAnsi="Times New Roman" w:cs="Times New Roman"/>
          <w:bCs/>
          <w:sz w:val="24"/>
          <w:szCs w:val="24"/>
        </w:rPr>
        <w:t xml:space="preserve"> maturity of the UX designer:</w:t>
      </w:r>
    </w:p>
    <w:p w14:paraId="72BEA2A8" w14:textId="77777777" w:rsidR="006F4616" w:rsidRDefault="006F4616" w:rsidP="00A14562">
      <w:pPr>
        <w:ind w:left="567"/>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“UX designers can estimate the effort based on their experience, by saying</w:t>
      </w:r>
      <w:r w:rsidRPr="005803FE">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I am familiar with, and I did something similar to it, or I may say I should do part A before part B and so on.” (Sara)</w:t>
      </w:r>
    </w:p>
    <w:p w14:paraId="1672F0C2" w14:textId="77777777" w:rsidR="006F4616" w:rsidRDefault="006F4616" w:rsidP="00C443F7">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One </w:t>
      </w:r>
      <w:r w:rsidRPr="00822FD6">
        <w:rPr>
          <w:rFonts w:ascii="Times New Roman" w:eastAsiaTheme="minorEastAsia" w:hAnsi="Times New Roman" w:cs="Times New Roman"/>
          <w:bCs/>
          <w:sz w:val="24"/>
          <w:szCs w:val="24"/>
        </w:rPr>
        <w:t>participant</w:t>
      </w:r>
      <w:r>
        <w:rPr>
          <w:rFonts w:ascii="Times New Roman" w:eastAsiaTheme="minorEastAsia" w:hAnsi="Times New Roman" w:cs="Times New Roman"/>
          <w:bCs/>
          <w:sz w:val="24"/>
          <w:szCs w:val="24"/>
        </w:rPr>
        <w:t xml:space="preserve"> stated that </w:t>
      </w:r>
      <w:r w:rsidRPr="00C035B4">
        <w:rPr>
          <w:rFonts w:ascii="Times New Roman" w:eastAsiaTheme="minorEastAsia" w:hAnsi="Times New Roman" w:cs="Times New Roman"/>
          <w:bCs/>
          <w:sz w:val="24"/>
          <w:szCs w:val="24"/>
        </w:rPr>
        <w:t>enhanc</w:t>
      </w:r>
      <w:r>
        <w:rPr>
          <w:rFonts w:ascii="Times New Roman" w:eastAsiaTheme="minorEastAsia" w:hAnsi="Times New Roman" w:cs="Times New Roman"/>
          <w:bCs/>
          <w:sz w:val="24"/>
          <w:szCs w:val="24"/>
        </w:rPr>
        <w:t>ing</w:t>
      </w:r>
      <w:r w:rsidRPr="00C035B4">
        <w:rPr>
          <w:rFonts w:ascii="Times New Roman" w:eastAsiaTheme="minorEastAsia" w:hAnsi="Times New Roman" w:cs="Times New Roman"/>
          <w:bCs/>
          <w:sz w:val="24"/>
          <w:szCs w:val="24"/>
        </w:rPr>
        <w:t xml:space="preserve"> an existing feature</w:t>
      </w:r>
      <w:r>
        <w:rPr>
          <w:rFonts w:ascii="Times New Roman" w:eastAsiaTheme="minorEastAsia" w:hAnsi="Times New Roman" w:cs="Times New Roman"/>
          <w:bCs/>
          <w:sz w:val="24"/>
          <w:szCs w:val="24"/>
        </w:rPr>
        <w:t xml:space="preserve"> is simpler than working on</w:t>
      </w:r>
      <w:r w:rsidRPr="00D1517C">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 xml:space="preserve">a </w:t>
      </w:r>
      <w:r w:rsidRPr="00C035B4">
        <w:rPr>
          <w:rFonts w:ascii="Times New Roman" w:eastAsiaTheme="minorEastAsia" w:hAnsi="Times New Roman" w:cs="Times New Roman"/>
          <w:bCs/>
          <w:sz w:val="24"/>
          <w:szCs w:val="24"/>
        </w:rPr>
        <w:t xml:space="preserve">new </w:t>
      </w:r>
      <w:r>
        <w:rPr>
          <w:rFonts w:ascii="Times New Roman" w:eastAsiaTheme="minorEastAsia" w:hAnsi="Times New Roman" w:cs="Times New Roman"/>
          <w:bCs/>
          <w:sz w:val="24"/>
          <w:szCs w:val="24"/>
        </w:rPr>
        <w:t xml:space="preserve">one, since it </w:t>
      </w:r>
      <w:r w:rsidRPr="00C035B4">
        <w:rPr>
          <w:rFonts w:ascii="Times New Roman" w:eastAsiaTheme="minorEastAsia" w:hAnsi="Times New Roman" w:cs="Times New Roman"/>
          <w:bCs/>
          <w:sz w:val="24"/>
          <w:szCs w:val="24"/>
        </w:rPr>
        <w:t xml:space="preserve">already has a </w:t>
      </w:r>
      <w:r>
        <w:rPr>
          <w:rFonts w:ascii="Times New Roman" w:eastAsiaTheme="minorEastAsia" w:hAnsi="Times New Roman" w:cs="Times New Roman"/>
          <w:bCs/>
          <w:sz w:val="24"/>
          <w:szCs w:val="24"/>
        </w:rPr>
        <w:t>track record:</w:t>
      </w:r>
    </w:p>
    <w:p w14:paraId="528B0157" w14:textId="77777777" w:rsidR="006F4616" w:rsidRDefault="006F4616" w:rsidP="00A14562">
      <w:pPr>
        <w:ind w:left="567"/>
        <w:jc w:val="both"/>
        <w:rPr>
          <w:rFonts w:ascii="Times New Roman" w:eastAsiaTheme="minorEastAsia" w:hAnsi="Times New Roman" w:cs="Times New Roman"/>
          <w:bCs/>
          <w:sz w:val="24"/>
          <w:szCs w:val="24"/>
        </w:rPr>
      </w:pPr>
      <w:r w:rsidRPr="002B0D7F">
        <w:rPr>
          <w:rFonts w:ascii="Times New Roman" w:eastAsiaTheme="minorEastAsia" w:hAnsi="Times New Roman" w:cs="Times New Roman"/>
          <w:bCs/>
          <w:sz w:val="24"/>
          <w:szCs w:val="24"/>
        </w:rPr>
        <w:t>“There is a difference between working on a user story that is an enhancement of an existing feature and a new feature. An enhancement user story will do better than a new feature, because it already has a success and failure rate, so the work will be based on feedback from the existing feature, but the new feature we do not yet know whether the feature is really needed or not.” (Nasser)</w:t>
      </w:r>
    </w:p>
    <w:p w14:paraId="39BF4FA8" w14:textId="77777777" w:rsidR="006F4616" w:rsidRDefault="006F4616" w:rsidP="00C443F7">
      <w:pPr>
        <w:ind w:firstLine="284"/>
        <w:jc w:val="both"/>
        <w:rPr>
          <w:rFonts w:ascii="Times New Roman" w:eastAsiaTheme="minorEastAsia" w:hAnsi="Times New Roman" w:cs="Times New Roman"/>
          <w:bCs/>
          <w:sz w:val="24"/>
          <w:szCs w:val="24"/>
        </w:rPr>
      </w:pPr>
      <w:r w:rsidRPr="00D1517C">
        <w:rPr>
          <w:rFonts w:ascii="Times New Roman" w:eastAsiaTheme="minorEastAsia" w:hAnsi="Times New Roman" w:cs="Times New Roman"/>
          <w:bCs/>
          <w:sz w:val="24"/>
          <w:szCs w:val="24"/>
        </w:rPr>
        <w:t xml:space="preserve">One participant stated that making changes to features that impact the existing behavior of the user is challenging, </w:t>
      </w:r>
      <w:r>
        <w:rPr>
          <w:rFonts w:ascii="Times New Roman" w:eastAsiaTheme="minorEastAsia" w:hAnsi="Times New Roman" w:cs="Times New Roman"/>
          <w:bCs/>
          <w:sz w:val="24"/>
          <w:szCs w:val="24"/>
        </w:rPr>
        <w:t>leading to</w:t>
      </w:r>
      <w:r w:rsidRPr="00D1517C">
        <w:rPr>
          <w:rFonts w:ascii="Times New Roman" w:eastAsiaTheme="minorEastAsia" w:hAnsi="Times New Roman" w:cs="Times New Roman"/>
          <w:bCs/>
          <w:sz w:val="24"/>
          <w:szCs w:val="24"/>
        </w:rPr>
        <w:t xml:space="preserve"> a need for intensive UX experiments</w:t>
      </w:r>
      <w:r>
        <w:rPr>
          <w:rFonts w:ascii="Times New Roman" w:eastAsiaTheme="minorEastAsia" w:hAnsi="Times New Roman" w:cs="Times New Roman"/>
          <w:bCs/>
          <w:sz w:val="24"/>
          <w:szCs w:val="24"/>
        </w:rPr>
        <w:t>:</w:t>
      </w:r>
    </w:p>
    <w:p w14:paraId="7B5FACD4" w14:textId="77777777" w:rsidR="006F4616" w:rsidRDefault="006F4616" w:rsidP="00A14562">
      <w:pPr>
        <w:ind w:left="567"/>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E57B35">
        <w:rPr>
          <w:rFonts w:ascii="Times New Roman" w:eastAsiaTheme="minorEastAsia" w:hAnsi="Times New Roman" w:cs="Times New Roman"/>
          <w:bCs/>
          <w:sz w:val="24"/>
          <w:szCs w:val="24"/>
        </w:rPr>
        <w:t>It is important to consider whether this feature will change the existing behavior of the user. For example, a user might be accustomed to a certain behavior, and I as a designer will change it. So, the question here is whether this change will have a positive impact or not</w:t>
      </w:r>
      <w:r>
        <w:rPr>
          <w:rFonts w:ascii="Times New Roman" w:eastAsiaTheme="minorEastAsia" w:hAnsi="Times New Roman" w:cs="Times New Roman"/>
          <w:bCs/>
          <w:sz w:val="24"/>
          <w:szCs w:val="24"/>
        </w:rPr>
        <w:t>?</w:t>
      </w:r>
      <w:r w:rsidRPr="00E57B35">
        <w:rPr>
          <w:rFonts w:ascii="Times New Roman" w:eastAsiaTheme="minorEastAsia" w:hAnsi="Times New Roman" w:cs="Times New Roman"/>
          <w:bCs/>
          <w:sz w:val="24"/>
          <w:szCs w:val="24"/>
        </w:rPr>
        <w:t xml:space="preserve"> In this case, I consider investing heavily in UX experiments.</w:t>
      </w:r>
      <w:r>
        <w:rPr>
          <w:rFonts w:ascii="Times New Roman" w:eastAsiaTheme="minorEastAsia" w:hAnsi="Times New Roman" w:cs="Times New Roman"/>
          <w:bCs/>
          <w:sz w:val="24"/>
          <w:szCs w:val="24"/>
        </w:rPr>
        <w:t>” (Nasser)</w:t>
      </w:r>
    </w:p>
    <w:p w14:paraId="20764830" w14:textId="77777777" w:rsidR="006F4616" w:rsidRDefault="006F4616" w:rsidP="00C443F7">
      <w:pPr>
        <w:ind w:firstLine="284"/>
        <w:jc w:val="both"/>
        <w:rPr>
          <w:rFonts w:ascii="Times New Roman" w:eastAsiaTheme="minorEastAsia" w:hAnsi="Times New Roman" w:cs="Times New Roman"/>
          <w:bCs/>
          <w:sz w:val="24"/>
          <w:szCs w:val="24"/>
        </w:rPr>
      </w:pPr>
      <w:r w:rsidRPr="00874BE2">
        <w:rPr>
          <w:rFonts w:ascii="Times New Roman" w:eastAsiaTheme="minorEastAsia" w:hAnsi="Times New Roman" w:cs="Times New Roman"/>
          <w:bCs/>
          <w:sz w:val="24"/>
          <w:szCs w:val="24"/>
        </w:rPr>
        <w:t>Several participants stated that introducing a new feature into the market requires a lot of effort:</w:t>
      </w:r>
    </w:p>
    <w:p w14:paraId="74BC26FC" w14:textId="77777777" w:rsidR="006F4616"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8F0E86">
        <w:rPr>
          <w:rFonts w:ascii="Times New Roman" w:eastAsiaTheme="minorEastAsia" w:hAnsi="Times New Roman" w:cs="Times New Roman"/>
          <w:bCs/>
          <w:sz w:val="24"/>
          <w:szCs w:val="24"/>
        </w:rPr>
        <w:t>When a new feature enters the market and there are no competitors</w:t>
      </w:r>
      <w:r>
        <w:rPr>
          <w:rFonts w:ascii="Times New Roman" w:eastAsiaTheme="minorEastAsia" w:hAnsi="Times New Roman" w:cs="Times New Roman"/>
          <w:bCs/>
          <w:sz w:val="24"/>
          <w:szCs w:val="24"/>
        </w:rPr>
        <w:t xml:space="preserve">, and it did not exist before, </w:t>
      </w:r>
      <w:r w:rsidRPr="008F0E86">
        <w:rPr>
          <w:rFonts w:ascii="Times New Roman" w:eastAsiaTheme="minorEastAsia" w:hAnsi="Times New Roman" w:cs="Times New Roman"/>
          <w:bCs/>
          <w:sz w:val="24"/>
          <w:szCs w:val="24"/>
        </w:rPr>
        <w:t>it will require effort,</w:t>
      </w:r>
      <w:r>
        <w:rPr>
          <w:rFonts w:ascii="Times New Roman" w:eastAsiaTheme="minorEastAsia" w:hAnsi="Times New Roman" w:cs="Times New Roman"/>
          <w:bCs/>
          <w:sz w:val="24"/>
          <w:szCs w:val="24"/>
        </w:rPr>
        <w:t xml:space="preserve"> </w:t>
      </w:r>
      <w:r w:rsidRPr="008F0E86">
        <w:rPr>
          <w:rFonts w:ascii="Times New Roman" w:eastAsiaTheme="minorEastAsia" w:hAnsi="Times New Roman" w:cs="Times New Roman"/>
          <w:bCs/>
          <w:sz w:val="24"/>
          <w:szCs w:val="24"/>
        </w:rPr>
        <w:t>as I have to understand the user's behavior.</w:t>
      </w:r>
      <w:r>
        <w:rPr>
          <w:rFonts w:ascii="Times New Roman" w:eastAsiaTheme="minorEastAsia" w:hAnsi="Times New Roman" w:cs="Times New Roman"/>
          <w:bCs/>
          <w:sz w:val="24"/>
          <w:szCs w:val="24"/>
        </w:rPr>
        <w:t>”.</w:t>
      </w:r>
      <w:r w:rsidRPr="0008719E">
        <w:rPr>
          <w:rFonts w:ascii="Times New Roman" w:eastAsiaTheme="minorEastAsia" w:hAnsi="Times New Roman" w:cs="Times New Roman"/>
          <w:bCs/>
          <w:sz w:val="24"/>
          <w:szCs w:val="24"/>
        </w:rPr>
        <w:t xml:space="preserve"> </w:t>
      </w:r>
      <w:r w:rsidRPr="008F0E86">
        <w:rPr>
          <w:rFonts w:ascii="Times New Roman" w:eastAsiaTheme="minorEastAsia" w:hAnsi="Times New Roman" w:cs="Times New Roman"/>
          <w:bCs/>
          <w:sz w:val="24"/>
          <w:szCs w:val="24"/>
        </w:rPr>
        <w:t xml:space="preserve">Continuing, the </w:t>
      </w:r>
      <w:r w:rsidRPr="008F0E86">
        <w:rPr>
          <w:rFonts w:ascii="Times New Roman" w:eastAsiaTheme="minorEastAsia" w:hAnsi="Times New Roman" w:cs="Times New Roman"/>
          <w:bCs/>
          <w:sz w:val="24"/>
          <w:szCs w:val="24"/>
        </w:rPr>
        <w:lastRenderedPageBreak/>
        <w:t xml:space="preserve">participant said, </w:t>
      </w:r>
      <w:r>
        <w:rPr>
          <w:rFonts w:ascii="Times New Roman" w:eastAsiaTheme="minorEastAsia" w:hAnsi="Times New Roman" w:cs="Times New Roman"/>
          <w:bCs/>
          <w:sz w:val="24"/>
          <w:szCs w:val="24"/>
        </w:rPr>
        <w:t>“</w:t>
      </w:r>
      <w:r w:rsidRPr="00240468">
        <w:rPr>
          <w:rFonts w:ascii="Times New Roman" w:eastAsiaTheme="minorEastAsia" w:hAnsi="Times New Roman" w:cs="Times New Roman"/>
          <w:bCs/>
          <w:sz w:val="24"/>
          <w:szCs w:val="24"/>
        </w:rPr>
        <w:t>I</w:t>
      </w:r>
      <w:r>
        <w:rPr>
          <w:rFonts w:ascii="Times New Roman" w:eastAsiaTheme="minorEastAsia" w:hAnsi="Times New Roman" w:cs="Times New Roman"/>
          <w:bCs/>
          <w:sz w:val="24"/>
          <w:szCs w:val="24"/>
        </w:rPr>
        <w:t xml:space="preserve">f I already know how the user behaves, here </w:t>
      </w:r>
      <w:r w:rsidRPr="0008719E">
        <w:rPr>
          <w:rFonts w:ascii="Times New Roman" w:eastAsiaTheme="minorEastAsia" w:hAnsi="Times New Roman" w:cs="Times New Roman"/>
          <w:bCs/>
          <w:sz w:val="24"/>
          <w:szCs w:val="24"/>
        </w:rPr>
        <w:t xml:space="preserve">I will start from the last point where we reached </w:t>
      </w:r>
      <w:r>
        <w:rPr>
          <w:rFonts w:ascii="Times New Roman" w:eastAsiaTheme="minorEastAsia" w:hAnsi="Times New Roman" w:cs="Times New Roman"/>
          <w:bCs/>
          <w:sz w:val="24"/>
          <w:szCs w:val="24"/>
        </w:rPr>
        <w:t>in the</w:t>
      </w:r>
      <w:r w:rsidRPr="0008719E">
        <w:rPr>
          <w:rFonts w:ascii="Times New Roman" w:eastAsiaTheme="minorEastAsia" w:hAnsi="Times New Roman" w:cs="Times New Roman"/>
          <w:bCs/>
          <w:sz w:val="24"/>
          <w:szCs w:val="24"/>
        </w:rPr>
        <w:t xml:space="preserve"> product </w:t>
      </w:r>
      <w:r>
        <w:rPr>
          <w:rFonts w:ascii="Times New Roman" w:eastAsiaTheme="minorEastAsia" w:hAnsi="Times New Roman" w:cs="Times New Roman"/>
          <w:bCs/>
          <w:sz w:val="24"/>
          <w:szCs w:val="24"/>
        </w:rPr>
        <w:t>and do further enhancement.” (Hamad)</w:t>
      </w:r>
    </w:p>
    <w:p w14:paraId="6F5164B3" w14:textId="4CB240CC" w:rsidR="006F4616" w:rsidRPr="001C373C" w:rsidRDefault="006F4616" w:rsidP="00A14562">
      <w:pPr>
        <w:ind w:left="567"/>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7152AE">
        <w:rPr>
          <w:rFonts w:ascii="Times New Roman" w:eastAsiaTheme="minorEastAsia" w:hAnsi="Times New Roman" w:cs="Times New Roman"/>
          <w:bCs/>
          <w:sz w:val="24"/>
          <w:szCs w:val="24"/>
        </w:rPr>
        <w:t>When adding a new feature, let</w:t>
      </w:r>
      <w:r>
        <w:rPr>
          <w:rFonts w:ascii="Times New Roman" w:eastAsiaTheme="minorEastAsia" w:hAnsi="Times New Roman" w:cs="Times New Roman"/>
          <w:bCs/>
          <w:sz w:val="24"/>
          <w:szCs w:val="24"/>
        </w:rPr>
        <w:t xml:space="preserve"> u</w:t>
      </w:r>
      <w:r w:rsidRPr="007152AE">
        <w:rPr>
          <w:rFonts w:ascii="Times New Roman" w:eastAsiaTheme="minorEastAsia" w:hAnsi="Times New Roman" w:cs="Times New Roman"/>
          <w:bCs/>
          <w:sz w:val="24"/>
          <w:szCs w:val="24"/>
        </w:rPr>
        <w:t xml:space="preserve">s say </w:t>
      </w:r>
      <w:r w:rsidRPr="007152AE">
        <w:rPr>
          <w:rFonts w:ascii="Times New Roman" w:eastAsiaTheme="minorEastAsia" w:hAnsi="Times New Roman" w:cs="Times New Roman"/>
          <w:bCs/>
          <w:i/>
          <w:iCs/>
          <w:sz w:val="24"/>
          <w:szCs w:val="24"/>
        </w:rPr>
        <w:t>auctions of special numbers</w:t>
      </w:r>
      <w:r w:rsidRPr="007152AE">
        <w:rPr>
          <w:rFonts w:ascii="Times New Roman" w:eastAsiaTheme="minorEastAsia" w:hAnsi="Times New Roman" w:cs="Times New Roman"/>
          <w:bCs/>
          <w:sz w:val="24"/>
          <w:szCs w:val="24"/>
        </w:rPr>
        <w:t xml:space="preserve">, there are no familiar features that have done that before, we need to look for indirect studies instead to find out what are the problems that the user faces in an auction feature in general, not the exact same service we provide, which is special numbers. In this case, the users will buy, </w:t>
      </w:r>
      <w:r>
        <w:rPr>
          <w:rFonts w:ascii="Times New Roman" w:eastAsiaTheme="minorEastAsia" w:hAnsi="Times New Roman" w:cs="Times New Roman"/>
          <w:bCs/>
          <w:sz w:val="24"/>
          <w:szCs w:val="24"/>
        </w:rPr>
        <w:t>we</w:t>
      </w:r>
      <w:r w:rsidRPr="007152AE">
        <w:rPr>
          <w:rFonts w:ascii="Times New Roman" w:eastAsiaTheme="minorEastAsia" w:hAnsi="Times New Roman" w:cs="Times New Roman"/>
          <w:bCs/>
          <w:sz w:val="24"/>
          <w:szCs w:val="24"/>
        </w:rPr>
        <w:t xml:space="preserve"> will pay attention to how they buy.</w:t>
      </w:r>
      <w:r w:rsidR="00B819C4">
        <w:rPr>
          <w:rFonts w:ascii="Times New Roman" w:eastAsiaTheme="minorEastAsia" w:hAnsi="Times New Roman" w:cs="Times New Roman"/>
          <w:bCs/>
          <w:sz w:val="24"/>
          <w:szCs w:val="24"/>
        </w:rPr>
        <w:t>”</w:t>
      </w:r>
      <w:r w:rsidRPr="007152AE">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w:t>
      </w:r>
      <w:proofErr w:type="spellStart"/>
      <w:r>
        <w:rPr>
          <w:rFonts w:ascii="Times New Roman" w:eastAsiaTheme="minorEastAsia" w:hAnsi="Times New Roman" w:cs="Times New Roman"/>
          <w:bCs/>
          <w:sz w:val="24"/>
          <w:szCs w:val="24"/>
        </w:rPr>
        <w:t>Lujain</w:t>
      </w:r>
      <w:proofErr w:type="spellEnd"/>
      <w:r>
        <w:rPr>
          <w:rFonts w:ascii="Times New Roman" w:eastAsiaTheme="minorEastAsia" w:hAnsi="Times New Roman" w:cs="Times New Roman"/>
          <w:bCs/>
          <w:sz w:val="24"/>
          <w:szCs w:val="24"/>
        </w:rPr>
        <w:t>)</w:t>
      </w:r>
    </w:p>
    <w:p w14:paraId="2091128D" w14:textId="6D6CAB32" w:rsidR="006F4616" w:rsidRDefault="006F4616" w:rsidP="00A14562">
      <w:pPr>
        <w:ind w:left="567"/>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w:t>
      </w:r>
      <w:r w:rsidRPr="00D01551">
        <w:rPr>
          <w:rFonts w:ascii="Times New Roman" w:eastAsiaTheme="minorEastAsia" w:hAnsi="Times New Roman" w:cs="Times New Roman"/>
          <w:bCs/>
          <w:sz w:val="24"/>
          <w:szCs w:val="24"/>
        </w:rPr>
        <w:t xml:space="preserve">The process of adding new features that have not been applied yet, and how </w:t>
      </w:r>
      <w:r>
        <w:rPr>
          <w:rFonts w:ascii="Times New Roman" w:eastAsiaTheme="minorEastAsia" w:hAnsi="Times New Roman" w:cs="Times New Roman"/>
          <w:bCs/>
          <w:sz w:val="24"/>
          <w:szCs w:val="24"/>
        </w:rPr>
        <w:t>we</w:t>
      </w:r>
      <w:r w:rsidRPr="00D01551">
        <w:rPr>
          <w:rFonts w:ascii="Times New Roman" w:eastAsiaTheme="minorEastAsia" w:hAnsi="Times New Roman" w:cs="Times New Roman"/>
          <w:bCs/>
          <w:sz w:val="24"/>
          <w:szCs w:val="24"/>
        </w:rPr>
        <w:t xml:space="preserve"> can apply them, does not go like regular features, because the new features have no customer base, therefore we will use surveys to find out our target audience.</w:t>
      </w:r>
      <w:r>
        <w:rPr>
          <w:rFonts w:ascii="Times New Roman" w:eastAsiaTheme="minorEastAsia" w:hAnsi="Times New Roman" w:cs="Times New Roman"/>
          <w:bCs/>
          <w:sz w:val="24"/>
          <w:szCs w:val="24"/>
        </w:rPr>
        <w:t xml:space="preserve"> </w:t>
      </w:r>
      <w:r w:rsidRPr="00B6340E">
        <w:rPr>
          <w:rFonts w:ascii="Times New Roman" w:eastAsiaTheme="minorEastAsia" w:hAnsi="Times New Roman" w:cs="Times New Roman"/>
          <w:bCs/>
          <w:sz w:val="24"/>
          <w:szCs w:val="24"/>
        </w:rPr>
        <w:t xml:space="preserve">Since it is a new idea, we need to sketch a new experience, where </w:t>
      </w:r>
      <w:r>
        <w:rPr>
          <w:rFonts w:ascii="Times New Roman" w:eastAsiaTheme="minorEastAsia" w:hAnsi="Times New Roman" w:cs="Times New Roman"/>
          <w:bCs/>
          <w:sz w:val="24"/>
          <w:szCs w:val="24"/>
        </w:rPr>
        <w:t>we</w:t>
      </w:r>
      <w:r w:rsidRPr="00B6340E">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need</w:t>
      </w:r>
      <w:r w:rsidRPr="00B6340E">
        <w:rPr>
          <w:rFonts w:ascii="Times New Roman" w:eastAsiaTheme="minorEastAsia" w:hAnsi="Times New Roman" w:cs="Times New Roman"/>
          <w:bCs/>
          <w:sz w:val="24"/>
          <w:szCs w:val="24"/>
        </w:rPr>
        <w:t xml:space="preserve"> do heavy work to understand what </w:t>
      </w:r>
      <w:r>
        <w:rPr>
          <w:rFonts w:ascii="Times New Roman" w:eastAsiaTheme="minorEastAsia" w:hAnsi="Times New Roman" w:cs="Times New Roman"/>
          <w:bCs/>
          <w:sz w:val="24"/>
          <w:szCs w:val="24"/>
        </w:rPr>
        <w:t>users</w:t>
      </w:r>
      <w:r w:rsidRPr="00B6340E">
        <w:rPr>
          <w:rFonts w:ascii="Times New Roman" w:eastAsiaTheme="minorEastAsia" w:hAnsi="Times New Roman" w:cs="Times New Roman"/>
          <w:bCs/>
          <w:sz w:val="24"/>
          <w:szCs w:val="24"/>
        </w:rPr>
        <w:t xml:space="preserve"> are expecting from this feature</w:t>
      </w:r>
      <w:r>
        <w:rPr>
          <w:rFonts w:ascii="Times New Roman" w:eastAsiaTheme="minorEastAsia" w:hAnsi="Times New Roman" w:cs="Times New Roman"/>
          <w:bCs/>
          <w:sz w:val="24"/>
          <w:szCs w:val="24"/>
        </w:rPr>
        <w:t>.” (Bandar)</w:t>
      </w:r>
    </w:p>
    <w:p w14:paraId="386D377C" w14:textId="09942CB1" w:rsidR="00AB07F2" w:rsidRPr="00AB07F2" w:rsidRDefault="00AB07F2" w:rsidP="00AB07F2">
      <w:pPr>
        <w:pStyle w:val="NormalWeb"/>
        <w:spacing w:before="0" w:beforeAutospacing="0" w:after="200" w:afterAutospacing="0" w:line="276" w:lineRule="auto"/>
        <w:ind w:left="567"/>
        <w:jc w:val="both"/>
        <w:rPr>
          <w:color w:val="000000"/>
        </w:rPr>
      </w:pPr>
      <w:r>
        <w:rPr>
          <w:color w:val="000000"/>
        </w:rPr>
        <w:t>“If the service is very newly introduced to the market, I will conduct a benchmark analysis of how the outsiders did it, I will make quick research on how this feature is used externally, and if this feature is available in our market, I will conduct a competitive analysis. Then I will see if this feature achieves the desired need or not, if not, I will take it to the market and do my</w:t>
      </w:r>
      <w:r>
        <w:rPr>
          <w:rStyle w:val="apple-converted-space"/>
          <w:color w:val="000000"/>
        </w:rPr>
        <w:t> </w:t>
      </w:r>
      <w:r>
        <w:rPr>
          <w:rStyle w:val="issue-underline"/>
          <w:color w:val="000000"/>
        </w:rPr>
        <w:t>best</w:t>
      </w:r>
      <w:r>
        <w:rPr>
          <w:rStyle w:val="apple-converted-space"/>
          <w:color w:val="000000"/>
        </w:rPr>
        <w:t> </w:t>
      </w:r>
      <w:r>
        <w:rPr>
          <w:color w:val="000000"/>
        </w:rPr>
        <w:t>and take feedback on it.” (Saad)</w:t>
      </w:r>
    </w:p>
    <w:p w14:paraId="4EF95741" w14:textId="491CEAF3" w:rsidR="008E49CD" w:rsidRDefault="009F59C8" w:rsidP="00032332">
      <w:pPr>
        <w:ind w:firstLine="284"/>
        <w:jc w:val="both"/>
        <w:rPr>
          <w:rFonts w:ascii="Times New Roman" w:eastAsiaTheme="minorEastAsia" w:hAnsi="Times New Roman" w:cs="Times New Roman"/>
          <w:bCs/>
          <w:sz w:val="24"/>
          <w:szCs w:val="24"/>
        </w:rPr>
      </w:pPr>
      <w:r w:rsidRPr="00340457">
        <w:rPr>
          <w:rFonts w:ascii="Times New Roman" w:eastAsiaTheme="minorEastAsia" w:hAnsi="Times New Roman" w:cs="Times New Roman"/>
          <w:bCs/>
          <w:sz w:val="24"/>
          <w:szCs w:val="24"/>
          <w:highlight w:val="yellow"/>
        </w:rPr>
        <w:t>Though</w:t>
      </w:r>
      <w:r w:rsidR="003A4498" w:rsidRPr="00340457">
        <w:rPr>
          <w:rFonts w:ascii="Times New Roman" w:eastAsiaTheme="minorEastAsia" w:hAnsi="Times New Roman" w:cs="Times New Roman"/>
          <w:bCs/>
          <w:sz w:val="24"/>
          <w:szCs w:val="24"/>
          <w:highlight w:val="yellow"/>
        </w:rPr>
        <w:t xml:space="preserve"> three participants had differing perspectives on releasing a new feature into the market</w:t>
      </w:r>
      <w:r w:rsidR="003A4498" w:rsidRPr="00270EC8">
        <w:rPr>
          <w:rFonts w:ascii="Times New Roman" w:eastAsiaTheme="minorEastAsia" w:hAnsi="Times New Roman" w:cs="Times New Roman"/>
          <w:bCs/>
          <w:sz w:val="24"/>
          <w:szCs w:val="24"/>
        </w:rPr>
        <w:t>, they all gave the same example: delivering food through drones. Despite its complexity, launching it early can require a minimal effort if the goal is to reach the market in a timely manner. They argued that a Minimum Viable Product (MVP) would be suitable since this type of technology was relatively new; Gathering feedback from users would help them comprehend how best to develop and implement it.</w:t>
      </w:r>
      <w:r w:rsidR="00032332" w:rsidRPr="009F59C8">
        <w:rPr>
          <w:rFonts w:ascii="Times New Roman" w:eastAsiaTheme="minorEastAsia" w:hAnsi="Times New Roman" w:cs="Times New Roman"/>
          <w:bCs/>
          <w:sz w:val="24"/>
          <w:szCs w:val="24"/>
        </w:rPr>
        <w:t xml:space="preserve"> (</w:t>
      </w:r>
      <w:proofErr w:type="spellStart"/>
      <w:r w:rsidR="00032332" w:rsidRPr="009F59C8">
        <w:rPr>
          <w:rFonts w:ascii="Times New Roman" w:eastAsiaTheme="minorEastAsia" w:hAnsi="Times New Roman" w:cs="Times New Roman"/>
          <w:bCs/>
          <w:sz w:val="24"/>
          <w:szCs w:val="24"/>
        </w:rPr>
        <w:t>Moath</w:t>
      </w:r>
      <w:proofErr w:type="spellEnd"/>
      <w:r w:rsidR="00032332" w:rsidRPr="009F59C8">
        <w:rPr>
          <w:rFonts w:ascii="Times New Roman" w:eastAsiaTheme="minorEastAsia" w:hAnsi="Times New Roman" w:cs="Times New Roman"/>
          <w:bCs/>
          <w:sz w:val="24"/>
          <w:szCs w:val="24"/>
        </w:rPr>
        <w:t xml:space="preserve">, </w:t>
      </w:r>
      <w:proofErr w:type="gramStart"/>
      <w:r w:rsidR="00032332" w:rsidRPr="009F59C8">
        <w:rPr>
          <w:rFonts w:ascii="Times New Roman" w:eastAsiaTheme="minorEastAsia" w:hAnsi="Times New Roman" w:cs="Times New Roman"/>
          <w:bCs/>
          <w:sz w:val="24"/>
          <w:szCs w:val="24"/>
        </w:rPr>
        <w:t>Bandar</w:t>
      </w:r>
      <w:proofErr w:type="gramEnd"/>
      <w:r w:rsidR="00032332" w:rsidRPr="009F59C8">
        <w:rPr>
          <w:rFonts w:ascii="Times New Roman" w:eastAsiaTheme="minorEastAsia" w:hAnsi="Times New Roman" w:cs="Times New Roman"/>
          <w:bCs/>
          <w:sz w:val="24"/>
          <w:szCs w:val="24"/>
        </w:rPr>
        <w:t xml:space="preserve"> and Hamad</w:t>
      </w:r>
      <w:r w:rsidR="00032332">
        <w:rPr>
          <w:rFonts w:ascii="Times New Roman" w:eastAsiaTheme="minorEastAsia" w:hAnsi="Times New Roman" w:cs="Times New Roman"/>
          <w:bCs/>
          <w:sz w:val="24"/>
          <w:szCs w:val="24"/>
        </w:rPr>
        <w:t>)</w:t>
      </w:r>
    </w:p>
    <w:p w14:paraId="202A7926" w14:textId="620330D8" w:rsidR="0031270E" w:rsidRDefault="006F4616" w:rsidP="00C443F7">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One</w:t>
      </w:r>
      <w:r w:rsidRPr="00874BE2">
        <w:rPr>
          <w:rFonts w:ascii="Times New Roman" w:eastAsiaTheme="minorEastAsia" w:hAnsi="Times New Roman" w:cs="Times New Roman"/>
          <w:bCs/>
          <w:sz w:val="24"/>
          <w:szCs w:val="24"/>
        </w:rPr>
        <w:t xml:space="preserve"> participant</w:t>
      </w:r>
      <w:r>
        <w:rPr>
          <w:rFonts w:ascii="Times New Roman" w:eastAsiaTheme="minorEastAsia" w:hAnsi="Times New Roman" w:cs="Times New Roman"/>
          <w:bCs/>
          <w:sz w:val="24"/>
          <w:szCs w:val="24"/>
        </w:rPr>
        <w:t xml:space="preserve"> </w:t>
      </w:r>
      <w:r w:rsidRPr="00874BE2">
        <w:rPr>
          <w:rFonts w:ascii="Times New Roman" w:eastAsiaTheme="minorEastAsia" w:hAnsi="Times New Roman" w:cs="Times New Roman"/>
          <w:bCs/>
          <w:sz w:val="24"/>
          <w:szCs w:val="24"/>
        </w:rPr>
        <w:t xml:space="preserve">stated that </w:t>
      </w:r>
      <w:r w:rsidR="0031270E">
        <w:rPr>
          <w:rFonts w:ascii="Times New Roman" w:eastAsiaTheme="minorEastAsia" w:hAnsi="Times New Roman" w:cs="Times New Roman"/>
          <w:bCs/>
          <w:sz w:val="24"/>
          <w:szCs w:val="24"/>
        </w:rPr>
        <w:t xml:space="preserve">they should </w:t>
      </w:r>
      <w:r w:rsidR="00DA36D4">
        <w:rPr>
          <w:rFonts w:ascii="Times New Roman" w:eastAsiaTheme="minorEastAsia" w:hAnsi="Times New Roman" w:cs="Times New Roman"/>
          <w:bCs/>
          <w:sz w:val="24"/>
          <w:szCs w:val="24"/>
        </w:rPr>
        <w:t>determine the complexity of the feature</w:t>
      </w:r>
      <w:r w:rsidR="00321E81">
        <w:rPr>
          <w:rFonts w:ascii="Times New Roman" w:eastAsiaTheme="minorEastAsia" w:hAnsi="Times New Roman" w:cs="Times New Roman"/>
          <w:bCs/>
          <w:sz w:val="24"/>
          <w:szCs w:val="24"/>
        </w:rPr>
        <w:t xml:space="preserve"> and </w:t>
      </w:r>
      <w:r w:rsidR="00EF2F60">
        <w:rPr>
          <w:rFonts w:ascii="Times New Roman" w:eastAsiaTheme="minorEastAsia" w:hAnsi="Times New Roman" w:cs="Times New Roman"/>
          <w:bCs/>
          <w:sz w:val="24"/>
          <w:szCs w:val="24"/>
        </w:rPr>
        <w:t>whether</w:t>
      </w:r>
      <w:r w:rsidR="00321E81">
        <w:rPr>
          <w:rFonts w:ascii="Times New Roman" w:eastAsiaTheme="minorEastAsia" w:hAnsi="Times New Roman" w:cs="Times New Roman"/>
          <w:bCs/>
          <w:sz w:val="24"/>
          <w:szCs w:val="24"/>
        </w:rPr>
        <w:t xml:space="preserve"> it will be easily </w:t>
      </w:r>
      <w:r w:rsidR="00EF2F60">
        <w:rPr>
          <w:rFonts w:ascii="Times New Roman" w:eastAsiaTheme="minorEastAsia" w:hAnsi="Times New Roman" w:cs="Times New Roman"/>
          <w:bCs/>
          <w:sz w:val="24"/>
          <w:szCs w:val="24"/>
        </w:rPr>
        <w:t>understood</w:t>
      </w:r>
      <w:r w:rsidR="009F0C2D">
        <w:rPr>
          <w:rFonts w:ascii="Times New Roman" w:eastAsiaTheme="minorEastAsia" w:hAnsi="Times New Roman" w:cs="Times New Roman"/>
          <w:bCs/>
          <w:sz w:val="24"/>
          <w:szCs w:val="24"/>
        </w:rPr>
        <w:t xml:space="preserve"> by its users</w:t>
      </w:r>
      <w:r w:rsidR="00EF2F60">
        <w:rPr>
          <w:rFonts w:ascii="Times New Roman" w:eastAsiaTheme="minorEastAsia" w:hAnsi="Times New Roman" w:cs="Times New Roman"/>
          <w:bCs/>
          <w:sz w:val="24"/>
          <w:szCs w:val="24"/>
        </w:rPr>
        <w:t>.</w:t>
      </w:r>
    </w:p>
    <w:p w14:paraId="19E09F40" w14:textId="77777777" w:rsidR="006F4616" w:rsidRPr="007E5D00" w:rsidRDefault="006F4616" w:rsidP="00A14562">
      <w:pPr>
        <w:ind w:left="567" w:firstLine="9"/>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“How complicated is the feature, which I mean the complicated of the process to make it simple to the user or not, for example, when we say that this feature may confuse the users in specific steps or other features, here I will try to see how I can simple it without </w:t>
      </w:r>
      <w:r w:rsidRPr="006B6EDF">
        <w:rPr>
          <w:rFonts w:ascii="Times New Roman" w:eastAsiaTheme="minorEastAsia" w:hAnsi="Times New Roman" w:cs="Times New Roman"/>
          <w:bCs/>
          <w:sz w:val="24"/>
          <w:szCs w:val="24"/>
        </w:rPr>
        <w:t>making a problem</w:t>
      </w:r>
      <w:r>
        <w:rPr>
          <w:rFonts w:ascii="Times New Roman" w:eastAsiaTheme="minorEastAsia" w:hAnsi="Times New Roman" w:cs="Times New Roman"/>
          <w:bCs/>
          <w:sz w:val="24"/>
          <w:szCs w:val="24"/>
        </w:rPr>
        <w:t xml:space="preserve"> to the user.” (</w:t>
      </w:r>
      <w:proofErr w:type="spellStart"/>
      <w:r>
        <w:rPr>
          <w:rFonts w:ascii="Times New Roman" w:eastAsiaTheme="minorEastAsia" w:hAnsi="Times New Roman" w:cs="Times New Roman"/>
          <w:bCs/>
          <w:sz w:val="24"/>
          <w:szCs w:val="24"/>
        </w:rPr>
        <w:t>Lujain</w:t>
      </w:r>
      <w:proofErr w:type="spellEnd"/>
      <w:r>
        <w:rPr>
          <w:rFonts w:ascii="Times New Roman" w:eastAsiaTheme="minorEastAsia" w:hAnsi="Times New Roman" w:cs="Times New Roman"/>
          <w:bCs/>
          <w:sz w:val="24"/>
          <w:szCs w:val="24"/>
        </w:rPr>
        <w:t>)</w:t>
      </w:r>
    </w:p>
    <w:p w14:paraId="0867F0F9" w14:textId="77777777" w:rsidR="006F4616" w:rsidRDefault="006F4616" w:rsidP="00C443F7">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Based on the </w:t>
      </w:r>
      <w:r w:rsidRPr="00D77019">
        <w:rPr>
          <w:rFonts w:ascii="Times New Roman" w:eastAsiaTheme="minorEastAsia" w:hAnsi="Times New Roman" w:cs="Times New Roman"/>
          <w:bCs/>
          <w:sz w:val="24"/>
          <w:szCs w:val="24"/>
        </w:rPr>
        <w:t>practitioners’</w:t>
      </w:r>
      <w:r>
        <w:rPr>
          <w:rFonts w:ascii="Times New Roman" w:eastAsiaTheme="minorEastAsia" w:hAnsi="Times New Roman" w:cs="Times New Roman"/>
          <w:bCs/>
          <w:sz w:val="24"/>
          <w:szCs w:val="24"/>
        </w:rPr>
        <w:t xml:space="preserve"> responses, they </w:t>
      </w:r>
      <w:r w:rsidRPr="008F72C1">
        <w:rPr>
          <w:rFonts w:ascii="Times New Roman" w:eastAsiaTheme="minorEastAsia" w:hAnsi="Times New Roman" w:cs="Times New Roman"/>
          <w:bCs/>
          <w:sz w:val="24"/>
          <w:szCs w:val="24"/>
        </w:rPr>
        <w:t xml:space="preserve">determine </w:t>
      </w:r>
      <w:r>
        <w:rPr>
          <w:rFonts w:ascii="Times New Roman" w:eastAsiaTheme="minorEastAsia" w:hAnsi="Times New Roman" w:cs="Times New Roman"/>
          <w:bCs/>
          <w:sz w:val="24"/>
          <w:szCs w:val="24"/>
        </w:rPr>
        <w:t xml:space="preserve">the </w:t>
      </w:r>
      <w:r w:rsidRPr="008F72C1">
        <w:rPr>
          <w:rFonts w:ascii="Times New Roman" w:eastAsiaTheme="minorEastAsia" w:hAnsi="Times New Roman" w:cs="Times New Roman"/>
          <w:bCs/>
          <w:sz w:val="24"/>
          <w:szCs w:val="24"/>
        </w:rPr>
        <w:t>importance</w:t>
      </w:r>
      <w:r>
        <w:rPr>
          <w:rFonts w:ascii="Times New Roman" w:eastAsiaTheme="minorEastAsia" w:hAnsi="Times New Roman" w:cs="Times New Roman"/>
          <w:bCs/>
          <w:sz w:val="24"/>
          <w:szCs w:val="24"/>
        </w:rPr>
        <w:t xml:space="preserve"> of </w:t>
      </w:r>
      <w:r w:rsidRPr="008F72C1">
        <w:rPr>
          <w:rFonts w:ascii="Times New Roman" w:eastAsiaTheme="minorEastAsia" w:hAnsi="Times New Roman" w:cs="Times New Roman"/>
          <w:bCs/>
          <w:sz w:val="24"/>
          <w:szCs w:val="24"/>
        </w:rPr>
        <w:t xml:space="preserve">conducting UX experiments by evaluating </w:t>
      </w:r>
      <w:r>
        <w:rPr>
          <w:rFonts w:ascii="Times New Roman" w:eastAsiaTheme="minorEastAsia" w:hAnsi="Times New Roman" w:cs="Times New Roman"/>
          <w:bCs/>
          <w:sz w:val="24"/>
          <w:szCs w:val="24"/>
        </w:rPr>
        <w:t xml:space="preserve">potential value, </w:t>
      </w:r>
      <w:proofErr w:type="gramStart"/>
      <w:r>
        <w:rPr>
          <w:rFonts w:ascii="Times New Roman" w:eastAsiaTheme="minorEastAsia" w:hAnsi="Times New Roman" w:cs="Times New Roman"/>
          <w:bCs/>
          <w:sz w:val="24"/>
          <w:szCs w:val="24"/>
        </w:rPr>
        <w:t>familiarity</w:t>
      </w:r>
      <w:proofErr w:type="gramEnd"/>
      <w:r>
        <w:rPr>
          <w:rFonts w:ascii="Times New Roman" w:eastAsiaTheme="minorEastAsia" w:hAnsi="Times New Roman" w:cs="Times New Roman"/>
          <w:bCs/>
          <w:sz w:val="24"/>
          <w:szCs w:val="24"/>
        </w:rPr>
        <w:t xml:space="preserve"> </w:t>
      </w:r>
      <w:r w:rsidRPr="008F72C1">
        <w:rPr>
          <w:rFonts w:ascii="Times New Roman" w:eastAsiaTheme="minorEastAsia" w:hAnsi="Times New Roman" w:cs="Times New Roman"/>
          <w:bCs/>
          <w:sz w:val="24"/>
          <w:szCs w:val="24"/>
        </w:rPr>
        <w:t>and clarity relationship</w:t>
      </w:r>
      <w:r>
        <w:rPr>
          <w:rFonts w:ascii="Times New Roman" w:eastAsiaTheme="minorEastAsia" w:hAnsi="Times New Roman" w:cs="Times New Roman"/>
          <w:bCs/>
          <w:sz w:val="24"/>
          <w:szCs w:val="24"/>
        </w:rPr>
        <w:t xml:space="preserve">, with potential value having a </w:t>
      </w:r>
      <w:r w:rsidRPr="00721492">
        <w:rPr>
          <w:rFonts w:ascii="Times New Roman" w:eastAsiaTheme="minorEastAsia" w:hAnsi="Times New Roman" w:cs="Times New Roman"/>
          <w:bCs/>
          <w:sz w:val="24"/>
          <w:szCs w:val="24"/>
        </w:rPr>
        <w:t xml:space="preserve">significant </w:t>
      </w:r>
      <w:r>
        <w:rPr>
          <w:rFonts w:ascii="Times New Roman" w:eastAsiaTheme="minorEastAsia" w:hAnsi="Times New Roman" w:cs="Times New Roman"/>
          <w:bCs/>
          <w:sz w:val="24"/>
          <w:szCs w:val="24"/>
        </w:rPr>
        <w:t>impact over familiarity</w:t>
      </w:r>
      <w:r w:rsidRPr="008F72C1">
        <w:rPr>
          <w:rFonts w:ascii="Times New Roman" w:eastAsiaTheme="minorEastAsia" w:hAnsi="Times New Roman" w:cs="Times New Roman"/>
          <w:bCs/>
          <w:sz w:val="24"/>
          <w:szCs w:val="24"/>
        </w:rPr>
        <w:t xml:space="preserve"> </w:t>
      </w:r>
      <w:r>
        <w:rPr>
          <w:rFonts w:ascii="Times New Roman" w:eastAsiaTheme="minorEastAsia" w:hAnsi="Times New Roman" w:cs="Times New Roman"/>
          <w:bCs/>
          <w:sz w:val="24"/>
          <w:szCs w:val="24"/>
        </w:rPr>
        <w:t xml:space="preserve">and </w:t>
      </w:r>
      <w:r w:rsidRPr="008F72C1">
        <w:rPr>
          <w:rFonts w:ascii="Times New Roman" w:eastAsiaTheme="minorEastAsia" w:hAnsi="Times New Roman" w:cs="Times New Roman"/>
          <w:bCs/>
          <w:sz w:val="24"/>
          <w:szCs w:val="24"/>
        </w:rPr>
        <w:t>clarity</w:t>
      </w:r>
      <w:r>
        <w:rPr>
          <w:rFonts w:ascii="Times New Roman" w:eastAsiaTheme="minorEastAsia" w:hAnsi="Times New Roman" w:cs="Times New Roman"/>
          <w:bCs/>
          <w:sz w:val="24"/>
          <w:szCs w:val="24"/>
        </w:rPr>
        <w:t xml:space="preserve">, </w:t>
      </w:r>
      <w:r w:rsidRPr="00961B12">
        <w:rPr>
          <w:rFonts w:ascii="Times New Roman" w:eastAsiaTheme="minorEastAsia" w:hAnsi="Times New Roman" w:cs="Times New Roman"/>
          <w:bCs/>
          <w:sz w:val="24"/>
          <w:szCs w:val="24"/>
        </w:rPr>
        <w:t>while</w:t>
      </w:r>
      <w:r>
        <w:rPr>
          <w:rFonts w:ascii="Times New Roman" w:eastAsiaTheme="minorEastAsia" w:hAnsi="Times New Roman" w:cs="Times New Roman" w:hint="cs"/>
          <w:bCs/>
          <w:sz w:val="24"/>
          <w:szCs w:val="24"/>
          <w:rtl/>
        </w:rPr>
        <w:t xml:space="preserve"> </w:t>
      </w:r>
      <w:r>
        <w:rPr>
          <w:rFonts w:ascii="Times New Roman" w:eastAsiaTheme="minorEastAsia" w:hAnsi="Times New Roman" w:cs="Times New Roman"/>
          <w:bCs/>
          <w:sz w:val="24"/>
          <w:szCs w:val="24"/>
        </w:rPr>
        <w:t>familiarity</w:t>
      </w:r>
      <w:r>
        <w:rPr>
          <w:rFonts w:ascii="Times New Roman" w:eastAsiaTheme="minorEastAsia" w:hAnsi="Times New Roman" w:cs="Times New Roman" w:hint="cs"/>
          <w:bCs/>
          <w:sz w:val="24"/>
          <w:szCs w:val="24"/>
          <w:rtl/>
        </w:rPr>
        <w:t xml:space="preserve"> </w:t>
      </w:r>
      <w:r>
        <w:rPr>
          <w:rFonts w:ascii="Times New Roman" w:eastAsiaTheme="minorEastAsia" w:hAnsi="Times New Roman" w:cs="Times New Roman"/>
          <w:bCs/>
          <w:sz w:val="24"/>
          <w:szCs w:val="24"/>
        </w:rPr>
        <w:t xml:space="preserve">has </w:t>
      </w:r>
      <w:r w:rsidRPr="00721492">
        <w:rPr>
          <w:rFonts w:ascii="Times New Roman" w:eastAsiaTheme="minorEastAsia" w:hAnsi="Times New Roman" w:cs="Times New Roman"/>
          <w:bCs/>
          <w:sz w:val="24"/>
          <w:szCs w:val="24"/>
        </w:rPr>
        <w:t xml:space="preserve">slightly </w:t>
      </w:r>
      <w:r>
        <w:rPr>
          <w:rFonts w:ascii="Times New Roman" w:eastAsiaTheme="minorEastAsia" w:hAnsi="Times New Roman" w:cs="Times New Roman"/>
          <w:bCs/>
          <w:sz w:val="24"/>
          <w:szCs w:val="24"/>
        </w:rPr>
        <w:t xml:space="preserve">higher impact than </w:t>
      </w:r>
      <w:r w:rsidRPr="008F72C1">
        <w:rPr>
          <w:rFonts w:ascii="Times New Roman" w:eastAsiaTheme="minorEastAsia" w:hAnsi="Times New Roman" w:cs="Times New Roman"/>
          <w:bCs/>
          <w:sz w:val="24"/>
          <w:szCs w:val="24"/>
        </w:rPr>
        <w:t>clarity</w:t>
      </w:r>
      <w:r>
        <w:rPr>
          <w:rFonts w:ascii="Times New Roman" w:eastAsiaTheme="minorEastAsia" w:hAnsi="Times New Roman" w:cs="Times New Roman"/>
          <w:bCs/>
          <w:sz w:val="24"/>
          <w:szCs w:val="24"/>
        </w:rPr>
        <w:t xml:space="preserve">. Resulting to conclusion the </w:t>
      </w:r>
      <w:r w:rsidRPr="00F43744">
        <w:rPr>
          <w:rFonts w:ascii="Times New Roman" w:eastAsiaTheme="minorEastAsia" w:hAnsi="Times New Roman" w:cs="Times New Roman"/>
          <w:bCs/>
          <w:sz w:val="24"/>
          <w:szCs w:val="24"/>
        </w:rPr>
        <w:t>suggested weighting is</w:t>
      </w:r>
      <w:r>
        <w:rPr>
          <w:rFonts w:ascii="Times New Roman" w:eastAsiaTheme="minorEastAsia" w:hAnsi="Times New Roman" w:cs="Times New Roman"/>
          <w:bCs/>
          <w:sz w:val="24"/>
          <w:szCs w:val="24"/>
        </w:rPr>
        <w:t xml:space="preserve"> 6:3:1 </w:t>
      </w:r>
      <w:r w:rsidRPr="00F43744">
        <w:rPr>
          <w:rFonts w:ascii="Times New Roman" w:eastAsiaTheme="minorEastAsia" w:hAnsi="Times New Roman" w:cs="Times New Roman"/>
          <w:bCs/>
          <w:sz w:val="24"/>
          <w:szCs w:val="24"/>
        </w:rPr>
        <w:t xml:space="preserve">for </w:t>
      </w:r>
      <w:r>
        <w:rPr>
          <w:rFonts w:ascii="Times New Roman" w:eastAsiaTheme="minorEastAsia" w:hAnsi="Times New Roman" w:cs="Times New Roman"/>
          <w:bCs/>
          <w:sz w:val="24"/>
          <w:szCs w:val="24"/>
        </w:rPr>
        <w:t xml:space="preserve">potential value, </w:t>
      </w:r>
      <w:proofErr w:type="gramStart"/>
      <w:r>
        <w:rPr>
          <w:rFonts w:ascii="Times New Roman" w:eastAsiaTheme="minorEastAsia" w:hAnsi="Times New Roman" w:cs="Times New Roman"/>
          <w:bCs/>
          <w:sz w:val="24"/>
          <w:szCs w:val="24"/>
        </w:rPr>
        <w:t>familiarity</w:t>
      </w:r>
      <w:proofErr w:type="gramEnd"/>
      <w:r>
        <w:rPr>
          <w:rFonts w:ascii="Times New Roman" w:eastAsiaTheme="minorEastAsia" w:hAnsi="Times New Roman" w:cs="Times New Roman"/>
          <w:bCs/>
          <w:sz w:val="24"/>
          <w:szCs w:val="24"/>
        </w:rPr>
        <w:t xml:space="preserve"> </w:t>
      </w:r>
      <w:r w:rsidRPr="008F72C1">
        <w:rPr>
          <w:rFonts w:ascii="Times New Roman" w:eastAsiaTheme="minorEastAsia" w:hAnsi="Times New Roman" w:cs="Times New Roman"/>
          <w:bCs/>
          <w:sz w:val="24"/>
          <w:szCs w:val="24"/>
        </w:rPr>
        <w:t>and clarity</w:t>
      </w:r>
      <w:r>
        <w:rPr>
          <w:rFonts w:ascii="Times New Roman" w:eastAsiaTheme="minorEastAsia" w:hAnsi="Times New Roman" w:cs="Times New Roman"/>
          <w:bCs/>
          <w:sz w:val="24"/>
          <w:szCs w:val="24"/>
        </w:rPr>
        <w:t xml:space="preserve">. </w:t>
      </w:r>
    </w:p>
    <w:p w14:paraId="42A0CCAC" w14:textId="35B15175" w:rsidR="00EE134D" w:rsidRDefault="006F4616" w:rsidP="002C0E54">
      <w:pPr>
        <w:ind w:firstLine="284"/>
        <w:jc w:val="both"/>
        <w:rPr>
          <w:rFonts w:ascii="Times New Roman" w:eastAsiaTheme="minorEastAsia" w:hAnsi="Times New Roman" w:cs="Times New Roman"/>
          <w:bCs/>
          <w:sz w:val="24"/>
          <w:szCs w:val="24"/>
        </w:rPr>
      </w:pPr>
      <w:r w:rsidRPr="00114ED3">
        <w:rPr>
          <w:rFonts w:ascii="Times New Roman" w:eastAsiaTheme="minorEastAsia" w:hAnsi="Times New Roman" w:cs="Times New Roman"/>
          <w:bCs/>
          <w:sz w:val="24"/>
          <w:szCs w:val="24"/>
        </w:rPr>
        <w:lastRenderedPageBreak/>
        <w:t>The weighting is done because a high level of potential value (</w:t>
      </w:r>
      <w:r>
        <w:rPr>
          <w:rFonts w:ascii="Times New Roman" w:eastAsiaTheme="minorEastAsia" w:hAnsi="Times New Roman" w:cs="Times New Roman"/>
          <w:bCs/>
          <w:sz w:val="24"/>
          <w:szCs w:val="24"/>
        </w:rPr>
        <w:t>customer</w:t>
      </w:r>
      <w:r w:rsidRPr="00114ED3">
        <w:rPr>
          <w:rFonts w:ascii="Times New Roman" w:eastAsiaTheme="minorEastAsia" w:hAnsi="Times New Roman" w:cs="Times New Roman"/>
          <w:bCs/>
          <w:sz w:val="24"/>
          <w:szCs w:val="24"/>
        </w:rPr>
        <w:t xml:space="preserve"> and business value) leads to long-term profitability and growth, thus increasing the need for carrying out UX experiments. Besides, a high level of unfamiliarity can negatively impact whether a feature will fulfill the user's expectations. However, the feature can still be delivered with a minimum requirement so the UX team can observe how the user behaves towards this feature and get some feedback. Unclarity also has an impact on conducting UX experiments. However, when compared with potential value and unfamiliarity, it does not have a significant impact, because it is expected that the requirements are not completely understood.</w:t>
      </w:r>
      <w:r w:rsidR="008C5F31">
        <w:rPr>
          <w:rFonts w:ascii="Times New Roman" w:eastAsiaTheme="minorEastAsia" w:hAnsi="Times New Roman" w:cs="Times New Roman"/>
          <w:bCs/>
          <w:sz w:val="24"/>
          <w:szCs w:val="24"/>
        </w:rPr>
        <w:t xml:space="preserve"> </w:t>
      </w:r>
      <w:r w:rsidR="00AD08AE">
        <w:rPr>
          <w:rFonts w:ascii="Times New Roman" w:eastAsiaTheme="minorEastAsia" w:hAnsi="Times New Roman" w:cs="Times New Roman"/>
          <w:bCs/>
          <w:sz w:val="24"/>
          <w:szCs w:val="24"/>
        </w:rPr>
        <w:fldChar w:fldCharType="begin"/>
      </w:r>
      <w:r w:rsidR="00AD08AE">
        <w:rPr>
          <w:rFonts w:ascii="Times New Roman" w:eastAsiaTheme="minorEastAsia" w:hAnsi="Times New Roman" w:cs="Times New Roman"/>
          <w:bCs/>
          <w:sz w:val="24"/>
          <w:szCs w:val="24"/>
        </w:rPr>
        <w:instrText xml:space="preserve"> REF _Ref126893148 \h  \* MERGEFORMAT </w:instrText>
      </w:r>
      <w:r w:rsidR="00AD08AE">
        <w:rPr>
          <w:rFonts w:ascii="Times New Roman" w:eastAsiaTheme="minorEastAsia" w:hAnsi="Times New Roman" w:cs="Times New Roman"/>
          <w:bCs/>
          <w:sz w:val="24"/>
          <w:szCs w:val="24"/>
        </w:rPr>
      </w:r>
      <w:r w:rsidR="00AD08AE">
        <w:rPr>
          <w:rFonts w:ascii="Times New Roman" w:eastAsiaTheme="minorEastAsia" w:hAnsi="Times New Roman" w:cs="Times New Roman"/>
          <w:bCs/>
          <w:sz w:val="24"/>
          <w:szCs w:val="24"/>
        </w:rPr>
        <w:fldChar w:fldCharType="separate"/>
      </w:r>
      <w:r w:rsidR="00BC33AC" w:rsidRPr="008554E3">
        <w:rPr>
          <w:rFonts w:ascii="Times New Roman" w:eastAsiaTheme="minorEastAsia" w:hAnsi="Times New Roman" w:cs="Times New Roman"/>
          <w:bCs/>
          <w:sz w:val="24"/>
          <w:szCs w:val="24"/>
        </w:rPr>
        <w:t>Figure 5</w:t>
      </w:r>
      <w:r w:rsidR="00AD08AE">
        <w:rPr>
          <w:rFonts w:ascii="Times New Roman" w:eastAsiaTheme="minorEastAsia" w:hAnsi="Times New Roman" w:cs="Times New Roman"/>
          <w:bCs/>
          <w:sz w:val="24"/>
          <w:szCs w:val="24"/>
        </w:rPr>
        <w:fldChar w:fldCharType="end"/>
      </w:r>
      <w:r w:rsidR="00AD08AE">
        <w:rPr>
          <w:rFonts w:ascii="Times New Roman" w:eastAsiaTheme="minorEastAsia" w:hAnsi="Times New Roman" w:cs="Times New Roman"/>
          <w:bCs/>
          <w:sz w:val="24"/>
          <w:szCs w:val="24"/>
        </w:rPr>
        <w:t xml:space="preserve"> summarizes the </w:t>
      </w:r>
      <w:r w:rsidR="006E1539">
        <w:rPr>
          <w:rFonts w:ascii="Times New Roman" w:eastAsiaTheme="minorEastAsia" w:hAnsi="Times New Roman" w:cs="Times New Roman"/>
          <w:bCs/>
          <w:noProof/>
          <w:sz w:val="24"/>
          <w:szCs w:val="24"/>
        </w:rPr>
        <w:drawing>
          <wp:anchor distT="0" distB="0" distL="114300" distR="114300" simplePos="0" relativeHeight="251658250" behindDoc="0" locked="0" layoutInCell="1" allowOverlap="1" wp14:anchorId="5382481E" wp14:editId="41FCBDFE">
            <wp:simplePos x="0" y="0"/>
            <wp:positionH relativeFrom="column">
              <wp:posOffset>130175</wp:posOffset>
            </wp:positionH>
            <wp:positionV relativeFrom="paragraph">
              <wp:posOffset>1124585</wp:posOffset>
            </wp:positionV>
            <wp:extent cx="5466080" cy="4683125"/>
            <wp:effectExtent l="0" t="0" r="0" b="317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6080" cy="4683125"/>
                    </a:xfrm>
                    <a:prstGeom prst="rect">
                      <a:avLst/>
                    </a:prstGeom>
                  </pic:spPr>
                </pic:pic>
              </a:graphicData>
            </a:graphic>
            <wp14:sizeRelH relativeFrom="page">
              <wp14:pctWidth>0</wp14:pctWidth>
            </wp14:sizeRelH>
            <wp14:sizeRelV relativeFrom="page">
              <wp14:pctHeight>0</wp14:pctHeight>
            </wp14:sizeRelV>
          </wp:anchor>
        </w:drawing>
      </w:r>
      <w:r w:rsidR="006E1539">
        <w:rPr>
          <w:noProof/>
        </w:rPr>
        <mc:AlternateContent>
          <mc:Choice Requires="wps">
            <w:drawing>
              <wp:anchor distT="0" distB="0" distL="114300" distR="114300" simplePos="0" relativeHeight="251658251" behindDoc="0" locked="0" layoutInCell="1" allowOverlap="1" wp14:anchorId="5C5505CB" wp14:editId="6BE16C18">
                <wp:simplePos x="0" y="0"/>
                <wp:positionH relativeFrom="column">
                  <wp:posOffset>165735</wp:posOffset>
                </wp:positionH>
                <wp:positionV relativeFrom="paragraph">
                  <wp:posOffset>5848581</wp:posOffset>
                </wp:positionV>
                <wp:extent cx="5465445" cy="635"/>
                <wp:effectExtent l="0" t="0" r="0" b="6350"/>
                <wp:wrapTopAndBottom/>
                <wp:docPr id="63" name="Text Box 63"/>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5C474C4D" w14:textId="595F2971" w:rsidR="002C0E54" w:rsidRPr="002C0E54" w:rsidRDefault="002C0E54" w:rsidP="002C0E54">
                            <w:pPr>
                              <w:pStyle w:val="Caption"/>
                              <w:jc w:val="center"/>
                              <w:rPr>
                                <w:rFonts w:asciiTheme="majorBidi" w:hAnsiTheme="majorBidi" w:cstheme="majorBidi"/>
                                <w:bCs/>
                                <w:i w:val="0"/>
                                <w:iCs w:val="0"/>
                                <w:color w:val="auto"/>
                                <w:sz w:val="20"/>
                                <w:szCs w:val="20"/>
                              </w:rPr>
                            </w:pPr>
                            <w:bookmarkStart w:id="344" w:name="_Ref126893148"/>
                            <w:bookmarkStart w:id="345" w:name="_Toc126973899"/>
                            <w:bookmarkStart w:id="346" w:name="_Toc128133745"/>
                            <w:r w:rsidRPr="002C0E54">
                              <w:rPr>
                                <w:rFonts w:asciiTheme="majorBidi" w:hAnsiTheme="majorBidi" w:cstheme="majorBidi"/>
                                <w:i w:val="0"/>
                                <w:iCs w:val="0"/>
                                <w:color w:val="auto"/>
                                <w:sz w:val="20"/>
                                <w:szCs w:val="20"/>
                              </w:rPr>
                              <w:t xml:space="preserve">Figure </w:t>
                            </w:r>
                            <w:r w:rsidRPr="002C0E54">
                              <w:rPr>
                                <w:rFonts w:asciiTheme="majorBidi" w:hAnsiTheme="majorBidi" w:cstheme="majorBidi"/>
                                <w:i w:val="0"/>
                                <w:iCs w:val="0"/>
                                <w:color w:val="auto"/>
                                <w:sz w:val="20"/>
                                <w:szCs w:val="20"/>
                              </w:rPr>
                              <w:fldChar w:fldCharType="begin"/>
                            </w:r>
                            <w:r w:rsidRPr="002C0E54">
                              <w:rPr>
                                <w:rFonts w:asciiTheme="majorBidi" w:hAnsiTheme="majorBidi" w:cstheme="majorBidi"/>
                                <w:i w:val="0"/>
                                <w:iCs w:val="0"/>
                                <w:color w:val="auto"/>
                                <w:sz w:val="20"/>
                                <w:szCs w:val="20"/>
                              </w:rPr>
                              <w:instrText xml:space="preserve"> SEQ Figure \* ARABIC </w:instrText>
                            </w:r>
                            <w:r w:rsidRPr="002C0E54">
                              <w:rPr>
                                <w:rFonts w:asciiTheme="majorBidi" w:hAnsiTheme="majorBidi" w:cstheme="majorBidi"/>
                                <w:i w:val="0"/>
                                <w:iCs w:val="0"/>
                                <w:color w:val="auto"/>
                                <w:sz w:val="20"/>
                                <w:szCs w:val="20"/>
                              </w:rPr>
                              <w:fldChar w:fldCharType="separate"/>
                            </w:r>
                            <w:r w:rsidR="00C02976">
                              <w:rPr>
                                <w:rFonts w:asciiTheme="majorBidi" w:hAnsiTheme="majorBidi" w:cstheme="majorBidi"/>
                                <w:i w:val="0"/>
                                <w:iCs w:val="0"/>
                                <w:noProof/>
                                <w:color w:val="auto"/>
                                <w:sz w:val="20"/>
                                <w:szCs w:val="20"/>
                              </w:rPr>
                              <w:t>5</w:t>
                            </w:r>
                            <w:r w:rsidRPr="002C0E54">
                              <w:rPr>
                                <w:rFonts w:asciiTheme="majorBidi" w:hAnsiTheme="majorBidi" w:cstheme="majorBidi"/>
                                <w:i w:val="0"/>
                                <w:iCs w:val="0"/>
                                <w:color w:val="auto"/>
                                <w:sz w:val="20"/>
                                <w:szCs w:val="20"/>
                              </w:rPr>
                              <w:fldChar w:fldCharType="end"/>
                            </w:r>
                            <w:bookmarkEnd w:id="344"/>
                            <w:r w:rsidRPr="002C0E54">
                              <w:rPr>
                                <w:rFonts w:asciiTheme="majorBidi" w:hAnsiTheme="majorBidi" w:cstheme="majorBidi"/>
                                <w:i w:val="0"/>
                                <w:iCs w:val="0"/>
                                <w:color w:val="auto"/>
                                <w:sz w:val="20"/>
                                <w:szCs w:val="20"/>
                              </w:rPr>
                              <w:t>. Summary of Interview Findings</w:t>
                            </w:r>
                            <w:bookmarkEnd w:id="345"/>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505CB" id="Text Box 63" o:spid="_x0000_s1028" type="#_x0000_t202" style="position:absolute;left:0;text-align:left;margin-left:13.05pt;margin-top:460.5pt;width:430.3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" stroked="f">
                <v:textbox style="mso-fit-shape-to-text:t" inset="0,0,0,0">
                  <w:txbxContent>
                    <w:p w14:paraId="5C474C4D" w14:textId="595F2971" w:rsidR="002C0E54" w:rsidRPr="002C0E54" w:rsidRDefault="002C0E54" w:rsidP="002C0E54">
                      <w:pPr>
                        <w:pStyle w:val="Caption"/>
                        <w:jc w:val="center"/>
                        <w:rPr>
                          <w:rFonts w:asciiTheme="majorBidi" w:hAnsiTheme="majorBidi" w:cstheme="majorBidi"/>
                          <w:bCs/>
                          <w:i w:val="0"/>
                          <w:iCs w:val="0"/>
                          <w:color w:val="auto"/>
                          <w:sz w:val="20"/>
                          <w:szCs w:val="20"/>
                        </w:rPr>
                      </w:pPr>
                      <w:bookmarkStart w:id="347" w:name="_Ref126893148"/>
                      <w:bookmarkStart w:id="348" w:name="_Toc126973899"/>
                      <w:bookmarkStart w:id="349" w:name="_Toc128133745"/>
                      <w:r w:rsidRPr="002C0E54">
                        <w:rPr>
                          <w:rFonts w:asciiTheme="majorBidi" w:hAnsiTheme="majorBidi" w:cstheme="majorBidi"/>
                          <w:i w:val="0"/>
                          <w:iCs w:val="0"/>
                          <w:color w:val="auto"/>
                          <w:sz w:val="20"/>
                          <w:szCs w:val="20"/>
                        </w:rPr>
                        <w:t xml:space="preserve">Figure </w:t>
                      </w:r>
                      <w:r w:rsidRPr="002C0E54">
                        <w:rPr>
                          <w:rFonts w:asciiTheme="majorBidi" w:hAnsiTheme="majorBidi" w:cstheme="majorBidi"/>
                          <w:i w:val="0"/>
                          <w:iCs w:val="0"/>
                          <w:color w:val="auto"/>
                          <w:sz w:val="20"/>
                          <w:szCs w:val="20"/>
                        </w:rPr>
                        <w:fldChar w:fldCharType="begin"/>
                      </w:r>
                      <w:r w:rsidRPr="002C0E54">
                        <w:rPr>
                          <w:rFonts w:asciiTheme="majorBidi" w:hAnsiTheme="majorBidi" w:cstheme="majorBidi"/>
                          <w:i w:val="0"/>
                          <w:iCs w:val="0"/>
                          <w:color w:val="auto"/>
                          <w:sz w:val="20"/>
                          <w:szCs w:val="20"/>
                        </w:rPr>
                        <w:instrText xml:space="preserve"> SEQ Figure \* ARABIC </w:instrText>
                      </w:r>
                      <w:r w:rsidRPr="002C0E54">
                        <w:rPr>
                          <w:rFonts w:asciiTheme="majorBidi" w:hAnsiTheme="majorBidi" w:cstheme="majorBidi"/>
                          <w:i w:val="0"/>
                          <w:iCs w:val="0"/>
                          <w:color w:val="auto"/>
                          <w:sz w:val="20"/>
                          <w:szCs w:val="20"/>
                        </w:rPr>
                        <w:fldChar w:fldCharType="separate"/>
                      </w:r>
                      <w:r w:rsidR="00C02976">
                        <w:rPr>
                          <w:rFonts w:asciiTheme="majorBidi" w:hAnsiTheme="majorBidi" w:cstheme="majorBidi"/>
                          <w:i w:val="0"/>
                          <w:iCs w:val="0"/>
                          <w:noProof/>
                          <w:color w:val="auto"/>
                          <w:sz w:val="20"/>
                          <w:szCs w:val="20"/>
                        </w:rPr>
                        <w:t>5</w:t>
                      </w:r>
                      <w:r w:rsidRPr="002C0E54">
                        <w:rPr>
                          <w:rFonts w:asciiTheme="majorBidi" w:hAnsiTheme="majorBidi" w:cstheme="majorBidi"/>
                          <w:i w:val="0"/>
                          <w:iCs w:val="0"/>
                          <w:color w:val="auto"/>
                          <w:sz w:val="20"/>
                          <w:szCs w:val="20"/>
                        </w:rPr>
                        <w:fldChar w:fldCharType="end"/>
                      </w:r>
                      <w:bookmarkEnd w:id="347"/>
                      <w:r w:rsidRPr="002C0E54">
                        <w:rPr>
                          <w:rFonts w:asciiTheme="majorBidi" w:hAnsiTheme="majorBidi" w:cstheme="majorBidi"/>
                          <w:i w:val="0"/>
                          <w:iCs w:val="0"/>
                          <w:color w:val="auto"/>
                          <w:sz w:val="20"/>
                          <w:szCs w:val="20"/>
                        </w:rPr>
                        <w:t>. Summary of Interview Findings</w:t>
                      </w:r>
                      <w:bookmarkEnd w:id="348"/>
                      <w:bookmarkEnd w:id="349"/>
                    </w:p>
                  </w:txbxContent>
                </v:textbox>
                <w10:wrap type="topAndBottom"/>
              </v:shape>
            </w:pict>
          </mc:Fallback>
        </mc:AlternateContent>
      </w:r>
      <w:r w:rsidR="008554E3" w:rsidRPr="008554E3">
        <w:rPr>
          <w:rFonts w:ascii="Times New Roman" w:eastAsiaTheme="minorEastAsia" w:hAnsi="Times New Roman" w:cs="Times New Roman"/>
          <w:bCs/>
          <w:sz w:val="24"/>
          <w:szCs w:val="24"/>
        </w:rPr>
        <w:t xml:space="preserve"> </w:t>
      </w:r>
      <w:r w:rsidR="008554E3">
        <w:rPr>
          <w:rFonts w:ascii="Times New Roman" w:eastAsiaTheme="minorEastAsia" w:hAnsi="Times New Roman" w:cs="Times New Roman"/>
          <w:bCs/>
          <w:sz w:val="24"/>
          <w:szCs w:val="24"/>
        </w:rPr>
        <w:t xml:space="preserve">interview findings with UX </w:t>
      </w:r>
      <w:r w:rsidR="008554E3" w:rsidRPr="006E1539">
        <w:rPr>
          <w:rFonts w:ascii="Times New Roman" w:eastAsiaTheme="minorEastAsia" w:hAnsi="Times New Roman" w:cs="Times New Roman"/>
          <w:bCs/>
          <w:sz w:val="24"/>
          <w:szCs w:val="24"/>
        </w:rPr>
        <w:t>practitioners</w:t>
      </w:r>
      <w:r w:rsidR="008554E3">
        <w:rPr>
          <w:rFonts w:ascii="Times New Roman" w:eastAsiaTheme="minorEastAsia" w:hAnsi="Times New Roman" w:cs="Times New Roman"/>
          <w:bCs/>
          <w:sz w:val="24"/>
          <w:szCs w:val="24"/>
        </w:rPr>
        <w:t>.</w:t>
      </w:r>
    </w:p>
    <w:p w14:paraId="3FBBBDB2" w14:textId="18656F39" w:rsidR="003E3628" w:rsidRDefault="006F4616" w:rsidP="00C443F7">
      <w:pPr>
        <w:ind w:firstLine="284"/>
        <w:jc w:val="both"/>
        <w:rPr>
          <w:rFonts w:ascii="Times New Roman" w:eastAsiaTheme="minorEastAsia" w:hAnsi="Times New Roman" w:cs="Times New Roman"/>
          <w:bCs/>
          <w:sz w:val="24"/>
          <w:szCs w:val="24"/>
        </w:rPr>
      </w:pPr>
      <w:r w:rsidRPr="00C930AA">
        <w:rPr>
          <w:rFonts w:ascii="Times New Roman" w:eastAsiaTheme="minorEastAsia" w:hAnsi="Times New Roman" w:cs="Times New Roman"/>
          <w:bCs/>
          <w:sz w:val="24"/>
          <w:szCs w:val="24"/>
        </w:rPr>
        <w:t xml:space="preserve">Based on this weighting, </w:t>
      </w:r>
      <w:proofErr w:type="spellStart"/>
      <w:r w:rsidRPr="00982A73">
        <w:rPr>
          <w:rFonts w:ascii="Times New Roman" w:eastAsiaTheme="minorEastAsia" w:hAnsi="Times New Roman" w:cs="Times New Roman"/>
          <w:bCs/>
          <w:i/>
          <w:iCs/>
          <w:sz w:val="24"/>
          <w:szCs w:val="24"/>
        </w:rPr>
        <w:t>UXScore</w:t>
      </w:r>
      <w:proofErr w:type="spellEnd"/>
      <w:r w:rsidRPr="00C930AA">
        <w:rPr>
          <w:rFonts w:ascii="Times New Roman" w:eastAsiaTheme="minorEastAsia" w:hAnsi="Times New Roman" w:cs="Times New Roman"/>
          <w:bCs/>
          <w:sz w:val="24"/>
          <w:szCs w:val="24"/>
        </w:rPr>
        <w:t xml:space="preserve"> is calculated by scoring each user story on a scale from 1 to 10, where 10 represents high potential value, high </w:t>
      </w:r>
      <w:r>
        <w:rPr>
          <w:rFonts w:ascii="Times New Roman" w:eastAsiaTheme="minorEastAsia" w:hAnsi="Times New Roman" w:cs="Times New Roman"/>
          <w:bCs/>
          <w:sz w:val="24"/>
          <w:szCs w:val="24"/>
        </w:rPr>
        <w:t>un</w:t>
      </w:r>
      <w:r w:rsidRPr="00C930AA">
        <w:rPr>
          <w:rFonts w:ascii="Times New Roman" w:eastAsiaTheme="minorEastAsia" w:hAnsi="Times New Roman" w:cs="Times New Roman"/>
          <w:bCs/>
          <w:sz w:val="24"/>
          <w:szCs w:val="24"/>
        </w:rPr>
        <w:t xml:space="preserve">familiarity and high </w:t>
      </w:r>
      <w:r>
        <w:rPr>
          <w:rFonts w:ascii="Times New Roman" w:eastAsiaTheme="minorEastAsia" w:hAnsi="Times New Roman" w:cs="Times New Roman"/>
          <w:bCs/>
          <w:sz w:val="24"/>
          <w:szCs w:val="24"/>
        </w:rPr>
        <w:t>un</w:t>
      </w:r>
      <w:r w:rsidRPr="00C930AA">
        <w:rPr>
          <w:rFonts w:ascii="Times New Roman" w:eastAsiaTheme="minorEastAsia" w:hAnsi="Times New Roman" w:cs="Times New Roman"/>
          <w:bCs/>
          <w:sz w:val="24"/>
          <w:szCs w:val="24"/>
        </w:rPr>
        <w:t xml:space="preserve">clarity respectively. </w:t>
      </w:r>
      <w:r w:rsidRPr="00CB0938">
        <w:rPr>
          <w:rFonts w:ascii="Times New Roman" w:eastAsiaTheme="minorEastAsia" w:hAnsi="Times New Roman" w:cs="Times New Roman"/>
          <w:bCs/>
          <w:sz w:val="24"/>
          <w:szCs w:val="24"/>
        </w:rPr>
        <w:t xml:space="preserve">To be able to do the calculation of </w:t>
      </w:r>
      <w:proofErr w:type="spellStart"/>
      <w:r w:rsidRPr="00982A73">
        <w:rPr>
          <w:rFonts w:ascii="Times New Roman" w:eastAsiaTheme="minorEastAsia" w:hAnsi="Times New Roman" w:cs="Times New Roman"/>
          <w:bCs/>
          <w:i/>
          <w:iCs/>
          <w:sz w:val="24"/>
          <w:szCs w:val="24"/>
        </w:rPr>
        <w:t>UXScore</w:t>
      </w:r>
      <w:proofErr w:type="spellEnd"/>
      <w:r w:rsidRPr="00CB0938">
        <w:rPr>
          <w:rFonts w:ascii="Times New Roman" w:eastAsiaTheme="minorEastAsia" w:hAnsi="Times New Roman" w:cs="Times New Roman"/>
          <w:bCs/>
          <w:sz w:val="24"/>
          <w:szCs w:val="24"/>
        </w:rPr>
        <w:t xml:space="preserve">, the familiarity and clarity ratings must be inverted since the effort for discovery increases with high unfamiliarity and high </w:t>
      </w:r>
      <w:r w:rsidRPr="00CB0938">
        <w:rPr>
          <w:rFonts w:ascii="Times New Roman" w:eastAsiaTheme="minorEastAsia" w:hAnsi="Times New Roman" w:cs="Times New Roman"/>
          <w:bCs/>
          <w:sz w:val="24"/>
          <w:szCs w:val="24"/>
        </w:rPr>
        <w:lastRenderedPageBreak/>
        <w:t xml:space="preserve">unclarity. </w:t>
      </w:r>
      <w:r w:rsidR="00204702" w:rsidRPr="00204702">
        <w:rPr>
          <w:rFonts w:ascii="Times New Roman" w:eastAsiaTheme="minorEastAsia" w:hAnsi="Times New Roman" w:cs="Times New Roman"/>
          <w:bCs/>
          <w:sz w:val="24"/>
          <w:szCs w:val="24"/>
        </w:rPr>
        <w:t>Finally, due to the different weights (6 for potential value, 3 for unfamiliarity and 1 for unclarity), the score must be divided by 10 to get the required effort.</w:t>
      </w:r>
    </w:p>
    <w:p w14:paraId="7CE39A5C" w14:textId="77777777" w:rsidR="006F4616" w:rsidRPr="00C27714" w:rsidRDefault="006F4616" w:rsidP="006F4616">
      <w:pPr>
        <w:ind w:firstLine="576"/>
        <w:jc w:val="both"/>
        <w:rPr>
          <w:rFonts w:ascii="Times New Roman" w:eastAsiaTheme="minorEastAsia" w:hAnsi="Times New Roman" w:cs="Times New Roman"/>
          <w:bCs/>
          <w:sz w:val="24"/>
          <w:szCs w:val="24"/>
        </w:rPr>
      </w:pPr>
      <m:oMathPara>
        <m:oMath>
          <m:r>
            <m:rPr>
              <m:sty m:val="p"/>
            </m:rPr>
            <w:rPr>
              <w:rFonts w:ascii="Cambria Math" w:eastAsiaTheme="minorEastAsia" w:hAnsi="Cambria Math" w:cs="Times New Roman"/>
              <w:sz w:val="24"/>
              <w:szCs w:val="24"/>
            </w:rPr>
            <m:t>UXScore</m:t>
          </m:r>
          <m:r>
            <w:rPr>
              <w:rFonts w:ascii="Cambria Math" w:eastAsiaTheme="minorEastAsia" w:hAnsi="Cambria Math" w:cs="Times New Roman"/>
              <w:sz w:val="24"/>
              <w:szCs w:val="24"/>
            </w:rPr>
            <m:t xml:space="preserve">= </m:t>
          </m:r>
          <m:f>
            <m:fPr>
              <m:ctrlPr>
                <w:rPr>
                  <w:rFonts w:ascii="Cambria Math" w:eastAsiaTheme="minorEastAsia" w:hAnsi="Cambria Math" w:cs="Times New Roman"/>
                  <w:bCs/>
                  <w:i/>
                  <w:sz w:val="24"/>
                  <w:szCs w:val="24"/>
                </w:rPr>
              </m:ctrlPr>
            </m:fPr>
            <m:num>
              <m:r>
                <w:rPr>
                  <w:rFonts w:ascii="Cambria Math" w:eastAsiaTheme="minorEastAsia" w:hAnsi="Cambria Math" w:cs="Times New Roman"/>
                  <w:sz w:val="24"/>
                  <w:szCs w:val="24"/>
                </w:rPr>
                <m:t>6×</m:t>
              </m:r>
              <m:d>
                <m:dPr>
                  <m:ctrlPr>
                    <w:rPr>
                      <w:rFonts w:ascii="Cambria Math" w:eastAsiaTheme="minorEastAsia" w:hAnsi="Cambria Math" w:cs="Times New Roman"/>
                      <w:bCs/>
                      <w:i/>
                      <w:sz w:val="24"/>
                      <w:szCs w:val="24"/>
                    </w:rPr>
                  </m:ctrlPr>
                </m:dPr>
                <m:e>
                  <m:r>
                    <m:rPr>
                      <m:sty m:val="p"/>
                    </m:rPr>
                    <w:rPr>
                      <w:rFonts w:ascii="Cambria Math" w:eastAsiaTheme="minorEastAsia" w:hAnsi="Cambria Math" w:cs="Times New Roman"/>
                      <w:sz w:val="24"/>
                      <w:szCs w:val="24"/>
                    </w:rPr>
                    <m:t>potential value</m:t>
                  </m:r>
                </m:e>
              </m:d>
              <m:r>
                <w:rPr>
                  <w:rFonts w:ascii="Cambria Math" w:eastAsiaTheme="minorEastAsia" w:hAnsi="Cambria Math" w:cs="Times New Roman"/>
                  <w:sz w:val="24"/>
                  <w:szCs w:val="24"/>
                </w:rPr>
                <m:t>+3×</m:t>
              </m:r>
              <m:d>
                <m:dPr>
                  <m:ctrlPr>
                    <w:rPr>
                      <w:rFonts w:ascii="Cambria Math" w:eastAsiaTheme="minorEastAsia" w:hAnsi="Cambria Math" w:cs="Times New Roman"/>
                      <w:bCs/>
                      <w:i/>
                      <w:sz w:val="24"/>
                      <w:szCs w:val="24"/>
                    </w:rPr>
                  </m:ctrlPr>
                </m:dPr>
                <m:e>
                  <m:r>
                    <w:rPr>
                      <w:rFonts w:ascii="Cambria Math" w:eastAsiaTheme="minorEastAsia" w:hAnsi="Cambria Math" w:cs="Times New Roman"/>
                      <w:sz w:val="24"/>
                      <w:szCs w:val="24"/>
                    </w:rPr>
                    <m:t>10-</m:t>
                  </m:r>
                  <m:r>
                    <m:rPr>
                      <m:sty m:val="p"/>
                    </m:rPr>
                    <w:rPr>
                      <w:rFonts w:ascii="Cambria Math" w:eastAsiaTheme="minorEastAsia" w:hAnsi="Cambria Math" w:cs="Times New Roman"/>
                      <w:sz w:val="24"/>
                      <w:szCs w:val="24"/>
                    </w:rPr>
                    <m:t>familiarity</m:t>
                  </m:r>
                </m:e>
              </m:d>
              <m:r>
                <w:rPr>
                  <w:rFonts w:ascii="Cambria Math" w:eastAsiaTheme="minorEastAsia" w:hAnsi="Cambria Math" w:cs="Times New Roman"/>
                  <w:sz w:val="24"/>
                  <w:szCs w:val="24"/>
                </w:rPr>
                <m:t>+1×</m:t>
              </m:r>
              <m:d>
                <m:dPr>
                  <m:ctrlPr>
                    <w:rPr>
                      <w:rFonts w:ascii="Cambria Math" w:eastAsiaTheme="minorEastAsia" w:hAnsi="Cambria Math" w:cs="Times New Roman"/>
                      <w:bCs/>
                      <w:i/>
                      <w:sz w:val="24"/>
                      <w:szCs w:val="24"/>
                    </w:rPr>
                  </m:ctrlPr>
                </m:dPr>
                <m:e>
                  <m:r>
                    <w:rPr>
                      <w:rFonts w:ascii="Cambria Math" w:eastAsiaTheme="minorEastAsia" w:hAnsi="Cambria Math" w:cs="Times New Roman"/>
                      <w:sz w:val="24"/>
                      <w:szCs w:val="24"/>
                    </w:rPr>
                    <m:t>10-</m:t>
                  </m:r>
                  <m:r>
                    <m:rPr>
                      <m:sty m:val="p"/>
                    </m:rPr>
                    <w:rPr>
                      <w:rFonts w:ascii="Cambria Math" w:eastAsiaTheme="minorEastAsia" w:hAnsi="Cambria Math" w:cs="Times New Roman"/>
                      <w:sz w:val="24"/>
                      <w:szCs w:val="24"/>
                    </w:rPr>
                    <m:t>clarity</m:t>
                  </m:r>
                </m:e>
              </m:d>
            </m:num>
            <m:den>
              <m:r>
                <w:rPr>
                  <w:rFonts w:ascii="Cambria Math" w:eastAsiaTheme="minorEastAsia" w:hAnsi="Cambria Math" w:cs="Times New Roman"/>
                  <w:sz w:val="24"/>
                  <w:szCs w:val="24"/>
                </w:rPr>
                <m:t>10</m:t>
              </m:r>
            </m:den>
          </m:f>
        </m:oMath>
      </m:oMathPara>
    </w:p>
    <w:p w14:paraId="68A07787" w14:textId="696B0686" w:rsidR="006F4616" w:rsidRPr="00133637" w:rsidRDefault="006F4616" w:rsidP="00133637">
      <w:pPr>
        <w:pStyle w:val="Caption"/>
        <w:spacing w:line="276" w:lineRule="auto"/>
        <w:jc w:val="center"/>
        <w:rPr>
          <w:rFonts w:ascii="Times New Roman" w:hAnsi="Times New Roman" w:cs="Times New Roman"/>
          <w:i w:val="0"/>
          <w:iCs w:val="0"/>
          <w:color w:val="auto"/>
          <w:sz w:val="20"/>
          <w:szCs w:val="20"/>
        </w:rPr>
      </w:pPr>
      <w:r w:rsidRPr="00133637">
        <w:rPr>
          <w:rFonts w:ascii="Times New Roman" w:hAnsi="Times New Roman" w:cs="Times New Roman"/>
          <w:i w:val="0"/>
          <w:iCs w:val="0"/>
          <w:color w:val="auto"/>
          <w:sz w:val="20"/>
          <w:szCs w:val="20"/>
        </w:rPr>
        <w:t xml:space="preserve">Equation </w:t>
      </w:r>
      <w:r w:rsidRPr="00133637">
        <w:rPr>
          <w:rFonts w:ascii="Times New Roman" w:hAnsi="Times New Roman" w:cs="Times New Roman"/>
          <w:i w:val="0"/>
          <w:iCs w:val="0"/>
          <w:color w:val="auto"/>
          <w:sz w:val="20"/>
          <w:szCs w:val="20"/>
        </w:rPr>
        <w:fldChar w:fldCharType="begin"/>
      </w:r>
      <w:r w:rsidRPr="00133637">
        <w:rPr>
          <w:rFonts w:ascii="Times New Roman" w:hAnsi="Times New Roman" w:cs="Times New Roman"/>
          <w:i w:val="0"/>
          <w:iCs w:val="0"/>
          <w:color w:val="auto"/>
          <w:sz w:val="20"/>
          <w:szCs w:val="20"/>
        </w:rPr>
        <w:instrText xml:space="preserve"> SEQ Equation \* ARABIC </w:instrText>
      </w:r>
      <w:r w:rsidRPr="00133637">
        <w:rPr>
          <w:rFonts w:ascii="Times New Roman" w:hAnsi="Times New Roman" w:cs="Times New Roman"/>
          <w:i w:val="0"/>
          <w:iCs w:val="0"/>
          <w:color w:val="auto"/>
          <w:sz w:val="20"/>
          <w:szCs w:val="20"/>
        </w:rPr>
        <w:fldChar w:fldCharType="separate"/>
      </w:r>
      <w:r w:rsidR="00BC33AC">
        <w:rPr>
          <w:rFonts w:ascii="Times New Roman" w:hAnsi="Times New Roman" w:cs="Times New Roman"/>
          <w:i w:val="0"/>
          <w:iCs w:val="0"/>
          <w:noProof/>
          <w:color w:val="auto"/>
          <w:sz w:val="20"/>
          <w:szCs w:val="20"/>
        </w:rPr>
        <w:t>1</w:t>
      </w:r>
      <w:r w:rsidRPr="00133637">
        <w:rPr>
          <w:rFonts w:ascii="Times New Roman" w:hAnsi="Times New Roman" w:cs="Times New Roman"/>
          <w:i w:val="0"/>
          <w:iCs w:val="0"/>
          <w:color w:val="auto"/>
          <w:sz w:val="20"/>
          <w:szCs w:val="20"/>
        </w:rPr>
        <w:fldChar w:fldCharType="end"/>
      </w:r>
      <w:r w:rsidRPr="00133637">
        <w:rPr>
          <w:rFonts w:ascii="Times New Roman" w:hAnsi="Times New Roman" w:cs="Times New Roman"/>
          <w:i w:val="0"/>
          <w:iCs w:val="0"/>
          <w:color w:val="auto"/>
          <w:sz w:val="20"/>
          <w:szCs w:val="20"/>
        </w:rPr>
        <w:t xml:space="preserve">. </w:t>
      </w:r>
      <w:proofErr w:type="spellStart"/>
      <w:r w:rsidRPr="00133637">
        <w:rPr>
          <w:rFonts w:ascii="Times New Roman" w:hAnsi="Times New Roman" w:cs="Times New Roman"/>
          <w:i w:val="0"/>
          <w:iCs w:val="0"/>
          <w:color w:val="auto"/>
          <w:sz w:val="20"/>
          <w:szCs w:val="20"/>
        </w:rPr>
        <w:t>UXScore</w:t>
      </w:r>
      <w:proofErr w:type="spellEnd"/>
      <w:r w:rsidRPr="00133637">
        <w:rPr>
          <w:rFonts w:ascii="Times New Roman" w:hAnsi="Times New Roman" w:cs="Times New Roman"/>
          <w:i w:val="0"/>
          <w:iCs w:val="0"/>
          <w:color w:val="auto"/>
          <w:sz w:val="20"/>
          <w:szCs w:val="20"/>
        </w:rPr>
        <w:t xml:space="preserve"> formula</w:t>
      </w:r>
    </w:p>
    <w:p w14:paraId="6F165367" w14:textId="2F78EA33" w:rsidR="006F4616" w:rsidRDefault="006F4616" w:rsidP="00C443F7">
      <w:pPr>
        <w:ind w:firstLine="284"/>
        <w:jc w:val="both"/>
        <w:rPr>
          <w:ins w:id="350" w:author="رزان الدوسري ID 443203966" w:date="2023-02-09T11:16:00Z"/>
          <w:rFonts w:ascii="Times New Roman" w:eastAsiaTheme="minorEastAsia" w:hAnsi="Times New Roman" w:cs="Times New Roman"/>
          <w:bCs/>
          <w:sz w:val="24"/>
          <w:szCs w:val="24"/>
        </w:rPr>
      </w:pPr>
      <w:r w:rsidRPr="003120EC">
        <w:rPr>
          <w:rFonts w:ascii="Times New Roman" w:eastAsiaTheme="minorEastAsia" w:hAnsi="Times New Roman" w:cs="Times New Roman"/>
          <w:bCs/>
          <w:sz w:val="24"/>
          <w:szCs w:val="24"/>
        </w:rPr>
        <w:t xml:space="preserve">The results of this equation will be used to decide </w:t>
      </w:r>
      <w:r>
        <w:rPr>
          <w:rFonts w:ascii="Times New Roman" w:eastAsiaTheme="minorEastAsia" w:hAnsi="Times New Roman" w:cs="Times New Roman"/>
          <w:bCs/>
          <w:sz w:val="24"/>
          <w:szCs w:val="24"/>
        </w:rPr>
        <w:t>which UX method using the mapping table will provide in the following.</w:t>
      </w:r>
    </w:p>
    <w:p w14:paraId="570D3E77" w14:textId="21F21C33" w:rsidR="00372BE7" w:rsidRPr="00585D64" w:rsidRDefault="00372BE7" w:rsidP="00585D64">
      <w:pPr>
        <w:pStyle w:val="Heading2"/>
        <w:numPr>
          <w:ilvl w:val="2"/>
          <w:numId w:val="2"/>
        </w:numPr>
        <w:spacing w:line="480" w:lineRule="auto"/>
        <w:rPr>
          <w:ins w:id="351" w:author="رزان الدوسري ID 443203966" w:date="2023-02-09T11:10:00Z"/>
          <w:rFonts w:ascii="Times New Roman" w:hAnsi="Times New Roman" w:cs="Times New Roman"/>
          <w:b/>
          <w:bCs/>
          <w:sz w:val="28"/>
          <w:szCs w:val="28"/>
        </w:rPr>
      </w:pPr>
      <w:bookmarkStart w:id="352" w:name="_Toc129350587"/>
      <w:ins w:id="353" w:author="رزان الدوسري ID 443203966" w:date="2023-02-09T11:16:00Z">
        <w:r w:rsidRPr="001213A1">
          <w:rPr>
            <w:rFonts w:ascii="Times New Roman" w:hAnsi="Times New Roman" w:cs="Times New Roman"/>
            <w:b/>
            <w:bCs/>
            <w:color w:val="auto"/>
            <w:sz w:val="28"/>
            <w:szCs w:val="28"/>
          </w:rPr>
          <w:t>RQ</w:t>
        </w:r>
        <w:r>
          <w:rPr>
            <w:rFonts w:ascii="Times New Roman" w:hAnsi="Times New Roman" w:cs="Times New Roman"/>
            <w:b/>
            <w:bCs/>
            <w:color w:val="auto"/>
            <w:sz w:val="28"/>
            <w:szCs w:val="28"/>
          </w:rPr>
          <w:t>2</w:t>
        </w:r>
        <w:r w:rsidRPr="001213A1">
          <w:rPr>
            <w:rFonts w:ascii="Times New Roman" w:hAnsi="Times New Roman" w:cs="Times New Roman"/>
            <w:b/>
            <w:bCs/>
            <w:color w:val="auto"/>
            <w:sz w:val="28"/>
            <w:szCs w:val="28"/>
          </w:rPr>
          <w:t xml:space="preserve"> –</w:t>
        </w:r>
        <w:r w:rsidRPr="00372BE7">
          <w:rPr>
            <w:rFonts w:ascii="Times New Roman" w:hAnsi="Times New Roman" w:cs="Times New Roman"/>
            <w:b/>
            <w:bCs/>
            <w:color w:val="auto"/>
            <w:sz w:val="28"/>
            <w:szCs w:val="28"/>
          </w:rPr>
          <w:t xml:space="preserve"> </w:t>
        </w:r>
        <w:r w:rsidRPr="001213A1">
          <w:rPr>
            <w:rFonts w:ascii="Times New Roman" w:hAnsi="Times New Roman" w:cs="Times New Roman"/>
            <w:b/>
            <w:bCs/>
            <w:color w:val="auto"/>
            <w:sz w:val="28"/>
            <w:szCs w:val="28"/>
          </w:rPr>
          <w:t xml:space="preserve">Deciding which </w:t>
        </w:r>
        <w:r>
          <w:rPr>
            <w:rFonts w:ascii="Times New Roman" w:hAnsi="Times New Roman" w:cs="Times New Roman"/>
            <w:b/>
            <w:bCs/>
            <w:color w:val="auto"/>
            <w:sz w:val="28"/>
            <w:szCs w:val="28"/>
          </w:rPr>
          <w:t>UX</w:t>
        </w:r>
        <w:r w:rsidRPr="001213A1">
          <w:rPr>
            <w:rFonts w:ascii="Times New Roman" w:hAnsi="Times New Roman" w:cs="Times New Roman"/>
            <w:b/>
            <w:bCs/>
            <w:color w:val="auto"/>
            <w:sz w:val="28"/>
            <w:szCs w:val="28"/>
          </w:rPr>
          <w:t xml:space="preserve"> method to </w:t>
        </w:r>
        <w:proofErr w:type="gramStart"/>
        <w:r w:rsidRPr="001213A1">
          <w:rPr>
            <w:rFonts w:ascii="Times New Roman" w:hAnsi="Times New Roman" w:cs="Times New Roman"/>
            <w:b/>
            <w:bCs/>
            <w:color w:val="auto"/>
            <w:sz w:val="28"/>
            <w:szCs w:val="28"/>
          </w:rPr>
          <w:t>apply</w:t>
        </w:r>
      </w:ins>
      <w:bookmarkEnd w:id="352"/>
      <w:proofErr w:type="gramEnd"/>
    </w:p>
    <w:p w14:paraId="468A7CB2" w14:textId="11D203DF" w:rsidR="006F4616" w:rsidRDefault="006F4616" w:rsidP="00A14562">
      <w:pPr>
        <w:ind w:firstLine="576"/>
        <w:jc w:val="both"/>
        <w:rPr>
          <w:rFonts w:ascii="Times New Roman" w:eastAsiaTheme="minorEastAsia" w:hAnsi="Times New Roman" w:cs="Times New Roman"/>
          <w:bCs/>
          <w:sz w:val="24"/>
          <w:szCs w:val="24"/>
          <w:rtl/>
        </w:rPr>
      </w:pPr>
      <w:r w:rsidRPr="008022E5">
        <w:rPr>
          <w:rFonts w:ascii="Times New Roman" w:eastAsiaTheme="minorEastAsia" w:hAnsi="Times New Roman" w:cs="Times New Roman"/>
          <w:bCs/>
          <w:sz w:val="24"/>
          <w:szCs w:val="24"/>
        </w:rPr>
        <w:t xml:space="preserve">In order to design a mapping table, which is part of our </w:t>
      </w:r>
      <w:r>
        <w:rPr>
          <w:rFonts w:ascii="Times New Roman" w:eastAsiaTheme="minorEastAsia" w:hAnsi="Times New Roman" w:cs="Times New Roman"/>
          <w:bCs/>
          <w:sz w:val="24"/>
          <w:szCs w:val="24"/>
        </w:rPr>
        <w:t>framework</w:t>
      </w:r>
      <w:r w:rsidRPr="008022E5">
        <w:rPr>
          <w:rFonts w:ascii="Times New Roman" w:eastAsiaTheme="minorEastAsia" w:hAnsi="Times New Roman" w:cs="Times New Roman"/>
          <w:bCs/>
          <w:sz w:val="24"/>
          <w:szCs w:val="24"/>
        </w:rPr>
        <w:t xml:space="preserve">, we need to answer </w:t>
      </w:r>
      <w:r w:rsidRPr="008022E5">
        <w:rPr>
          <w:rFonts w:ascii="Times New Roman" w:eastAsiaTheme="minorEastAsia" w:hAnsi="Times New Roman" w:cs="Times New Roman"/>
          <w:b/>
          <w:sz w:val="24"/>
          <w:szCs w:val="24"/>
        </w:rPr>
        <w:t>RQ2</w:t>
      </w:r>
      <w:ins w:id="354" w:author="رزان الدوسري ID 443203966" w:date="2023-02-09T11:13:00Z">
        <w:r w:rsidR="0026675E" w:rsidRPr="0065145A">
          <w:rPr>
            <w:rFonts w:ascii="Times New Roman" w:eastAsiaTheme="minorEastAsia" w:hAnsi="Times New Roman" w:cs="Times New Roman"/>
            <w:bCs/>
            <w:sz w:val="24"/>
            <w:szCs w:val="24"/>
          </w:rPr>
          <w:t>–</w:t>
        </w:r>
        <w:r w:rsidR="0026675E" w:rsidRPr="004F1B25">
          <w:rPr>
            <w:rFonts w:ascii="Times New Roman" w:hAnsi="Times New Roman" w:cs="Times New Roman"/>
            <w:i/>
            <w:iCs/>
            <w:sz w:val="24"/>
            <w:szCs w:val="24"/>
          </w:rPr>
          <w:t xml:space="preserve"> </w:t>
        </w:r>
        <w:r w:rsidR="0026675E" w:rsidRPr="00274EE1">
          <w:rPr>
            <w:rFonts w:ascii="Times New Roman" w:eastAsiaTheme="minorEastAsia" w:hAnsi="Times New Roman" w:cs="Times New Roman"/>
            <w:bCs/>
            <w:i/>
            <w:iCs/>
            <w:sz w:val="24"/>
            <w:szCs w:val="24"/>
          </w:rPr>
          <w:t xml:space="preserve">How can agile team decide which UX method is more appropriate for a particular user </w:t>
        </w:r>
        <w:proofErr w:type="gramStart"/>
        <w:r w:rsidR="0026675E" w:rsidRPr="00274EE1">
          <w:rPr>
            <w:rFonts w:ascii="Times New Roman" w:eastAsiaTheme="minorEastAsia" w:hAnsi="Times New Roman" w:cs="Times New Roman"/>
            <w:bCs/>
            <w:i/>
            <w:iCs/>
            <w:sz w:val="24"/>
            <w:szCs w:val="24"/>
          </w:rPr>
          <w:t>story?</w:t>
        </w:r>
      </w:ins>
      <w:r w:rsidRPr="00892FC4">
        <w:rPr>
          <w:rFonts w:ascii="Times New Roman" w:eastAsiaTheme="minorEastAsia" w:hAnsi="Times New Roman" w:cs="Times New Roman"/>
          <w:bCs/>
          <w:sz w:val="24"/>
          <w:szCs w:val="24"/>
        </w:rPr>
        <w:t>,</w:t>
      </w:r>
      <w:proofErr w:type="gramEnd"/>
      <w:r w:rsidRPr="00892FC4">
        <w:rPr>
          <w:rFonts w:ascii="Times New Roman" w:eastAsiaTheme="minorEastAsia" w:hAnsi="Times New Roman" w:cs="Times New Roman"/>
          <w:bCs/>
          <w:sz w:val="24"/>
          <w:szCs w:val="24"/>
        </w:rPr>
        <w:t xml:space="preserve"> </w:t>
      </w:r>
      <w:r w:rsidRPr="008022E5">
        <w:rPr>
          <w:rFonts w:ascii="Times New Roman" w:eastAsiaTheme="minorEastAsia" w:hAnsi="Times New Roman" w:cs="Times New Roman"/>
          <w:bCs/>
          <w:sz w:val="24"/>
          <w:szCs w:val="24"/>
        </w:rPr>
        <w:t xml:space="preserve">which focuses on exploring what </w:t>
      </w:r>
      <w:proofErr w:type="spellStart"/>
      <w:r w:rsidRPr="009B4F54">
        <w:rPr>
          <w:rFonts w:ascii="Times New Roman" w:eastAsiaTheme="minorEastAsia" w:hAnsi="Times New Roman" w:cs="Times New Roman"/>
          <w:bCs/>
          <w:i/>
          <w:iCs/>
          <w:sz w:val="24"/>
          <w:szCs w:val="24"/>
        </w:rPr>
        <w:t>UXScore</w:t>
      </w:r>
      <w:proofErr w:type="spellEnd"/>
      <w:r w:rsidRPr="008022E5">
        <w:rPr>
          <w:rFonts w:ascii="Times New Roman" w:eastAsiaTheme="minorEastAsia" w:hAnsi="Times New Roman" w:cs="Times New Roman"/>
          <w:bCs/>
          <w:sz w:val="24"/>
          <w:szCs w:val="24"/>
        </w:rPr>
        <w:t xml:space="preserve"> values suggest which methods are appropriate. To accomplish this, we returned to the participants to see how they decide what methods to use for a given user story, asked them to share </w:t>
      </w:r>
      <w:r>
        <w:rPr>
          <w:rFonts w:ascii="Times New Roman" w:eastAsiaTheme="minorEastAsia" w:hAnsi="Times New Roman" w:cs="Times New Roman"/>
          <w:bCs/>
          <w:sz w:val="24"/>
          <w:szCs w:val="24"/>
        </w:rPr>
        <w:t>some</w:t>
      </w:r>
      <w:r w:rsidRPr="008022E5">
        <w:rPr>
          <w:rFonts w:ascii="Times New Roman" w:eastAsiaTheme="minorEastAsia" w:hAnsi="Times New Roman" w:cs="Times New Roman"/>
          <w:bCs/>
          <w:sz w:val="24"/>
          <w:szCs w:val="24"/>
        </w:rPr>
        <w:t xml:space="preserve"> example</w:t>
      </w:r>
      <w:r>
        <w:rPr>
          <w:rFonts w:ascii="Times New Roman" w:eastAsiaTheme="minorEastAsia" w:hAnsi="Times New Roman" w:cs="Times New Roman"/>
          <w:bCs/>
          <w:sz w:val="24"/>
          <w:szCs w:val="24"/>
        </w:rPr>
        <w:t>s</w:t>
      </w:r>
      <w:r w:rsidRPr="008022E5">
        <w:rPr>
          <w:rFonts w:ascii="Times New Roman" w:eastAsiaTheme="minorEastAsia" w:hAnsi="Times New Roman" w:cs="Times New Roman"/>
          <w:bCs/>
          <w:sz w:val="24"/>
          <w:szCs w:val="24"/>
        </w:rPr>
        <w:t xml:space="preserve"> of the user stories they worked on, and rank the Potential Value, </w:t>
      </w:r>
      <w:proofErr w:type="gramStart"/>
      <w:r w:rsidRPr="008022E5">
        <w:rPr>
          <w:rFonts w:ascii="Times New Roman" w:eastAsiaTheme="minorEastAsia" w:hAnsi="Times New Roman" w:cs="Times New Roman"/>
          <w:bCs/>
          <w:sz w:val="24"/>
          <w:szCs w:val="24"/>
        </w:rPr>
        <w:t>Clarity</w:t>
      </w:r>
      <w:proofErr w:type="gramEnd"/>
      <w:r w:rsidRPr="008022E5">
        <w:rPr>
          <w:rFonts w:ascii="Times New Roman" w:eastAsiaTheme="minorEastAsia" w:hAnsi="Times New Roman" w:cs="Times New Roman"/>
          <w:bCs/>
          <w:sz w:val="24"/>
          <w:szCs w:val="24"/>
        </w:rPr>
        <w:t xml:space="preserve"> and Familiarity of the user story.</w:t>
      </w:r>
      <w:r w:rsidRPr="00585D64">
        <w:rPr>
          <w:rFonts w:ascii="Times New Roman" w:eastAsiaTheme="minorEastAsia" w:hAnsi="Times New Roman" w:cs="Times New Roman"/>
          <w:b/>
          <w:sz w:val="24"/>
          <w:szCs w:val="24"/>
        </w:rPr>
        <w:t xml:space="preserve"> </w:t>
      </w:r>
      <w:r w:rsidRPr="00585D64">
        <w:rPr>
          <w:rFonts w:ascii="Times New Roman" w:eastAsiaTheme="minorEastAsia" w:hAnsi="Times New Roman" w:cs="Times New Roman"/>
          <w:b/>
          <w:i/>
          <w:iCs/>
          <w:sz w:val="24"/>
          <w:szCs w:val="24"/>
        </w:rPr>
        <w:t>[they were excited more than first interview]</w:t>
      </w:r>
    </w:p>
    <w:p w14:paraId="49DE9041" w14:textId="05084659" w:rsidR="006F4616" w:rsidRDefault="006F4616" w:rsidP="00C443F7">
      <w:pPr>
        <w:pStyle w:val="NormalWeb"/>
        <w:spacing w:before="0" w:beforeAutospacing="0" w:after="200" w:afterAutospacing="0" w:line="276" w:lineRule="auto"/>
        <w:ind w:firstLine="284"/>
        <w:jc w:val="both"/>
        <w:rPr>
          <w:rFonts w:eastAsiaTheme="minorEastAsia"/>
          <w:bCs/>
          <w:rtl/>
        </w:rPr>
      </w:pPr>
      <w:r w:rsidRPr="007B2501">
        <w:rPr>
          <w:rFonts w:eastAsiaTheme="minorEastAsia"/>
          <w:bCs/>
        </w:rPr>
        <w:t xml:space="preserve">A participant provided an example of a new feature </w:t>
      </w:r>
      <w:r>
        <w:rPr>
          <w:rFonts w:eastAsiaTheme="minorEastAsia"/>
          <w:bCs/>
        </w:rPr>
        <w:t xml:space="preserve">that is considered to have a high value and </w:t>
      </w:r>
      <w:r w:rsidRPr="007B2501">
        <w:rPr>
          <w:rFonts w:eastAsiaTheme="minorEastAsia"/>
          <w:bCs/>
        </w:rPr>
        <w:t xml:space="preserve">that had never been implemented in an application that he knows of, and he does not know how users will respond to it; he suggested doing a </w:t>
      </w:r>
      <w:r w:rsidRPr="007B2501">
        <w:rPr>
          <w:rFonts w:eastAsiaTheme="minorEastAsia"/>
          <w:bCs/>
          <w:i/>
          <w:iCs/>
        </w:rPr>
        <w:t>Field study</w:t>
      </w:r>
      <w:r w:rsidRPr="007B2501">
        <w:rPr>
          <w:rFonts w:eastAsiaTheme="minorEastAsia"/>
          <w:bCs/>
        </w:rPr>
        <w:t xml:space="preserve"> to </w:t>
      </w:r>
      <w:r>
        <w:rPr>
          <w:color w:val="000000"/>
        </w:rPr>
        <w:t xml:space="preserve">find out </w:t>
      </w:r>
      <w:r w:rsidRPr="007B2501">
        <w:rPr>
          <w:rFonts w:eastAsiaTheme="minorEastAsia"/>
          <w:bCs/>
        </w:rPr>
        <w:t xml:space="preserve">if there are applications not known that may use this feature or perhaps a </w:t>
      </w:r>
      <w:r w:rsidRPr="007B2501">
        <w:rPr>
          <w:rFonts w:eastAsiaTheme="minorEastAsia"/>
          <w:bCs/>
          <w:i/>
          <w:iCs/>
        </w:rPr>
        <w:t>Secondary study</w:t>
      </w:r>
      <w:r w:rsidRPr="007B2501">
        <w:rPr>
          <w:rFonts w:eastAsiaTheme="minorEastAsia"/>
          <w:bCs/>
        </w:rPr>
        <w:t xml:space="preserve"> to see how</w:t>
      </w:r>
      <w:r>
        <w:rPr>
          <w:rFonts w:eastAsiaTheme="minorEastAsia"/>
          <w:bCs/>
        </w:rPr>
        <w:t xml:space="preserve"> the </w:t>
      </w:r>
      <w:r w:rsidRPr="007B2501">
        <w:rPr>
          <w:rFonts w:eastAsiaTheme="minorEastAsia"/>
          <w:bCs/>
        </w:rPr>
        <w:t>feature is implemented in a different context to gain insight on how to start doing it.</w:t>
      </w:r>
      <w:r>
        <w:rPr>
          <w:rFonts w:eastAsiaTheme="minorEastAsia"/>
          <w:bCs/>
        </w:rPr>
        <w:t xml:space="preserve"> </w:t>
      </w:r>
      <w:r w:rsidRPr="00E05877">
        <w:rPr>
          <w:rFonts w:eastAsiaTheme="minorEastAsia"/>
          <w:bCs/>
        </w:rPr>
        <w:t xml:space="preserve">Furthermore, he suggests doing </w:t>
      </w:r>
      <w:r w:rsidRPr="00E05877">
        <w:rPr>
          <w:rFonts w:eastAsiaTheme="minorEastAsia"/>
          <w:bCs/>
          <w:i/>
          <w:iCs/>
        </w:rPr>
        <w:t>High fidelity prototypes</w:t>
      </w:r>
      <w:r w:rsidRPr="00E05877">
        <w:rPr>
          <w:rFonts w:eastAsiaTheme="minorEastAsia"/>
          <w:bCs/>
        </w:rPr>
        <w:t xml:space="preserve"> and </w:t>
      </w:r>
      <w:r w:rsidRPr="00E05877">
        <w:rPr>
          <w:rFonts w:eastAsiaTheme="minorEastAsia"/>
          <w:bCs/>
          <w:i/>
          <w:iCs/>
        </w:rPr>
        <w:t>In-person usability testing</w:t>
      </w:r>
      <w:r w:rsidRPr="00E05877">
        <w:rPr>
          <w:rFonts w:eastAsiaTheme="minorEastAsia"/>
          <w:bCs/>
        </w:rPr>
        <w:t xml:space="preserve"> to observe how users interact with the feature so that the feature can be improved to match their behavior.</w:t>
      </w:r>
    </w:p>
    <w:p w14:paraId="7A50F469" w14:textId="6437D354" w:rsidR="006F4616" w:rsidRDefault="006F4616" w:rsidP="00C443F7">
      <w:pPr>
        <w:pStyle w:val="NormalWeb"/>
        <w:spacing w:before="0" w:beforeAutospacing="0" w:after="200" w:afterAutospacing="0" w:line="276" w:lineRule="auto"/>
        <w:ind w:firstLine="284"/>
        <w:jc w:val="both"/>
        <w:rPr>
          <w:rFonts w:eastAsiaTheme="minorEastAsia"/>
          <w:bCs/>
        </w:rPr>
      </w:pPr>
      <w:r w:rsidRPr="009A7EF0">
        <w:rPr>
          <w:rFonts w:eastAsiaTheme="minorEastAsia"/>
          <w:bCs/>
        </w:rPr>
        <w:t xml:space="preserve">Several participants suggested doing </w:t>
      </w:r>
      <w:r w:rsidRPr="009A7EF0">
        <w:rPr>
          <w:rFonts w:eastAsiaTheme="minorEastAsia"/>
          <w:bCs/>
          <w:i/>
          <w:iCs/>
        </w:rPr>
        <w:t>Remote usability testing</w:t>
      </w:r>
      <w:r w:rsidRPr="009A7EF0">
        <w:rPr>
          <w:rFonts w:eastAsiaTheme="minorEastAsia"/>
          <w:bCs/>
        </w:rPr>
        <w:t xml:space="preserve"> when the user story has moderate value, and they want to be sure they understand their targeted users.</w:t>
      </w:r>
      <w:r>
        <w:rPr>
          <w:rFonts w:eastAsiaTheme="minorEastAsia"/>
          <w:bCs/>
        </w:rPr>
        <w:t xml:space="preserve"> Whereas </w:t>
      </w:r>
      <w:r w:rsidRPr="0079677E">
        <w:rPr>
          <w:rFonts w:eastAsiaTheme="minorEastAsia"/>
          <w:bCs/>
          <w:i/>
          <w:iCs/>
        </w:rPr>
        <w:t xml:space="preserve">In-person usability testing </w:t>
      </w:r>
      <w:r w:rsidRPr="009A7EF0">
        <w:rPr>
          <w:rFonts w:eastAsiaTheme="minorEastAsia"/>
          <w:bCs/>
        </w:rPr>
        <w:t xml:space="preserve">is </w:t>
      </w:r>
      <w:r>
        <w:rPr>
          <w:rFonts w:eastAsiaTheme="minorEastAsia"/>
          <w:bCs/>
        </w:rPr>
        <w:t>recommended</w:t>
      </w:r>
      <w:r w:rsidRPr="009A7EF0">
        <w:rPr>
          <w:rFonts w:eastAsiaTheme="minorEastAsia"/>
          <w:bCs/>
        </w:rPr>
        <w:t xml:space="preserve"> when the user story has significant value and there is no certainty about how users will react.</w:t>
      </w:r>
    </w:p>
    <w:p w14:paraId="5EEA6C00" w14:textId="023325C3" w:rsidR="00C119FF" w:rsidRPr="00C119FF" w:rsidRDefault="00F22416" w:rsidP="00C443F7">
      <w:pPr>
        <w:pStyle w:val="NormalWeb"/>
        <w:spacing w:before="0" w:beforeAutospacing="0" w:after="200" w:afterAutospacing="0" w:line="276" w:lineRule="auto"/>
        <w:ind w:firstLine="284"/>
        <w:jc w:val="both"/>
        <w:rPr>
          <w:rFonts w:eastAsiaTheme="minorEastAsia"/>
          <w:bCs/>
        </w:rPr>
      </w:pPr>
      <w:r>
        <w:rPr>
          <w:rFonts w:eastAsiaTheme="minorEastAsia"/>
          <w:bCs/>
        </w:rPr>
        <w:t>Another</w:t>
      </w:r>
      <w:r w:rsidR="00C119FF" w:rsidRPr="00C119FF">
        <w:rPr>
          <w:rFonts w:eastAsiaTheme="minorEastAsia"/>
          <w:bCs/>
        </w:rPr>
        <w:t xml:space="preserve"> participant suggested conducting</w:t>
      </w:r>
      <w:r w:rsidR="00C119FF" w:rsidRPr="00C119FF">
        <w:rPr>
          <w:rFonts w:eastAsiaTheme="minorEastAsia"/>
          <w:bCs/>
          <w:i/>
          <w:iCs/>
        </w:rPr>
        <w:t xml:space="preserve"> In-person usability testing</w:t>
      </w:r>
      <w:r w:rsidR="00C119FF" w:rsidRPr="00C119FF">
        <w:rPr>
          <w:rFonts w:eastAsiaTheme="minorEastAsia"/>
          <w:bCs/>
        </w:rPr>
        <w:t xml:space="preserve"> when a feature is complex, meaning that it has multiple scenarios and various cases; this will help in gaining more insight and understanding of the users and facilitate easier communication.</w:t>
      </w:r>
    </w:p>
    <w:p w14:paraId="0EBD6871" w14:textId="1B810B99" w:rsidR="006F4616" w:rsidRDefault="006F4616" w:rsidP="00C443F7">
      <w:pPr>
        <w:pStyle w:val="NormalWeb"/>
        <w:spacing w:before="0" w:beforeAutospacing="0" w:after="200" w:afterAutospacing="0" w:line="276" w:lineRule="auto"/>
        <w:ind w:firstLine="284"/>
        <w:jc w:val="both"/>
        <w:rPr>
          <w:rFonts w:eastAsiaTheme="minorEastAsia"/>
          <w:bCs/>
        </w:rPr>
      </w:pPr>
      <w:r>
        <w:rPr>
          <w:rFonts w:eastAsiaTheme="minorEastAsia"/>
          <w:bCs/>
        </w:rPr>
        <w:t xml:space="preserve">Several </w:t>
      </w:r>
      <w:r w:rsidRPr="002163B0">
        <w:rPr>
          <w:rFonts w:eastAsiaTheme="minorEastAsia"/>
          <w:bCs/>
        </w:rPr>
        <w:t>participants stated</w:t>
      </w:r>
      <w:r>
        <w:rPr>
          <w:rFonts w:eastAsiaTheme="minorEastAsia"/>
          <w:bCs/>
        </w:rPr>
        <w:t xml:space="preserve"> </w:t>
      </w:r>
      <w:r w:rsidRPr="003666D1">
        <w:rPr>
          <w:rFonts w:eastAsiaTheme="minorEastAsia"/>
          <w:bCs/>
        </w:rPr>
        <w:t xml:space="preserve">that if a user story is clear and simple and does not hold a lot of value, a </w:t>
      </w:r>
      <w:r w:rsidRPr="003666D1">
        <w:rPr>
          <w:rFonts w:eastAsiaTheme="minorEastAsia"/>
          <w:bCs/>
          <w:i/>
          <w:iCs/>
        </w:rPr>
        <w:t>low-fidelity prototype</w:t>
      </w:r>
      <w:r w:rsidRPr="003666D1">
        <w:rPr>
          <w:rFonts w:eastAsiaTheme="minorEastAsia"/>
          <w:bCs/>
        </w:rPr>
        <w:t xml:space="preserve"> and </w:t>
      </w:r>
      <w:r w:rsidRPr="003666D1">
        <w:rPr>
          <w:rFonts w:eastAsiaTheme="minorEastAsia"/>
          <w:bCs/>
          <w:i/>
          <w:iCs/>
        </w:rPr>
        <w:t>design review</w:t>
      </w:r>
      <w:r w:rsidRPr="003666D1">
        <w:rPr>
          <w:rFonts w:eastAsiaTheme="minorEastAsia"/>
          <w:bCs/>
        </w:rPr>
        <w:t xml:space="preserve"> may be enough to define the design to the development team so it can be implemented and tested smoothly.</w:t>
      </w:r>
    </w:p>
    <w:p w14:paraId="234C7ACC" w14:textId="08976CFC" w:rsidR="00F22416" w:rsidRPr="00236E0F" w:rsidRDefault="00F22416" w:rsidP="00C443F7">
      <w:pPr>
        <w:pStyle w:val="NormalWeb"/>
        <w:spacing w:before="0" w:beforeAutospacing="0" w:after="200" w:afterAutospacing="0" w:line="276" w:lineRule="auto"/>
        <w:ind w:firstLine="284"/>
        <w:jc w:val="both"/>
        <w:rPr>
          <w:rFonts w:eastAsiaTheme="minorEastAsia"/>
          <w:bCs/>
        </w:rPr>
      </w:pPr>
      <w:r>
        <w:rPr>
          <w:rFonts w:eastAsiaTheme="minorEastAsia"/>
          <w:bCs/>
        </w:rPr>
        <w:t>O</w:t>
      </w:r>
      <w:r w:rsidRPr="00F22416">
        <w:rPr>
          <w:rFonts w:eastAsiaTheme="minorEastAsia"/>
          <w:bCs/>
        </w:rPr>
        <w:t xml:space="preserve">ne participant stated that he prefers doing </w:t>
      </w:r>
      <w:r>
        <w:rPr>
          <w:rFonts w:eastAsiaTheme="minorEastAsia"/>
          <w:bCs/>
          <w:i/>
          <w:iCs/>
        </w:rPr>
        <w:t>H</w:t>
      </w:r>
      <w:r w:rsidRPr="00F22416">
        <w:rPr>
          <w:rFonts w:eastAsiaTheme="minorEastAsia"/>
          <w:bCs/>
          <w:i/>
          <w:iCs/>
        </w:rPr>
        <w:t>igh-fidelity prototypes</w:t>
      </w:r>
      <w:r w:rsidRPr="00F22416">
        <w:rPr>
          <w:rFonts w:eastAsiaTheme="minorEastAsia"/>
          <w:bCs/>
        </w:rPr>
        <w:t xml:space="preserve"> over </w:t>
      </w:r>
      <w:r>
        <w:rPr>
          <w:rFonts w:eastAsiaTheme="minorEastAsia"/>
          <w:bCs/>
          <w:i/>
          <w:iCs/>
        </w:rPr>
        <w:t>L</w:t>
      </w:r>
      <w:r w:rsidRPr="00F22416">
        <w:rPr>
          <w:rFonts w:eastAsiaTheme="minorEastAsia"/>
          <w:bCs/>
          <w:i/>
          <w:iCs/>
        </w:rPr>
        <w:t>ow-fidelity prototypes</w:t>
      </w:r>
      <w:r w:rsidRPr="00F22416">
        <w:rPr>
          <w:rFonts w:eastAsiaTheme="minorEastAsia"/>
          <w:bCs/>
        </w:rPr>
        <w:t xml:space="preserve">, even if the feature is not so crucial. He explained that this will be more beneficial </w:t>
      </w:r>
      <w:r w:rsidRPr="00F22416">
        <w:rPr>
          <w:rFonts w:eastAsiaTheme="minorEastAsia"/>
          <w:bCs/>
        </w:rPr>
        <w:lastRenderedPageBreak/>
        <w:t xml:space="preserve">when </w:t>
      </w:r>
      <w:r>
        <w:rPr>
          <w:rFonts w:eastAsiaTheme="minorEastAsia"/>
          <w:bCs/>
        </w:rPr>
        <w:t>dealing with</w:t>
      </w:r>
      <w:r w:rsidRPr="00F22416">
        <w:rPr>
          <w:rFonts w:eastAsiaTheme="minorEastAsia"/>
          <w:bCs/>
        </w:rPr>
        <w:t xml:space="preserve"> multiple stakeholders (Business, Development, and Quality Assurance</w:t>
      </w:r>
      <w:r>
        <w:rPr>
          <w:rFonts w:eastAsiaTheme="minorEastAsia"/>
          <w:bCs/>
        </w:rPr>
        <w:t>) as it</w:t>
      </w:r>
      <w:r w:rsidRPr="00F22416">
        <w:rPr>
          <w:rFonts w:eastAsiaTheme="minorEastAsia"/>
          <w:bCs/>
        </w:rPr>
        <w:t xml:space="preserve"> helps align all the teams by </w:t>
      </w:r>
      <w:proofErr w:type="gramStart"/>
      <w:r w:rsidRPr="00F22416">
        <w:rPr>
          <w:rFonts w:eastAsiaTheme="minorEastAsia"/>
          <w:bCs/>
        </w:rPr>
        <w:t>taking into account</w:t>
      </w:r>
      <w:proofErr w:type="gramEnd"/>
      <w:r w:rsidRPr="00F22416">
        <w:rPr>
          <w:rFonts w:eastAsiaTheme="minorEastAsia"/>
          <w:bCs/>
        </w:rPr>
        <w:t xml:space="preserve"> resources, time, and existing UI components.</w:t>
      </w:r>
      <w:r>
        <w:rPr>
          <w:rFonts w:eastAsiaTheme="minorEastAsia"/>
          <w:bCs/>
        </w:rPr>
        <w:t xml:space="preserve"> </w:t>
      </w:r>
      <w:r w:rsidRPr="00F22416">
        <w:rPr>
          <w:rFonts w:eastAsiaTheme="minorEastAsia"/>
          <w:bCs/>
        </w:rPr>
        <w:t>However, when time is limited, he will conduct high-fidelity prototypes of important features.</w:t>
      </w:r>
    </w:p>
    <w:p w14:paraId="27AEC00C" w14:textId="0E6CF35F" w:rsidR="002B0D7F" w:rsidRDefault="006F4616" w:rsidP="00C443F7">
      <w:pPr>
        <w:pStyle w:val="NormalWeb"/>
        <w:spacing w:before="0" w:beforeAutospacing="0" w:after="200" w:afterAutospacing="0" w:line="276" w:lineRule="auto"/>
        <w:ind w:firstLine="284"/>
        <w:jc w:val="both"/>
        <w:rPr>
          <w:color w:val="000000"/>
        </w:rPr>
      </w:pPr>
      <w:r>
        <w:rPr>
          <w:color w:val="000000"/>
        </w:rPr>
        <w:t xml:space="preserve">Four participants suggested doing </w:t>
      </w:r>
      <w:r w:rsidRPr="002767EF">
        <w:rPr>
          <w:i/>
          <w:iCs/>
          <w:color w:val="000000"/>
        </w:rPr>
        <w:t xml:space="preserve">User interviews </w:t>
      </w:r>
      <w:r>
        <w:rPr>
          <w:color w:val="000000"/>
        </w:rPr>
        <w:t>when the user story has a high</w:t>
      </w:r>
      <w:r>
        <w:rPr>
          <w:rStyle w:val="apple-converted-space"/>
          <w:color w:val="000000"/>
        </w:rPr>
        <w:t> </w:t>
      </w:r>
      <w:r>
        <w:rPr>
          <w:rStyle w:val="issue-underline"/>
          <w:color w:val="000000"/>
        </w:rPr>
        <w:t>value and when</w:t>
      </w:r>
      <w:r>
        <w:rPr>
          <w:rStyle w:val="apple-converted-space"/>
          <w:color w:val="000000"/>
        </w:rPr>
        <w:t> </w:t>
      </w:r>
      <w:r>
        <w:rPr>
          <w:color w:val="000000"/>
        </w:rPr>
        <w:t xml:space="preserve">they want to get more details about what the user expects from the user story. However, one participant stated that they may conduct </w:t>
      </w:r>
      <w:r w:rsidRPr="0079677E">
        <w:rPr>
          <w:i/>
          <w:iCs/>
          <w:color w:val="000000"/>
        </w:rPr>
        <w:t>User interviews</w:t>
      </w:r>
      <w:r>
        <w:rPr>
          <w:color w:val="000000"/>
        </w:rPr>
        <w:t xml:space="preserve"> even when the value of the user story is not</w:t>
      </w:r>
      <w:r>
        <w:rPr>
          <w:rStyle w:val="apple-converted-space"/>
          <w:color w:val="000000"/>
        </w:rPr>
        <w:t> </w:t>
      </w:r>
      <w:r>
        <w:rPr>
          <w:rStyle w:val="issue-underline"/>
          <w:color w:val="000000"/>
        </w:rPr>
        <w:t>high;</w:t>
      </w:r>
      <w:r>
        <w:rPr>
          <w:rStyle w:val="apple-converted-space"/>
          <w:color w:val="000000"/>
        </w:rPr>
        <w:t> </w:t>
      </w:r>
      <w:r>
        <w:rPr>
          <w:color w:val="000000"/>
        </w:rPr>
        <w:t>if the value is high, they will conduct a detailed interview, otherwise, they will conduct a simple interview to understand what the user expects.</w:t>
      </w:r>
    </w:p>
    <w:p w14:paraId="06F7101A" w14:textId="1E346B50" w:rsidR="002B0D7F" w:rsidRDefault="002B0D7F" w:rsidP="00C443F7">
      <w:pPr>
        <w:pStyle w:val="NormalWeb"/>
        <w:spacing w:before="0" w:beforeAutospacing="0" w:after="200" w:afterAutospacing="0" w:line="276" w:lineRule="auto"/>
        <w:ind w:firstLine="284"/>
        <w:jc w:val="both"/>
        <w:rPr>
          <w:color w:val="000000"/>
        </w:rPr>
      </w:pPr>
      <w:r w:rsidRPr="002B0D7F">
        <w:rPr>
          <w:color w:val="000000"/>
        </w:rPr>
        <w:t xml:space="preserve">Another participant stated that he will conduct </w:t>
      </w:r>
      <w:r w:rsidRPr="002B0D7F">
        <w:rPr>
          <w:i/>
          <w:iCs/>
          <w:color w:val="000000"/>
        </w:rPr>
        <w:t>User interviews</w:t>
      </w:r>
      <w:r w:rsidRPr="002B0D7F">
        <w:rPr>
          <w:color w:val="000000"/>
        </w:rPr>
        <w:t xml:space="preserve"> to see what the users expect the entry flow to be for the feature that would be implemented, and he </w:t>
      </w:r>
      <w:r>
        <w:rPr>
          <w:color w:val="000000"/>
        </w:rPr>
        <w:t>will</w:t>
      </w:r>
      <w:r w:rsidRPr="002B0D7F">
        <w:rPr>
          <w:color w:val="000000"/>
        </w:rPr>
        <w:t xml:space="preserve"> conduct </w:t>
      </w:r>
      <w:r w:rsidRPr="002B0D7F">
        <w:rPr>
          <w:i/>
          <w:iCs/>
          <w:color w:val="000000"/>
        </w:rPr>
        <w:t>Usability testing</w:t>
      </w:r>
      <w:r w:rsidRPr="002B0D7F">
        <w:rPr>
          <w:color w:val="000000"/>
        </w:rPr>
        <w:t xml:space="preserve"> for users who do</w:t>
      </w:r>
      <w:r>
        <w:rPr>
          <w:color w:val="000000"/>
        </w:rPr>
        <w:t xml:space="preserve"> not </w:t>
      </w:r>
      <w:r w:rsidRPr="002B0D7F">
        <w:rPr>
          <w:color w:val="000000"/>
        </w:rPr>
        <w:t xml:space="preserve">usually use the product </w:t>
      </w:r>
      <w:proofErr w:type="gramStart"/>
      <w:r w:rsidRPr="002B0D7F">
        <w:rPr>
          <w:color w:val="000000"/>
        </w:rPr>
        <w:t>in order to</w:t>
      </w:r>
      <w:proofErr w:type="gramEnd"/>
      <w:r w:rsidRPr="002B0D7F">
        <w:rPr>
          <w:color w:val="000000"/>
        </w:rPr>
        <w:t xml:space="preserve"> validate the feature.</w:t>
      </w:r>
    </w:p>
    <w:p w14:paraId="378D65CB" w14:textId="335A7274" w:rsidR="00120432" w:rsidRPr="00120432" w:rsidRDefault="006F4616" w:rsidP="00AA69E2">
      <w:pPr>
        <w:pStyle w:val="NormalWeb"/>
        <w:spacing w:before="0" w:beforeAutospacing="0" w:after="200" w:afterAutospacing="0" w:line="276" w:lineRule="auto"/>
        <w:ind w:firstLine="284"/>
        <w:jc w:val="both"/>
        <w:rPr>
          <w:color w:val="000000"/>
        </w:rPr>
      </w:pPr>
      <w:r w:rsidRPr="0048186B">
        <w:rPr>
          <w:color w:val="000000"/>
        </w:rPr>
        <w:t xml:space="preserve">Four participants suggested doing </w:t>
      </w:r>
      <w:r w:rsidRPr="0048186B">
        <w:rPr>
          <w:i/>
          <w:iCs/>
          <w:color w:val="000000"/>
        </w:rPr>
        <w:t xml:space="preserve">Competitive analysis </w:t>
      </w:r>
      <w:r w:rsidRPr="0048186B">
        <w:rPr>
          <w:color w:val="000000"/>
        </w:rPr>
        <w:t>when the user story has a high</w:t>
      </w:r>
      <w:r w:rsidRPr="0048186B">
        <w:rPr>
          <w:rStyle w:val="apple-converted-space"/>
          <w:color w:val="000000"/>
        </w:rPr>
        <w:t> </w:t>
      </w:r>
      <w:r w:rsidRPr="0048186B">
        <w:rPr>
          <w:rStyle w:val="issue-underline"/>
          <w:color w:val="000000"/>
        </w:rPr>
        <w:t>value and when</w:t>
      </w:r>
      <w:r w:rsidRPr="0048186B">
        <w:rPr>
          <w:rStyle w:val="apple-converted-space"/>
          <w:color w:val="000000"/>
        </w:rPr>
        <w:t> </w:t>
      </w:r>
      <w:r w:rsidRPr="0048186B">
        <w:rPr>
          <w:color w:val="000000"/>
        </w:rPr>
        <w:t xml:space="preserve">they want to get more details about what the user expects from the user story. However, one participant </w:t>
      </w:r>
      <w:r w:rsidR="007A6B50" w:rsidRPr="0048186B">
        <w:rPr>
          <w:color w:val="000000"/>
        </w:rPr>
        <w:t>argue</w:t>
      </w:r>
      <w:r w:rsidR="006C5C74" w:rsidRPr="0048186B">
        <w:rPr>
          <w:color w:val="000000"/>
        </w:rPr>
        <w:t>d</w:t>
      </w:r>
      <w:r w:rsidR="007A6B50" w:rsidRPr="00120432">
        <w:rPr>
          <w:color w:val="000000"/>
        </w:rPr>
        <w:t xml:space="preserve"> that </w:t>
      </w:r>
      <w:r w:rsidR="009F0C2D" w:rsidRPr="0048186B">
        <w:rPr>
          <w:i/>
          <w:iCs/>
          <w:color w:val="000000"/>
        </w:rPr>
        <w:t xml:space="preserve">Competitive analysis </w:t>
      </w:r>
      <w:r w:rsidR="007A6B50" w:rsidRPr="00120432">
        <w:rPr>
          <w:color w:val="000000"/>
        </w:rPr>
        <w:t>can lead to an overly conservative mindset, as it focuse</w:t>
      </w:r>
      <w:r w:rsidR="00BC1140">
        <w:rPr>
          <w:color w:val="000000"/>
        </w:rPr>
        <w:t>s</w:t>
      </w:r>
      <w:r w:rsidR="007A6B50" w:rsidRPr="00120432">
        <w:rPr>
          <w:color w:val="000000"/>
        </w:rPr>
        <w:t xml:space="preserve"> </w:t>
      </w:r>
      <w:r w:rsidR="001F7A29">
        <w:rPr>
          <w:color w:val="000000"/>
        </w:rPr>
        <w:t>mainly</w:t>
      </w:r>
      <w:r w:rsidR="00F66341">
        <w:rPr>
          <w:color w:val="000000"/>
        </w:rPr>
        <w:t xml:space="preserve"> </w:t>
      </w:r>
      <w:r w:rsidR="007A6B50" w:rsidRPr="00120432">
        <w:rPr>
          <w:color w:val="000000"/>
        </w:rPr>
        <w:t>on existing approaches and technologies</w:t>
      </w:r>
      <w:r w:rsidR="00BC1140">
        <w:rPr>
          <w:color w:val="000000"/>
        </w:rPr>
        <w:t xml:space="preserve"> which </w:t>
      </w:r>
      <w:r w:rsidR="00D77704" w:rsidRPr="00120432">
        <w:rPr>
          <w:color w:val="000000"/>
        </w:rPr>
        <w:t>may</w:t>
      </w:r>
      <w:r w:rsidR="00894542">
        <w:rPr>
          <w:color w:val="000000"/>
        </w:rPr>
        <w:t xml:space="preserve"> lead to</w:t>
      </w:r>
      <w:r w:rsidR="00D77704" w:rsidRPr="00120432">
        <w:rPr>
          <w:color w:val="000000"/>
        </w:rPr>
        <w:t xml:space="preserve"> overlook</w:t>
      </w:r>
      <w:r w:rsidR="00894542">
        <w:rPr>
          <w:color w:val="000000"/>
        </w:rPr>
        <w:t>ing</w:t>
      </w:r>
      <w:r w:rsidR="00D77704" w:rsidRPr="00120432">
        <w:rPr>
          <w:color w:val="000000"/>
        </w:rPr>
        <w:t xml:space="preserve"> some potential solutions or innovative ideas. He </w:t>
      </w:r>
      <w:r w:rsidR="0061452D" w:rsidRPr="00120432">
        <w:rPr>
          <w:color w:val="000000"/>
        </w:rPr>
        <w:t xml:space="preserve">believed that instead of approaching user stories with an ‘if this is what our competitors are doing, then this must be the way forward’ attitude, </w:t>
      </w:r>
      <w:r w:rsidR="00F9673E">
        <w:rPr>
          <w:color w:val="000000"/>
        </w:rPr>
        <w:t xml:space="preserve">He </w:t>
      </w:r>
      <w:r w:rsidR="0048186B">
        <w:rPr>
          <w:color w:val="000000"/>
        </w:rPr>
        <w:t>recommended</w:t>
      </w:r>
      <w:r w:rsidR="0081144D" w:rsidRPr="00120432">
        <w:rPr>
          <w:color w:val="000000"/>
        </w:rPr>
        <w:t xml:space="preserve"> </w:t>
      </w:r>
      <w:r w:rsidR="0061452D" w:rsidRPr="00120432">
        <w:rPr>
          <w:color w:val="000000"/>
        </w:rPr>
        <w:t>test</w:t>
      </w:r>
      <w:r w:rsidR="00F9673E">
        <w:rPr>
          <w:color w:val="000000"/>
        </w:rPr>
        <w:t>ing</w:t>
      </w:r>
      <w:r w:rsidR="0061452D" w:rsidRPr="00120432">
        <w:rPr>
          <w:color w:val="000000"/>
        </w:rPr>
        <w:t xml:space="preserve"> new ideas and approaches, without being overly concerned about what </w:t>
      </w:r>
      <w:r w:rsidR="00F9673E">
        <w:rPr>
          <w:color w:val="000000"/>
        </w:rPr>
        <w:t>the</w:t>
      </w:r>
      <w:r w:rsidR="00F9673E" w:rsidRPr="00120432">
        <w:rPr>
          <w:color w:val="000000"/>
        </w:rPr>
        <w:t xml:space="preserve"> </w:t>
      </w:r>
      <w:r w:rsidR="0061452D" w:rsidRPr="00120432">
        <w:rPr>
          <w:color w:val="000000"/>
        </w:rPr>
        <w:t>competitors might do.</w:t>
      </w:r>
      <w:r w:rsidRPr="00120432">
        <w:rPr>
          <w:color w:val="000000"/>
        </w:rPr>
        <w:t xml:space="preserve"> </w:t>
      </w:r>
      <w:r w:rsidR="00892FC4">
        <w:rPr>
          <w:color w:val="000000"/>
        </w:rPr>
        <w:t>(</w:t>
      </w:r>
      <w:proofErr w:type="spellStart"/>
      <w:r w:rsidRPr="00120432">
        <w:rPr>
          <w:color w:val="000000"/>
        </w:rPr>
        <w:t>Saif</w:t>
      </w:r>
      <w:proofErr w:type="spellEnd"/>
      <w:r w:rsidR="00892FC4">
        <w:rPr>
          <w:color w:val="000000"/>
        </w:rPr>
        <w:t>)</w:t>
      </w:r>
    </w:p>
    <w:p w14:paraId="7AF8E520" w14:textId="050C9F0E" w:rsidR="006F4616" w:rsidRPr="00120432" w:rsidRDefault="006F4616" w:rsidP="00C443F7">
      <w:pPr>
        <w:ind w:firstLine="284"/>
        <w:jc w:val="both"/>
        <w:rPr>
          <w:rFonts w:ascii="Times New Roman" w:eastAsiaTheme="minorEastAsia" w:hAnsi="Times New Roman" w:cs="Times New Roman"/>
          <w:bCs/>
          <w:i/>
          <w:iCs/>
          <w:sz w:val="24"/>
          <w:szCs w:val="24"/>
        </w:rPr>
      </w:pPr>
      <w:proofErr w:type="spellStart"/>
      <w:r w:rsidRPr="00120432">
        <w:rPr>
          <w:rFonts w:ascii="Times New Roman" w:eastAsiaTheme="minorEastAsia" w:hAnsi="Times New Roman" w:cs="Times New Roman"/>
          <w:bCs/>
          <w:i/>
          <w:iCs/>
          <w:sz w:val="24"/>
          <w:szCs w:val="24"/>
          <w:highlight w:val="yellow"/>
        </w:rPr>
        <w:t>Lujain</w:t>
      </w:r>
      <w:proofErr w:type="spellEnd"/>
      <w:r w:rsidRPr="00120432">
        <w:rPr>
          <w:rFonts w:ascii="Times New Roman" w:eastAsiaTheme="minorEastAsia" w:hAnsi="Times New Roman" w:cs="Times New Roman"/>
          <w:bCs/>
          <w:i/>
          <w:iCs/>
          <w:sz w:val="24"/>
          <w:szCs w:val="24"/>
          <w:highlight w:val="yellow"/>
        </w:rPr>
        <w:t xml:space="preserve"> does quick research to see if there is a familiar feature have been done before or not if not</w:t>
      </w:r>
      <w:r w:rsidR="00F13C8F" w:rsidRPr="00120432">
        <w:rPr>
          <w:rFonts w:ascii="Times New Roman" w:eastAsiaTheme="minorEastAsia" w:hAnsi="Times New Roman" w:cs="Times New Roman"/>
          <w:bCs/>
          <w:i/>
          <w:iCs/>
          <w:sz w:val="24"/>
          <w:szCs w:val="24"/>
          <w:highlight w:val="yellow"/>
        </w:rPr>
        <w:t>,</w:t>
      </w:r>
      <w:r w:rsidRPr="00120432">
        <w:rPr>
          <w:rFonts w:ascii="Times New Roman" w:eastAsiaTheme="minorEastAsia" w:hAnsi="Times New Roman" w:cs="Times New Roman"/>
          <w:bCs/>
          <w:i/>
          <w:iCs/>
          <w:sz w:val="24"/>
          <w:szCs w:val="24"/>
          <w:highlight w:val="yellow"/>
        </w:rPr>
        <w:t xml:space="preserve"> she looks for indirect research and </w:t>
      </w:r>
      <w:proofErr w:type="spellStart"/>
      <w:r w:rsidRPr="00120432">
        <w:rPr>
          <w:rFonts w:ascii="Times New Roman" w:eastAsiaTheme="minorEastAsia" w:hAnsi="Times New Roman" w:cs="Times New Roman"/>
          <w:bCs/>
          <w:i/>
          <w:iCs/>
          <w:sz w:val="24"/>
          <w:szCs w:val="24"/>
          <w:highlight w:val="yellow"/>
        </w:rPr>
        <w:t>Saif</w:t>
      </w:r>
      <w:proofErr w:type="spellEnd"/>
      <w:r w:rsidRPr="00120432">
        <w:rPr>
          <w:rFonts w:ascii="Times New Roman" w:eastAsiaTheme="minorEastAsia" w:hAnsi="Times New Roman" w:cs="Times New Roman"/>
          <w:bCs/>
          <w:i/>
          <w:iCs/>
          <w:sz w:val="24"/>
          <w:szCs w:val="24"/>
          <w:highlight w:val="yellow"/>
        </w:rPr>
        <w:t xml:space="preserve"> do formative research for core features.</w:t>
      </w:r>
    </w:p>
    <w:p w14:paraId="397AF26A" w14:textId="3E2871BC" w:rsidR="006F4616" w:rsidRDefault="006F4616" w:rsidP="00A14562">
      <w:pPr>
        <w:ind w:firstLine="576"/>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N</w:t>
      </w:r>
      <w:r w:rsidRPr="000765B4">
        <w:rPr>
          <w:rFonts w:ascii="Times New Roman" w:eastAsiaTheme="minorEastAsia" w:hAnsi="Times New Roman" w:cs="Times New Roman"/>
          <w:bCs/>
          <w:sz w:val="24"/>
          <w:szCs w:val="24"/>
        </w:rPr>
        <w:t xml:space="preserve">early </w:t>
      </w:r>
      <w:proofErr w:type="gramStart"/>
      <w:r w:rsidRPr="000765B4">
        <w:rPr>
          <w:rFonts w:ascii="Times New Roman" w:eastAsiaTheme="minorEastAsia" w:hAnsi="Times New Roman" w:cs="Times New Roman"/>
          <w:bCs/>
          <w:sz w:val="24"/>
          <w:szCs w:val="24"/>
        </w:rPr>
        <w:t>all of</w:t>
      </w:r>
      <w:proofErr w:type="gramEnd"/>
      <w:r w:rsidRPr="000765B4">
        <w:rPr>
          <w:rFonts w:ascii="Times New Roman" w:eastAsiaTheme="minorEastAsia" w:hAnsi="Times New Roman" w:cs="Times New Roman"/>
          <w:bCs/>
          <w:sz w:val="24"/>
          <w:szCs w:val="24"/>
        </w:rPr>
        <w:t xml:space="preserve"> the participants </w:t>
      </w:r>
      <w:r w:rsidRPr="00690CB4">
        <w:rPr>
          <w:rFonts w:ascii="Times New Roman" w:eastAsiaTheme="minorEastAsia" w:hAnsi="Times New Roman" w:cs="Times New Roman"/>
          <w:bCs/>
          <w:sz w:val="24"/>
          <w:szCs w:val="24"/>
        </w:rPr>
        <w:t xml:space="preserve">stated that if a user story has a variety of stakeholders, a </w:t>
      </w:r>
      <w:r>
        <w:rPr>
          <w:rFonts w:ascii="Times New Roman" w:eastAsiaTheme="minorEastAsia" w:hAnsi="Times New Roman" w:cs="Times New Roman"/>
          <w:bCs/>
          <w:i/>
          <w:iCs/>
          <w:sz w:val="24"/>
          <w:szCs w:val="24"/>
        </w:rPr>
        <w:t>W</w:t>
      </w:r>
      <w:r w:rsidRPr="00690CB4">
        <w:rPr>
          <w:rFonts w:ascii="Times New Roman" w:eastAsiaTheme="minorEastAsia" w:hAnsi="Times New Roman" w:cs="Times New Roman"/>
          <w:bCs/>
          <w:i/>
          <w:iCs/>
          <w:sz w:val="24"/>
          <w:szCs w:val="24"/>
        </w:rPr>
        <w:t>orkshop</w:t>
      </w:r>
      <w:r w:rsidRPr="00690CB4">
        <w:rPr>
          <w:rFonts w:ascii="Times New Roman" w:eastAsiaTheme="minorEastAsia" w:hAnsi="Times New Roman" w:cs="Times New Roman"/>
          <w:bCs/>
          <w:sz w:val="24"/>
          <w:szCs w:val="24"/>
        </w:rPr>
        <w:t xml:space="preserve"> and </w:t>
      </w:r>
      <w:r w:rsidRPr="00690CB4">
        <w:rPr>
          <w:rFonts w:ascii="Times New Roman" w:eastAsiaTheme="minorEastAsia" w:hAnsi="Times New Roman" w:cs="Times New Roman"/>
          <w:bCs/>
          <w:i/>
          <w:iCs/>
          <w:sz w:val="24"/>
          <w:szCs w:val="24"/>
        </w:rPr>
        <w:t>Design review</w:t>
      </w:r>
      <w:r w:rsidRPr="00690CB4">
        <w:rPr>
          <w:rFonts w:ascii="Times New Roman" w:eastAsiaTheme="minorEastAsia" w:hAnsi="Times New Roman" w:cs="Times New Roman"/>
          <w:bCs/>
          <w:sz w:val="24"/>
          <w:szCs w:val="24"/>
        </w:rPr>
        <w:t xml:space="preserve"> are considered to ensure the user story is finalized by all the parties. </w:t>
      </w:r>
    </w:p>
    <w:p w14:paraId="7195B721" w14:textId="77777777" w:rsidR="00FC68A6" w:rsidRDefault="00B862B8" w:rsidP="00FC68A6">
      <w:pPr>
        <w:ind w:firstLine="284"/>
        <w:jc w:val="both"/>
        <w:rPr>
          <w:ins w:id="355" w:author="رزان الدوسري ID 443203966" w:date="2023-02-10T04:35:00Z"/>
          <w:rFonts w:ascii="Times New Roman" w:eastAsiaTheme="minorEastAsia" w:hAnsi="Times New Roman" w:cs="Times New Roman"/>
          <w:bCs/>
          <w:sz w:val="24"/>
          <w:szCs w:val="24"/>
        </w:rPr>
      </w:pPr>
      <w:r w:rsidRPr="002B0D7F">
        <w:rPr>
          <w:rFonts w:ascii="Times New Roman" w:eastAsiaTheme="minorEastAsia" w:hAnsi="Times New Roman" w:cs="Times New Roman"/>
          <w:bCs/>
          <w:sz w:val="24"/>
          <w:szCs w:val="24"/>
          <w:highlight w:val="yellow"/>
        </w:rPr>
        <w:t xml:space="preserve">Nasser stated that he conducts </w:t>
      </w:r>
      <w:r w:rsidRPr="002B0D7F">
        <w:rPr>
          <w:rFonts w:ascii="Times New Roman" w:eastAsiaTheme="minorEastAsia" w:hAnsi="Times New Roman" w:cs="Times New Roman"/>
          <w:bCs/>
          <w:i/>
          <w:iCs/>
          <w:sz w:val="24"/>
          <w:szCs w:val="24"/>
          <w:highlight w:val="yellow"/>
        </w:rPr>
        <w:t>Task analysis</w:t>
      </w:r>
      <w:r w:rsidRPr="002B0D7F">
        <w:rPr>
          <w:rFonts w:ascii="Times New Roman" w:eastAsiaTheme="minorEastAsia" w:hAnsi="Times New Roman" w:cs="Times New Roman"/>
          <w:bCs/>
          <w:sz w:val="24"/>
          <w:szCs w:val="24"/>
          <w:highlight w:val="yellow"/>
        </w:rPr>
        <w:t xml:space="preserve"> when the user story is huge, or even when having a capacity of </w:t>
      </w:r>
      <w:r w:rsidR="002B0D7F" w:rsidRPr="002B0D7F">
        <w:rPr>
          <w:rFonts w:ascii="Times New Roman" w:eastAsiaTheme="minorEastAsia" w:hAnsi="Times New Roman" w:cs="Times New Roman"/>
          <w:bCs/>
          <w:sz w:val="24"/>
          <w:szCs w:val="24"/>
          <w:highlight w:val="yellow"/>
        </w:rPr>
        <w:t>recourses</w:t>
      </w:r>
      <w:r w:rsidRPr="002B0D7F">
        <w:rPr>
          <w:rFonts w:ascii="Times New Roman" w:eastAsiaTheme="minorEastAsia" w:hAnsi="Times New Roman" w:cs="Times New Roman"/>
          <w:bCs/>
          <w:sz w:val="24"/>
          <w:szCs w:val="24"/>
          <w:highlight w:val="yellow"/>
        </w:rPr>
        <w:t>.</w:t>
      </w:r>
    </w:p>
    <w:p w14:paraId="4BF0BE07" w14:textId="026A1C63" w:rsidR="00D46127" w:rsidRDefault="0069018D" w:rsidP="00FC68A6">
      <w:pPr>
        <w:ind w:firstLine="284"/>
        <w:jc w:val="both"/>
        <w:rPr>
          <w:ins w:id="356" w:author="رزان الدوسري ID 443203966" w:date="2023-02-10T04:57:00Z"/>
          <w:rFonts w:ascii="Times New Roman" w:eastAsiaTheme="minorEastAsia" w:hAnsi="Times New Roman" w:cs="Times New Roman"/>
          <w:bCs/>
          <w:sz w:val="24"/>
          <w:szCs w:val="24"/>
        </w:rPr>
      </w:pPr>
      <w:ins w:id="357" w:author="رزان الدوسري ID 443203966" w:date="2023-02-10T04:28:00Z">
        <w:r w:rsidRPr="00FC68A6">
          <w:rPr>
            <w:rFonts w:ascii="Times New Roman" w:eastAsiaTheme="minorEastAsia" w:hAnsi="Times New Roman" w:cs="Times New Roman"/>
            <w:bCs/>
            <w:sz w:val="24"/>
            <w:szCs w:val="24"/>
          </w:rPr>
          <w:t>Based</w:t>
        </w:r>
        <w:r w:rsidRPr="0069018D">
          <w:rPr>
            <w:rFonts w:ascii="Times New Roman" w:eastAsiaTheme="minorEastAsia" w:hAnsi="Times New Roman" w:cs="Times New Roman"/>
            <w:bCs/>
            <w:sz w:val="24"/>
            <w:szCs w:val="24"/>
          </w:rPr>
          <w:t xml:space="preserve"> on the practitioners' responses, </w:t>
        </w:r>
      </w:ins>
      <w:ins w:id="358" w:author="رزان الدوسري ID 443203966" w:date="2023-02-10T04:47:00Z">
        <w:r w:rsidR="0048523A">
          <w:rPr>
            <w:rFonts w:ascii="Times New Roman" w:eastAsiaTheme="minorEastAsia" w:hAnsi="Times New Roman" w:cs="Times New Roman"/>
            <w:bCs/>
            <w:sz w:val="24"/>
            <w:szCs w:val="24"/>
          </w:rPr>
          <w:t>they</w:t>
        </w:r>
        <w:r w:rsidR="0048523A" w:rsidRPr="0048523A">
          <w:rPr>
            <w:rFonts w:ascii="Times New Roman" w:eastAsiaTheme="minorEastAsia" w:hAnsi="Times New Roman" w:cs="Times New Roman"/>
            <w:bCs/>
            <w:sz w:val="24"/>
            <w:szCs w:val="24"/>
          </w:rPr>
          <w:t xml:space="preserve"> recommend different methods to decide which UX method is most suitable for each user story. To </w:t>
        </w:r>
      </w:ins>
      <w:ins w:id="359" w:author="رزان الدوسري ID 443203966" w:date="2023-02-10T04:48:00Z">
        <w:r w:rsidR="00572C87" w:rsidRPr="00572C87">
          <w:rPr>
            <w:rFonts w:ascii="Times New Roman" w:eastAsiaTheme="minorEastAsia" w:hAnsi="Times New Roman" w:cs="Times New Roman"/>
            <w:bCs/>
            <w:sz w:val="24"/>
            <w:szCs w:val="24"/>
          </w:rPr>
          <w:t>explore existing applications that use the new features</w:t>
        </w:r>
      </w:ins>
      <w:ins w:id="360" w:author="رزان الدوسري ID 443203966" w:date="2023-02-10T04:47:00Z">
        <w:r w:rsidR="0048523A" w:rsidRPr="0048523A">
          <w:rPr>
            <w:rFonts w:ascii="Times New Roman" w:eastAsiaTheme="minorEastAsia" w:hAnsi="Times New Roman" w:cs="Times New Roman"/>
            <w:bCs/>
            <w:sz w:val="24"/>
            <w:szCs w:val="24"/>
          </w:rPr>
          <w:t xml:space="preserve">, field studies can be conducted. High value stories require high fidelity prototypes and in-person usability tests, while moderate value stories are more suited for remote testing. High fidelity prototypes must also be used if there are multiple stakeholders involved. Complex stories incorporating many scenarios necessitate in-person </w:t>
        </w:r>
      </w:ins>
      <w:ins w:id="361" w:author="رزان الدوسري ID 443203966" w:date="2023-02-10T04:50:00Z">
        <w:r w:rsidR="003910FE">
          <w:rPr>
            <w:rFonts w:ascii="Times New Roman" w:eastAsiaTheme="minorEastAsia" w:hAnsi="Times New Roman" w:cs="Times New Roman"/>
            <w:bCs/>
            <w:sz w:val="24"/>
            <w:szCs w:val="24"/>
          </w:rPr>
          <w:t>usability test</w:t>
        </w:r>
      </w:ins>
      <w:ins w:id="362" w:author="رزان الدوسري ID 443203966" w:date="2023-02-10T04:47:00Z">
        <w:r w:rsidR="0048523A" w:rsidRPr="0048523A">
          <w:rPr>
            <w:rFonts w:ascii="Times New Roman" w:eastAsiaTheme="minorEastAsia" w:hAnsi="Times New Roman" w:cs="Times New Roman"/>
            <w:bCs/>
            <w:sz w:val="24"/>
            <w:szCs w:val="24"/>
          </w:rPr>
          <w:t xml:space="preserve">, while simpler stories can use low fidelity prototypes and design reviews. If a user story has higher value, user interviews </w:t>
        </w:r>
      </w:ins>
      <w:ins w:id="363" w:author="رزان الدوسري ID 443203966" w:date="2023-02-10T04:51:00Z">
        <w:r w:rsidR="002D7D79">
          <w:rPr>
            <w:rFonts w:ascii="Times New Roman" w:eastAsiaTheme="minorEastAsia" w:hAnsi="Times New Roman" w:cs="Times New Roman"/>
            <w:bCs/>
            <w:sz w:val="24"/>
            <w:szCs w:val="24"/>
          </w:rPr>
          <w:t>are consider</w:t>
        </w:r>
        <w:r w:rsidR="00FE0524">
          <w:rPr>
            <w:rFonts w:ascii="Times New Roman" w:eastAsiaTheme="minorEastAsia" w:hAnsi="Times New Roman" w:cs="Times New Roman"/>
            <w:bCs/>
            <w:sz w:val="24"/>
            <w:szCs w:val="24"/>
          </w:rPr>
          <w:t xml:space="preserve">ed </w:t>
        </w:r>
      </w:ins>
      <w:ins w:id="364" w:author="رزان الدوسري ID 443203966" w:date="2023-02-10T04:52:00Z">
        <w:r w:rsidR="00491DB7">
          <w:rPr>
            <w:rFonts w:ascii="Times New Roman" w:eastAsiaTheme="minorEastAsia" w:hAnsi="Times New Roman" w:cs="Times New Roman"/>
            <w:bCs/>
            <w:sz w:val="24"/>
            <w:szCs w:val="24"/>
          </w:rPr>
          <w:t xml:space="preserve">necessary </w:t>
        </w:r>
      </w:ins>
      <w:ins w:id="365" w:author="رزان الدوسري ID 443203966" w:date="2023-02-10T04:47:00Z">
        <w:r w:rsidR="0048523A" w:rsidRPr="0048523A">
          <w:rPr>
            <w:rFonts w:ascii="Times New Roman" w:eastAsiaTheme="minorEastAsia" w:hAnsi="Times New Roman" w:cs="Times New Roman"/>
            <w:bCs/>
            <w:sz w:val="24"/>
            <w:szCs w:val="24"/>
          </w:rPr>
          <w:t xml:space="preserve">held to gain greater detail. </w:t>
        </w:r>
      </w:ins>
      <w:ins w:id="366" w:author="رزان الدوسري ID 443203966" w:date="2023-02-10T04:56:00Z">
        <w:r w:rsidR="00D46127" w:rsidRPr="00D653CC">
          <w:rPr>
            <w:rFonts w:ascii="Times New Roman" w:eastAsiaTheme="minorEastAsia" w:hAnsi="Times New Roman" w:cs="Times New Roman"/>
            <w:bCs/>
            <w:sz w:val="24"/>
            <w:szCs w:val="24"/>
          </w:rPr>
          <w:t>Resulting to conclusion</w:t>
        </w:r>
      </w:ins>
      <w:ins w:id="367" w:author="رزان الدوسري ID 443203966" w:date="2023-02-10T05:05:00Z">
        <w:r w:rsidR="000F502C">
          <w:rPr>
            <w:rFonts w:ascii="Times New Roman" w:eastAsiaTheme="minorEastAsia" w:hAnsi="Times New Roman" w:cs="Times New Roman"/>
            <w:bCs/>
            <w:sz w:val="24"/>
            <w:szCs w:val="24"/>
          </w:rPr>
          <w:t>,</w:t>
        </w:r>
      </w:ins>
      <w:ins w:id="368" w:author="رزان الدوسري ID 443203966" w:date="2023-02-10T04:56:00Z">
        <w:r w:rsidR="00D46127" w:rsidRPr="00D653CC">
          <w:rPr>
            <w:rFonts w:ascii="Times New Roman" w:eastAsiaTheme="minorEastAsia" w:hAnsi="Times New Roman" w:cs="Times New Roman"/>
            <w:bCs/>
            <w:sz w:val="24"/>
            <w:szCs w:val="24"/>
          </w:rPr>
          <w:t xml:space="preserve"> </w:t>
        </w:r>
      </w:ins>
      <w:ins w:id="369" w:author="رزان الدوسري ID 443203966" w:date="2023-02-10T04:57:00Z">
        <w:r w:rsidR="00D46127" w:rsidRPr="00D653CC">
          <w:rPr>
            <w:rFonts w:ascii="Times New Roman" w:eastAsiaTheme="minorEastAsia" w:hAnsi="Times New Roman" w:cs="Times New Roman"/>
            <w:bCs/>
            <w:sz w:val="24"/>
            <w:szCs w:val="24"/>
          </w:rPr>
          <w:t>a mapping table</w:t>
        </w:r>
      </w:ins>
      <w:ins w:id="370" w:author="رزان الدوسري ID 443203966" w:date="2023-02-10T05:06:00Z">
        <w:r w:rsidR="003B4225">
          <w:rPr>
            <w:rFonts w:ascii="Times New Roman" w:eastAsiaTheme="minorEastAsia" w:hAnsi="Times New Roman" w:cs="Times New Roman"/>
            <w:bCs/>
            <w:sz w:val="24"/>
            <w:szCs w:val="24"/>
          </w:rPr>
          <w:t xml:space="preserve"> (</w:t>
        </w:r>
        <w:r w:rsidR="00F15002">
          <w:rPr>
            <w:rFonts w:ascii="Times New Roman" w:eastAsiaTheme="minorEastAsia" w:hAnsi="Times New Roman" w:cs="Times New Roman"/>
            <w:bCs/>
            <w:sz w:val="24"/>
            <w:szCs w:val="24"/>
          </w:rPr>
          <w:fldChar w:fldCharType="begin"/>
        </w:r>
        <w:r w:rsidR="00F15002">
          <w:rPr>
            <w:rFonts w:ascii="Times New Roman" w:eastAsiaTheme="minorEastAsia" w:hAnsi="Times New Roman" w:cs="Times New Roman"/>
            <w:bCs/>
            <w:sz w:val="24"/>
            <w:szCs w:val="24"/>
          </w:rPr>
          <w:instrText xml:space="preserve"> REF _Ref126898012 \h </w:instrText>
        </w:r>
      </w:ins>
      <w:r w:rsidR="00F15002">
        <w:rPr>
          <w:rFonts w:ascii="Times New Roman" w:eastAsiaTheme="minorEastAsia" w:hAnsi="Times New Roman" w:cs="Times New Roman"/>
          <w:bCs/>
          <w:sz w:val="24"/>
          <w:szCs w:val="24"/>
        </w:rPr>
        <w:instrText xml:space="preserve"> \* MERGEFORMAT </w:instrText>
      </w:r>
      <w:r w:rsidR="00F15002">
        <w:rPr>
          <w:rFonts w:ascii="Times New Roman" w:eastAsiaTheme="minorEastAsia" w:hAnsi="Times New Roman" w:cs="Times New Roman"/>
          <w:bCs/>
          <w:sz w:val="24"/>
          <w:szCs w:val="24"/>
        </w:rPr>
      </w:r>
      <w:r w:rsidR="00F15002">
        <w:rPr>
          <w:rFonts w:ascii="Times New Roman" w:eastAsiaTheme="minorEastAsia" w:hAnsi="Times New Roman" w:cs="Times New Roman"/>
          <w:bCs/>
          <w:sz w:val="24"/>
          <w:szCs w:val="24"/>
        </w:rPr>
        <w:fldChar w:fldCharType="separate"/>
      </w:r>
      <w:ins w:id="371" w:author="رزان الدوسري ID 443203966" w:date="2023-02-10T16:07:00Z">
        <w:r w:rsidR="00BC33AC" w:rsidRPr="00E47FB7">
          <w:rPr>
            <w:rFonts w:ascii="Times New Roman" w:eastAsiaTheme="minorEastAsia" w:hAnsi="Times New Roman" w:cs="Times New Roman"/>
            <w:bCs/>
            <w:sz w:val="24"/>
            <w:szCs w:val="24"/>
          </w:rPr>
          <w:t>Table 2</w:t>
        </w:r>
      </w:ins>
      <w:ins w:id="372" w:author="رزان الدوسري ID 443203966" w:date="2023-02-10T05:06:00Z">
        <w:r w:rsidR="00F15002">
          <w:rPr>
            <w:rFonts w:ascii="Times New Roman" w:eastAsiaTheme="minorEastAsia" w:hAnsi="Times New Roman" w:cs="Times New Roman"/>
            <w:bCs/>
            <w:sz w:val="24"/>
            <w:szCs w:val="24"/>
          </w:rPr>
          <w:fldChar w:fldCharType="end"/>
        </w:r>
        <w:r w:rsidR="003B4225">
          <w:rPr>
            <w:rFonts w:ascii="Times New Roman" w:eastAsiaTheme="minorEastAsia" w:hAnsi="Times New Roman" w:cs="Times New Roman"/>
            <w:bCs/>
            <w:sz w:val="24"/>
            <w:szCs w:val="24"/>
          </w:rPr>
          <w:t>)</w:t>
        </w:r>
      </w:ins>
      <w:ins w:id="373" w:author="رزان الدوسري ID 443203966" w:date="2023-02-10T04:57:00Z">
        <w:r w:rsidR="00D46127" w:rsidRPr="00D653CC">
          <w:rPr>
            <w:rFonts w:ascii="Times New Roman" w:eastAsiaTheme="minorEastAsia" w:hAnsi="Times New Roman" w:cs="Times New Roman"/>
            <w:bCs/>
            <w:sz w:val="24"/>
            <w:szCs w:val="24"/>
          </w:rPr>
          <w:t xml:space="preserve"> was constructed </w:t>
        </w:r>
      </w:ins>
      <w:ins w:id="374" w:author="رزان الدوسري ID 443203966" w:date="2023-02-10T05:06:00Z">
        <w:r w:rsidR="000F502C">
          <w:rPr>
            <w:rFonts w:ascii="Times New Roman" w:eastAsiaTheme="minorEastAsia" w:hAnsi="Times New Roman" w:cs="Times New Roman"/>
            <w:bCs/>
            <w:sz w:val="24"/>
            <w:szCs w:val="24"/>
          </w:rPr>
          <w:t>based on</w:t>
        </w:r>
      </w:ins>
      <w:ins w:id="375" w:author="رزان الدوسري ID 443203966" w:date="2023-02-10T05:05:00Z">
        <w:r w:rsidR="00D653CC" w:rsidRPr="00E47FB7">
          <w:rPr>
            <w:rFonts w:ascii="Times New Roman" w:eastAsiaTheme="minorEastAsia" w:hAnsi="Times New Roman" w:cs="Times New Roman"/>
            <w:bCs/>
            <w:sz w:val="24"/>
            <w:szCs w:val="24"/>
          </w:rPr>
          <w:t xml:space="preserve"> the</w:t>
        </w:r>
      </w:ins>
      <w:ins w:id="376" w:author="رزان الدوسري ID 443203966" w:date="2023-02-10T04:57:00Z">
        <w:r w:rsidR="00D46127" w:rsidRPr="00D653CC">
          <w:rPr>
            <w:rFonts w:ascii="Times New Roman" w:eastAsiaTheme="minorEastAsia" w:hAnsi="Times New Roman" w:cs="Times New Roman"/>
            <w:bCs/>
            <w:sz w:val="24"/>
            <w:szCs w:val="24"/>
          </w:rPr>
          <w:t xml:space="preserve"> responses acquired from the interviews</w:t>
        </w:r>
      </w:ins>
      <w:ins w:id="377" w:author="رزان الدوسري ID 443203966" w:date="2023-02-10T04:59:00Z">
        <w:r w:rsidR="00F10109" w:rsidRPr="00D653CC">
          <w:rPr>
            <w:rFonts w:ascii="Times New Roman" w:eastAsiaTheme="minorEastAsia" w:hAnsi="Times New Roman" w:cs="Times New Roman"/>
            <w:bCs/>
            <w:sz w:val="24"/>
            <w:szCs w:val="24"/>
          </w:rPr>
          <w:t>.</w:t>
        </w:r>
      </w:ins>
    </w:p>
    <w:p w14:paraId="0F208F4D" w14:textId="5C790A84" w:rsidR="00D35408" w:rsidRPr="00D35408" w:rsidRDefault="00D35408" w:rsidP="00D35408">
      <w:pPr>
        <w:tabs>
          <w:tab w:val="left" w:pos="5745"/>
        </w:tabs>
        <w:jc w:val="both"/>
        <w:rPr>
          <w:rFonts w:ascii="Times New Roman" w:eastAsiaTheme="minorEastAsia" w:hAnsi="Times New Roman" w:cs="Times New Roman"/>
          <w:sz w:val="24"/>
          <w:szCs w:val="24"/>
          <w:highlight w:val="yellow"/>
          <w:rPrChange w:id="378" w:author="رزان الدوسري ID 443203966" w:date="2023-02-10T03:35:00Z">
            <w:rPr>
              <w:rFonts w:ascii="Times New Roman" w:eastAsiaTheme="minorEastAsia" w:hAnsi="Times New Roman" w:cs="Times New Roman"/>
              <w:bCs/>
              <w:sz w:val="24"/>
              <w:szCs w:val="24"/>
              <w:highlight w:val="yellow"/>
            </w:rPr>
          </w:rPrChange>
        </w:rPr>
        <w:sectPr w:rsidR="00D35408" w:rsidRPr="00D35408" w:rsidSect="00D33999">
          <w:footerReference w:type="even" r:id="rId22"/>
          <w:footerReference w:type="default" r:id="rId23"/>
          <w:headerReference w:type="first" r:id="rId24"/>
          <w:pgSz w:w="12240" w:h="15840"/>
          <w:pgMar w:top="1440" w:right="1440" w:bottom="1440" w:left="1701" w:header="1151" w:footer="720" w:gutter="0"/>
          <w:cols w:space="708"/>
          <w:titlePg/>
          <w:docGrid w:linePitch="360"/>
        </w:sectPr>
        <w:pPrChange w:id="379" w:author="رزان الدوسري ID 443203966" w:date="2023-02-10T04:59:00Z">
          <w:pPr>
            <w:jc w:val="both"/>
          </w:pPr>
        </w:pPrChange>
      </w:pPr>
    </w:p>
    <w:tbl>
      <w:tblPr>
        <w:tblStyle w:val="TableGrid"/>
        <w:tblW w:w="13904" w:type="dxa"/>
        <w:jc w:val="center"/>
        <w:shd w:val="clear" w:color="auto" w:fill="E7E6E6" w:themeFill="background2"/>
        <w:tblLayout w:type="fixed"/>
        <w:tblLook w:val="04A0" w:firstRow="1" w:lastRow="0" w:firstColumn="1" w:lastColumn="0" w:noHBand="0" w:noVBand="1"/>
      </w:tblPr>
      <w:tblGrid>
        <w:gridCol w:w="1158"/>
        <w:gridCol w:w="1159"/>
        <w:gridCol w:w="1159"/>
        <w:gridCol w:w="1158"/>
        <w:gridCol w:w="1159"/>
        <w:gridCol w:w="1159"/>
        <w:gridCol w:w="1158"/>
        <w:gridCol w:w="1159"/>
        <w:gridCol w:w="1159"/>
        <w:gridCol w:w="1159"/>
        <w:gridCol w:w="1158"/>
        <w:gridCol w:w="1159"/>
      </w:tblGrid>
      <w:tr w:rsidR="00E717CD" w:rsidRPr="008D4032" w14:paraId="7C25E953" w14:textId="77777777" w:rsidTr="008D4032">
        <w:trPr>
          <w:trHeight w:val="771"/>
          <w:jc w:val="center"/>
        </w:trPr>
        <w:tc>
          <w:tcPr>
            <w:tcW w:w="1158" w:type="dxa"/>
            <w:shd w:val="clear" w:color="auto" w:fill="E2EFD9" w:themeFill="accent6" w:themeFillTint="33"/>
            <w:vAlign w:val="center"/>
          </w:tcPr>
          <w:p w14:paraId="56D13FF2"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lastRenderedPageBreak/>
              <w:t>1</w:t>
            </w:r>
          </w:p>
        </w:tc>
        <w:tc>
          <w:tcPr>
            <w:tcW w:w="1159" w:type="dxa"/>
            <w:shd w:val="clear" w:color="auto" w:fill="E2EFD9" w:themeFill="accent6" w:themeFillTint="33"/>
            <w:vAlign w:val="center"/>
          </w:tcPr>
          <w:p w14:paraId="348F0733"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6E13F2A9"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0E513402"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5C44F8E2"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5</w:t>
            </w:r>
          </w:p>
        </w:tc>
        <w:tc>
          <w:tcPr>
            <w:tcW w:w="1159" w:type="dxa"/>
            <w:shd w:val="clear" w:color="auto" w:fill="E2EFD9" w:themeFill="accent6" w:themeFillTint="33"/>
            <w:vAlign w:val="center"/>
          </w:tcPr>
          <w:p w14:paraId="5D0CCCDE"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4F1C4786"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6</w:t>
            </w:r>
          </w:p>
        </w:tc>
        <w:tc>
          <w:tcPr>
            <w:tcW w:w="1159" w:type="dxa"/>
            <w:shd w:val="clear" w:color="auto" w:fill="E7E6E6" w:themeFill="background2"/>
            <w:vAlign w:val="center"/>
          </w:tcPr>
          <w:p w14:paraId="0AF0C895"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7</w:t>
            </w:r>
          </w:p>
        </w:tc>
        <w:tc>
          <w:tcPr>
            <w:tcW w:w="1159" w:type="dxa"/>
            <w:shd w:val="clear" w:color="auto" w:fill="E7E6E6" w:themeFill="background2"/>
            <w:vAlign w:val="center"/>
          </w:tcPr>
          <w:p w14:paraId="524BBAFE"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3E518B53"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8</w:t>
            </w:r>
          </w:p>
        </w:tc>
        <w:tc>
          <w:tcPr>
            <w:tcW w:w="1158" w:type="dxa"/>
            <w:shd w:val="clear" w:color="auto" w:fill="E2EFD9" w:themeFill="accent6" w:themeFillTint="33"/>
            <w:vAlign w:val="center"/>
          </w:tcPr>
          <w:p w14:paraId="595ABBF4"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9</w:t>
            </w:r>
          </w:p>
        </w:tc>
        <w:tc>
          <w:tcPr>
            <w:tcW w:w="1159" w:type="dxa"/>
            <w:shd w:val="clear" w:color="auto" w:fill="E2EFD9" w:themeFill="accent6" w:themeFillTint="33"/>
            <w:vAlign w:val="center"/>
          </w:tcPr>
          <w:p w14:paraId="08E96074"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10</w:t>
            </w:r>
          </w:p>
        </w:tc>
      </w:tr>
      <w:tr w:rsidR="00E717CD" w:rsidRPr="008D4032" w14:paraId="5EFE41C0" w14:textId="77777777" w:rsidTr="008D4032">
        <w:trPr>
          <w:trHeight w:val="771"/>
          <w:jc w:val="center"/>
        </w:trPr>
        <w:tc>
          <w:tcPr>
            <w:tcW w:w="1158" w:type="dxa"/>
            <w:shd w:val="clear" w:color="auto" w:fill="E2EFD9" w:themeFill="accent6" w:themeFillTint="33"/>
            <w:vAlign w:val="center"/>
          </w:tcPr>
          <w:p w14:paraId="55751547"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1</w:t>
            </w:r>
          </w:p>
        </w:tc>
        <w:tc>
          <w:tcPr>
            <w:tcW w:w="1159" w:type="dxa"/>
            <w:shd w:val="clear" w:color="auto" w:fill="E2EFD9" w:themeFill="accent6" w:themeFillTint="33"/>
            <w:vAlign w:val="center"/>
          </w:tcPr>
          <w:p w14:paraId="07BE3603"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2</w:t>
            </w:r>
          </w:p>
        </w:tc>
        <w:tc>
          <w:tcPr>
            <w:tcW w:w="1159" w:type="dxa"/>
            <w:shd w:val="clear" w:color="auto" w:fill="E2EFD9" w:themeFill="accent6" w:themeFillTint="33"/>
            <w:vAlign w:val="center"/>
          </w:tcPr>
          <w:p w14:paraId="272AD62D"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3</w:t>
            </w:r>
          </w:p>
        </w:tc>
        <w:tc>
          <w:tcPr>
            <w:tcW w:w="1158" w:type="dxa"/>
            <w:shd w:val="clear" w:color="auto" w:fill="E2EFD9" w:themeFill="accent6" w:themeFillTint="33"/>
            <w:vAlign w:val="center"/>
          </w:tcPr>
          <w:p w14:paraId="316741F5"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4</w:t>
            </w:r>
          </w:p>
        </w:tc>
        <w:tc>
          <w:tcPr>
            <w:tcW w:w="1159" w:type="dxa"/>
            <w:shd w:val="clear" w:color="auto" w:fill="E2EFD9" w:themeFill="accent6" w:themeFillTint="33"/>
            <w:vAlign w:val="center"/>
          </w:tcPr>
          <w:p w14:paraId="615A2407"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5</w:t>
            </w:r>
          </w:p>
        </w:tc>
        <w:tc>
          <w:tcPr>
            <w:tcW w:w="1159" w:type="dxa"/>
            <w:shd w:val="clear" w:color="auto" w:fill="E2EFD9" w:themeFill="accent6" w:themeFillTint="33"/>
            <w:vAlign w:val="center"/>
          </w:tcPr>
          <w:p w14:paraId="5A24FA15"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6</w:t>
            </w:r>
          </w:p>
        </w:tc>
        <w:tc>
          <w:tcPr>
            <w:tcW w:w="1158" w:type="dxa"/>
            <w:shd w:val="clear" w:color="auto" w:fill="E2EFD9" w:themeFill="accent6" w:themeFillTint="33"/>
            <w:vAlign w:val="center"/>
          </w:tcPr>
          <w:p w14:paraId="579AD3CA"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7</w:t>
            </w:r>
          </w:p>
        </w:tc>
        <w:tc>
          <w:tcPr>
            <w:tcW w:w="1159" w:type="dxa"/>
            <w:shd w:val="clear" w:color="auto" w:fill="E7E6E6" w:themeFill="background2"/>
            <w:vAlign w:val="center"/>
          </w:tcPr>
          <w:p w14:paraId="69BBD641"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8</w:t>
            </w:r>
          </w:p>
        </w:tc>
        <w:tc>
          <w:tcPr>
            <w:tcW w:w="1159" w:type="dxa"/>
            <w:shd w:val="clear" w:color="auto" w:fill="E7E6E6" w:themeFill="background2"/>
            <w:vAlign w:val="center"/>
          </w:tcPr>
          <w:p w14:paraId="66176EB3"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2BFEC93B"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9</w:t>
            </w:r>
          </w:p>
        </w:tc>
        <w:tc>
          <w:tcPr>
            <w:tcW w:w="1158" w:type="dxa"/>
            <w:shd w:val="clear" w:color="auto" w:fill="E2EFD9" w:themeFill="accent6" w:themeFillTint="33"/>
            <w:vAlign w:val="center"/>
          </w:tcPr>
          <w:p w14:paraId="687AAE1A"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10</w:t>
            </w:r>
          </w:p>
        </w:tc>
        <w:tc>
          <w:tcPr>
            <w:tcW w:w="1159" w:type="dxa"/>
            <w:shd w:val="clear" w:color="auto" w:fill="E2EFD9" w:themeFill="accent6" w:themeFillTint="33"/>
            <w:vAlign w:val="center"/>
          </w:tcPr>
          <w:p w14:paraId="45761B33"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Set 11</w:t>
            </w:r>
          </w:p>
        </w:tc>
      </w:tr>
      <w:tr w:rsidR="00E717CD" w:rsidRPr="008D4032" w14:paraId="1CF366B8" w14:textId="77777777" w:rsidTr="008D4032">
        <w:trPr>
          <w:trHeight w:val="771"/>
          <w:jc w:val="center"/>
        </w:trPr>
        <w:tc>
          <w:tcPr>
            <w:tcW w:w="1158" w:type="dxa"/>
            <w:shd w:val="clear" w:color="auto" w:fill="E2EFD9" w:themeFill="accent6" w:themeFillTint="33"/>
            <w:vAlign w:val="center"/>
          </w:tcPr>
          <w:p w14:paraId="5B2D54DD"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Design review</w:t>
            </w:r>
          </w:p>
        </w:tc>
        <w:tc>
          <w:tcPr>
            <w:tcW w:w="1159" w:type="dxa"/>
            <w:shd w:val="clear" w:color="auto" w:fill="E2EFD9" w:themeFill="accent6" w:themeFillTint="33"/>
            <w:vAlign w:val="center"/>
          </w:tcPr>
          <w:p w14:paraId="751D949F"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Design review</w:t>
            </w:r>
          </w:p>
        </w:tc>
        <w:tc>
          <w:tcPr>
            <w:tcW w:w="1159" w:type="dxa"/>
            <w:shd w:val="clear" w:color="auto" w:fill="E2EFD9" w:themeFill="accent6" w:themeFillTint="33"/>
            <w:vAlign w:val="center"/>
          </w:tcPr>
          <w:p w14:paraId="0ADB9F03"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Design review</w:t>
            </w:r>
          </w:p>
        </w:tc>
        <w:tc>
          <w:tcPr>
            <w:tcW w:w="1158" w:type="dxa"/>
            <w:shd w:val="clear" w:color="auto" w:fill="E2EFD9" w:themeFill="accent6" w:themeFillTint="33"/>
            <w:vAlign w:val="center"/>
          </w:tcPr>
          <w:p w14:paraId="266FE453"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Design review</w:t>
            </w:r>
          </w:p>
        </w:tc>
        <w:tc>
          <w:tcPr>
            <w:tcW w:w="1159" w:type="dxa"/>
            <w:shd w:val="clear" w:color="auto" w:fill="E2EFD9" w:themeFill="accent6" w:themeFillTint="33"/>
            <w:vAlign w:val="center"/>
          </w:tcPr>
          <w:p w14:paraId="2D96FA67"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Design review</w:t>
            </w:r>
          </w:p>
        </w:tc>
        <w:tc>
          <w:tcPr>
            <w:tcW w:w="1159" w:type="dxa"/>
            <w:shd w:val="clear" w:color="auto" w:fill="E2EFD9" w:themeFill="accent6" w:themeFillTint="33"/>
            <w:vAlign w:val="center"/>
          </w:tcPr>
          <w:p w14:paraId="14110861"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Design review</w:t>
            </w:r>
          </w:p>
        </w:tc>
        <w:tc>
          <w:tcPr>
            <w:tcW w:w="1158" w:type="dxa"/>
            <w:shd w:val="clear" w:color="auto" w:fill="E2EFD9" w:themeFill="accent6" w:themeFillTint="33"/>
            <w:vAlign w:val="center"/>
          </w:tcPr>
          <w:p w14:paraId="6C7B253C"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Design review</w:t>
            </w:r>
          </w:p>
        </w:tc>
        <w:tc>
          <w:tcPr>
            <w:tcW w:w="1159" w:type="dxa"/>
            <w:shd w:val="clear" w:color="auto" w:fill="E7E6E6" w:themeFill="background2"/>
            <w:vAlign w:val="center"/>
          </w:tcPr>
          <w:p w14:paraId="4B50713F" w14:textId="77777777" w:rsidR="002F1DA9" w:rsidRPr="008D4032" w:rsidRDefault="002F1DA9" w:rsidP="008D4032">
            <w:pPr>
              <w:spacing w:after="0" w:line="240" w:lineRule="auto"/>
              <w:jc w:val="center"/>
              <w:rPr>
                <w:rFonts w:cs="Calibri"/>
                <w:sz w:val="18"/>
                <w:szCs w:val="18"/>
                <w:highlight w:val="yellow"/>
              </w:rPr>
            </w:pPr>
            <w:r w:rsidRPr="008D4032">
              <w:rPr>
                <w:rFonts w:cs="Calibri"/>
                <w:sz w:val="18"/>
                <w:szCs w:val="18"/>
              </w:rPr>
              <w:t>Design review</w:t>
            </w:r>
          </w:p>
        </w:tc>
        <w:tc>
          <w:tcPr>
            <w:tcW w:w="1159" w:type="dxa"/>
            <w:shd w:val="clear" w:color="auto" w:fill="E7E6E6" w:themeFill="background2"/>
            <w:vAlign w:val="center"/>
          </w:tcPr>
          <w:p w14:paraId="681560DD"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1731FC78"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Workshop</w:t>
            </w:r>
          </w:p>
        </w:tc>
        <w:tc>
          <w:tcPr>
            <w:tcW w:w="1158" w:type="dxa"/>
            <w:shd w:val="clear" w:color="auto" w:fill="E2EFD9" w:themeFill="accent6" w:themeFillTint="33"/>
            <w:vAlign w:val="center"/>
          </w:tcPr>
          <w:p w14:paraId="73AF3692" w14:textId="77777777" w:rsidR="002F1DA9" w:rsidRPr="008D4032" w:rsidRDefault="002F1DA9" w:rsidP="008D4032">
            <w:pPr>
              <w:spacing w:after="0" w:line="240" w:lineRule="auto"/>
              <w:jc w:val="center"/>
              <w:rPr>
                <w:rFonts w:cs="Calibri"/>
                <w:sz w:val="18"/>
                <w:szCs w:val="18"/>
                <w:highlight w:val="cyan"/>
              </w:rPr>
            </w:pPr>
            <w:r w:rsidRPr="008D4032">
              <w:rPr>
                <w:rFonts w:cs="Calibri"/>
                <w:sz w:val="18"/>
                <w:szCs w:val="18"/>
              </w:rPr>
              <w:t>Design review</w:t>
            </w:r>
          </w:p>
        </w:tc>
        <w:tc>
          <w:tcPr>
            <w:tcW w:w="1159" w:type="dxa"/>
            <w:shd w:val="clear" w:color="auto" w:fill="E2EFD9" w:themeFill="accent6" w:themeFillTint="33"/>
            <w:vAlign w:val="center"/>
          </w:tcPr>
          <w:p w14:paraId="23CD7AF9"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Design review</w:t>
            </w:r>
          </w:p>
        </w:tc>
      </w:tr>
      <w:tr w:rsidR="00E717CD" w:rsidRPr="008D4032" w14:paraId="7680FADB" w14:textId="77777777" w:rsidTr="008D4032">
        <w:trPr>
          <w:trHeight w:val="771"/>
          <w:jc w:val="center"/>
        </w:trPr>
        <w:tc>
          <w:tcPr>
            <w:tcW w:w="1158" w:type="dxa"/>
            <w:shd w:val="clear" w:color="auto" w:fill="E2EFD9" w:themeFill="accent6" w:themeFillTint="33"/>
            <w:vAlign w:val="center"/>
          </w:tcPr>
          <w:p w14:paraId="40B86687"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Low fidelity prototype</w:t>
            </w:r>
          </w:p>
        </w:tc>
        <w:tc>
          <w:tcPr>
            <w:tcW w:w="1159" w:type="dxa"/>
            <w:shd w:val="clear" w:color="auto" w:fill="E2EFD9" w:themeFill="accent6" w:themeFillTint="33"/>
            <w:vAlign w:val="center"/>
          </w:tcPr>
          <w:p w14:paraId="7D422008"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Low fidelity prototype</w:t>
            </w:r>
          </w:p>
        </w:tc>
        <w:tc>
          <w:tcPr>
            <w:tcW w:w="1159" w:type="dxa"/>
            <w:shd w:val="clear" w:color="auto" w:fill="E2EFD9" w:themeFill="accent6" w:themeFillTint="33"/>
            <w:vAlign w:val="center"/>
          </w:tcPr>
          <w:p w14:paraId="6CD3CEAF"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Low fidelity prototype</w:t>
            </w:r>
          </w:p>
        </w:tc>
        <w:tc>
          <w:tcPr>
            <w:tcW w:w="1158" w:type="dxa"/>
            <w:shd w:val="clear" w:color="auto" w:fill="E2EFD9" w:themeFill="accent6" w:themeFillTint="33"/>
            <w:vAlign w:val="center"/>
          </w:tcPr>
          <w:p w14:paraId="14AD127A"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Low fidelity prototype</w:t>
            </w:r>
          </w:p>
        </w:tc>
        <w:tc>
          <w:tcPr>
            <w:tcW w:w="1159" w:type="dxa"/>
            <w:shd w:val="clear" w:color="auto" w:fill="E2EFD9" w:themeFill="accent6" w:themeFillTint="33"/>
            <w:vAlign w:val="center"/>
          </w:tcPr>
          <w:p w14:paraId="4EAA9262"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Low fidelity prototype</w:t>
            </w:r>
          </w:p>
        </w:tc>
        <w:tc>
          <w:tcPr>
            <w:tcW w:w="1159" w:type="dxa"/>
            <w:shd w:val="clear" w:color="auto" w:fill="E2EFD9" w:themeFill="accent6" w:themeFillTint="33"/>
            <w:vAlign w:val="center"/>
          </w:tcPr>
          <w:p w14:paraId="00BE9F0F"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Low fidelity prototype</w:t>
            </w:r>
          </w:p>
        </w:tc>
        <w:tc>
          <w:tcPr>
            <w:tcW w:w="1158" w:type="dxa"/>
            <w:shd w:val="clear" w:color="auto" w:fill="E2EFD9" w:themeFill="accent6" w:themeFillTint="33"/>
            <w:vAlign w:val="center"/>
          </w:tcPr>
          <w:p w14:paraId="2BE8B3AE" w14:textId="77777777" w:rsidR="002F1DA9" w:rsidRPr="008D4032" w:rsidRDefault="002F1DA9" w:rsidP="008D4032">
            <w:pPr>
              <w:spacing w:after="0" w:line="240" w:lineRule="auto"/>
              <w:jc w:val="center"/>
              <w:rPr>
                <w:rFonts w:cs="Calibri"/>
                <w:sz w:val="18"/>
                <w:szCs w:val="18"/>
                <w:highlight w:val="yellow"/>
              </w:rPr>
            </w:pPr>
            <w:r w:rsidRPr="008D4032">
              <w:rPr>
                <w:rFonts w:cs="Calibri"/>
                <w:sz w:val="18"/>
                <w:szCs w:val="18"/>
              </w:rPr>
              <w:t>User interview</w:t>
            </w:r>
          </w:p>
        </w:tc>
        <w:tc>
          <w:tcPr>
            <w:tcW w:w="1159" w:type="dxa"/>
            <w:shd w:val="clear" w:color="auto" w:fill="E7E6E6" w:themeFill="background2"/>
            <w:vAlign w:val="center"/>
          </w:tcPr>
          <w:p w14:paraId="1941DAA7" w14:textId="77777777" w:rsidR="002F1DA9" w:rsidRPr="008D4032" w:rsidRDefault="002F1DA9" w:rsidP="008D4032">
            <w:pPr>
              <w:spacing w:after="0" w:line="240" w:lineRule="auto"/>
              <w:jc w:val="center"/>
              <w:rPr>
                <w:rFonts w:cs="Calibri"/>
                <w:sz w:val="18"/>
                <w:szCs w:val="18"/>
                <w:highlight w:val="yellow"/>
              </w:rPr>
            </w:pPr>
            <w:r w:rsidRPr="008D4032">
              <w:rPr>
                <w:rFonts w:cs="Calibri"/>
                <w:sz w:val="18"/>
                <w:szCs w:val="18"/>
              </w:rPr>
              <w:t>User interview</w:t>
            </w:r>
          </w:p>
        </w:tc>
        <w:tc>
          <w:tcPr>
            <w:tcW w:w="1159" w:type="dxa"/>
            <w:shd w:val="clear" w:color="auto" w:fill="E7E6E6" w:themeFill="background2"/>
            <w:vAlign w:val="center"/>
          </w:tcPr>
          <w:p w14:paraId="0E6DFFBE"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2CF8C74C"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Competitive analysis</w:t>
            </w:r>
          </w:p>
        </w:tc>
        <w:tc>
          <w:tcPr>
            <w:tcW w:w="1158" w:type="dxa"/>
            <w:shd w:val="clear" w:color="auto" w:fill="E2EFD9" w:themeFill="accent6" w:themeFillTint="33"/>
            <w:vAlign w:val="center"/>
          </w:tcPr>
          <w:p w14:paraId="5F027155"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User interview</w:t>
            </w:r>
          </w:p>
        </w:tc>
        <w:tc>
          <w:tcPr>
            <w:tcW w:w="1159" w:type="dxa"/>
            <w:shd w:val="clear" w:color="auto" w:fill="E2EFD9" w:themeFill="accent6" w:themeFillTint="33"/>
            <w:vAlign w:val="center"/>
          </w:tcPr>
          <w:p w14:paraId="7BC2AD58"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User interview</w:t>
            </w:r>
          </w:p>
        </w:tc>
      </w:tr>
      <w:tr w:rsidR="00E717CD" w:rsidRPr="008D4032" w14:paraId="7394E014" w14:textId="77777777" w:rsidTr="008D4032">
        <w:trPr>
          <w:trHeight w:val="771"/>
          <w:jc w:val="center"/>
        </w:trPr>
        <w:tc>
          <w:tcPr>
            <w:tcW w:w="1158" w:type="dxa"/>
            <w:shd w:val="clear" w:color="auto" w:fill="E2EFD9" w:themeFill="accent6" w:themeFillTint="33"/>
            <w:vAlign w:val="center"/>
          </w:tcPr>
          <w:p w14:paraId="4D24A75B"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12353B62"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1F33D29B"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22233A09"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3C7627D0"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Remote usability testing</w:t>
            </w:r>
          </w:p>
        </w:tc>
        <w:tc>
          <w:tcPr>
            <w:tcW w:w="1159" w:type="dxa"/>
            <w:shd w:val="clear" w:color="auto" w:fill="E2EFD9" w:themeFill="accent6" w:themeFillTint="33"/>
            <w:vAlign w:val="center"/>
          </w:tcPr>
          <w:p w14:paraId="1BE2276A"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Remote usability testing</w:t>
            </w:r>
          </w:p>
        </w:tc>
        <w:tc>
          <w:tcPr>
            <w:tcW w:w="1158" w:type="dxa"/>
            <w:shd w:val="clear" w:color="auto" w:fill="E2EFD9" w:themeFill="accent6" w:themeFillTint="33"/>
            <w:vAlign w:val="center"/>
          </w:tcPr>
          <w:p w14:paraId="4E0EC09C" w14:textId="77777777" w:rsidR="002F1DA9" w:rsidRPr="008D4032" w:rsidRDefault="002F1DA9" w:rsidP="008D4032">
            <w:pPr>
              <w:spacing w:after="0" w:line="240" w:lineRule="auto"/>
              <w:jc w:val="center"/>
              <w:rPr>
                <w:rFonts w:cs="Calibri"/>
                <w:sz w:val="18"/>
                <w:szCs w:val="18"/>
                <w:highlight w:val="yellow"/>
              </w:rPr>
            </w:pPr>
            <w:r w:rsidRPr="008D4032">
              <w:rPr>
                <w:rFonts w:cs="Calibri"/>
                <w:sz w:val="18"/>
                <w:szCs w:val="18"/>
              </w:rPr>
              <w:t>Competitive analysis</w:t>
            </w:r>
          </w:p>
        </w:tc>
        <w:tc>
          <w:tcPr>
            <w:tcW w:w="1159" w:type="dxa"/>
            <w:shd w:val="clear" w:color="auto" w:fill="E7E6E6" w:themeFill="background2"/>
            <w:vAlign w:val="center"/>
          </w:tcPr>
          <w:p w14:paraId="26FFF5DE"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Competitive analysis</w:t>
            </w:r>
          </w:p>
        </w:tc>
        <w:tc>
          <w:tcPr>
            <w:tcW w:w="1159" w:type="dxa"/>
            <w:shd w:val="clear" w:color="auto" w:fill="E7E6E6" w:themeFill="background2"/>
            <w:vAlign w:val="center"/>
          </w:tcPr>
          <w:p w14:paraId="44880D48"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32724F82"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High fidelity prototype</w:t>
            </w:r>
          </w:p>
        </w:tc>
        <w:tc>
          <w:tcPr>
            <w:tcW w:w="1158" w:type="dxa"/>
            <w:shd w:val="clear" w:color="auto" w:fill="E2EFD9" w:themeFill="accent6" w:themeFillTint="33"/>
            <w:vAlign w:val="center"/>
          </w:tcPr>
          <w:p w14:paraId="66610B96"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Field study</w:t>
            </w:r>
          </w:p>
        </w:tc>
        <w:tc>
          <w:tcPr>
            <w:tcW w:w="1159" w:type="dxa"/>
            <w:shd w:val="clear" w:color="auto" w:fill="E2EFD9" w:themeFill="accent6" w:themeFillTint="33"/>
            <w:vAlign w:val="center"/>
          </w:tcPr>
          <w:p w14:paraId="34065FC5"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Field study</w:t>
            </w:r>
          </w:p>
        </w:tc>
      </w:tr>
      <w:tr w:rsidR="00E717CD" w:rsidRPr="008D4032" w14:paraId="6A552736" w14:textId="77777777" w:rsidTr="008D4032">
        <w:trPr>
          <w:trHeight w:val="771"/>
          <w:jc w:val="center"/>
        </w:trPr>
        <w:tc>
          <w:tcPr>
            <w:tcW w:w="1158" w:type="dxa"/>
            <w:shd w:val="clear" w:color="auto" w:fill="E2EFD9" w:themeFill="accent6" w:themeFillTint="33"/>
            <w:vAlign w:val="center"/>
          </w:tcPr>
          <w:p w14:paraId="31656577"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19F245FF"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7E741136"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45C5530E"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3E102577"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w:t>
            </w:r>
          </w:p>
        </w:tc>
        <w:tc>
          <w:tcPr>
            <w:tcW w:w="1159" w:type="dxa"/>
            <w:shd w:val="clear" w:color="auto" w:fill="E2EFD9" w:themeFill="accent6" w:themeFillTint="33"/>
            <w:vAlign w:val="center"/>
          </w:tcPr>
          <w:p w14:paraId="0C7A16DB"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w:t>
            </w:r>
          </w:p>
        </w:tc>
        <w:tc>
          <w:tcPr>
            <w:tcW w:w="1158" w:type="dxa"/>
            <w:shd w:val="clear" w:color="auto" w:fill="E2EFD9" w:themeFill="accent6" w:themeFillTint="33"/>
            <w:vAlign w:val="center"/>
          </w:tcPr>
          <w:p w14:paraId="42CB941E" w14:textId="77777777" w:rsidR="002F1DA9" w:rsidRPr="008D4032" w:rsidRDefault="002F1DA9" w:rsidP="008D4032">
            <w:pPr>
              <w:spacing w:after="0" w:line="240" w:lineRule="auto"/>
              <w:jc w:val="center"/>
              <w:rPr>
                <w:rFonts w:cs="Calibri"/>
                <w:sz w:val="18"/>
                <w:szCs w:val="18"/>
                <w:highlight w:val="yellow"/>
              </w:rPr>
            </w:pPr>
            <w:r w:rsidRPr="008D4032">
              <w:rPr>
                <w:rFonts w:cs="Calibri"/>
                <w:sz w:val="18"/>
                <w:szCs w:val="18"/>
              </w:rPr>
              <w:t>Low fidelity prototype</w:t>
            </w:r>
          </w:p>
        </w:tc>
        <w:tc>
          <w:tcPr>
            <w:tcW w:w="1159" w:type="dxa"/>
            <w:shd w:val="clear" w:color="auto" w:fill="E7E6E6" w:themeFill="background2"/>
            <w:vAlign w:val="center"/>
          </w:tcPr>
          <w:p w14:paraId="16FE2475" w14:textId="77777777" w:rsidR="002F1DA9" w:rsidRPr="008D4032" w:rsidRDefault="002F1DA9" w:rsidP="008D4032">
            <w:pPr>
              <w:spacing w:after="0" w:line="240" w:lineRule="auto"/>
              <w:jc w:val="center"/>
              <w:rPr>
                <w:rFonts w:cs="Calibri"/>
                <w:sz w:val="18"/>
                <w:szCs w:val="18"/>
                <w:highlight w:val="yellow"/>
              </w:rPr>
            </w:pPr>
            <w:r w:rsidRPr="008D4032">
              <w:rPr>
                <w:rFonts w:cs="Calibri"/>
                <w:sz w:val="18"/>
                <w:szCs w:val="18"/>
              </w:rPr>
              <w:t>Low fidelity prototype</w:t>
            </w:r>
          </w:p>
        </w:tc>
        <w:tc>
          <w:tcPr>
            <w:tcW w:w="1159" w:type="dxa"/>
            <w:shd w:val="clear" w:color="auto" w:fill="E7E6E6" w:themeFill="background2"/>
            <w:vAlign w:val="center"/>
          </w:tcPr>
          <w:p w14:paraId="2EC96303"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7EE84101"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In-person usability testing</w:t>
            </w:r>
          </w:p>
        </w:tc>
        <w:tc>
          <w:tcPr>
            <w:tcW w:w="1158" w:type="dxa"/>
            <w:shd w:val="clear" w:color="auto" w:fill="E2EFD9" w:themeFill="accent6" w:themeFillTint="33"/>
            <w:vAlign w:val="center"/>
          </w:tcPr>
          <w:p w14:paraId="2F12B82E" w14:textId="77777777" w:rsidR="002F1DA9" w:rsidRPr="008D4032" w:rsidRDefault="002F1DA9" w:rsidP="008D4032">
            <w:pPr>
              <w:spacing w:after="0" w:line="240" w:lineRule="auto"/>
              <w:jc w:val="center"/>
              <w:rPr>
                <w:rFonts w:cs="Calibri"/>
                <w:sz w:val="18"/>
                <w:szCs w:val="18"/>
                <w:highlight w:val="cyan"/>
              </w:rPr>
            </w:pPr>
            <w:r w:rsidRPr="008D4032">
              <w:rPr>
                <w:rFonts w:cs="Calibri"/>
                <w:sz w:val="18"/>
                <w:szCs w:val="18"/>
              </w:rPr>
              <w:t>Low fidelity prototype</w:t>
            </w:r>
          </w:p>
        </w:tc>
        <w:tc>
          <w:tcPr>
            <w:tcW w:w="1159" w:type="dxa"/>
            <w:shd w:val="clear" w:color="auto" w:fill="E2EFD9" w:themeFill="accent6" w:themeFillTint="33"/>
            <w:vAlign w:val="center"/>
          </w:tcPr>
          <w:p w14:paraId="7C307714"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Low fidelity prototype</w:t>
            </w:r>
          </w:p>
        </w:tc>
      </w:tr>
      <w:tr w:rsidR="00E717CD" w:rsidRPr="008D4032" w14:paraId="52855490" w14:textId="77777777" w:rsidTr="008D4032">
        <w:trPr>
          <w:trHeight w:val="771"/>
          <w:jc w:val="center"/>
        </w:trPr>
        <w:tc>
          <w:tcPr>
            <w:tcW w:w="1158" w:type="dxa"/>
            <w:shd w:val="clear" w:color="auto" w:fill="E2EFD9" w:themeFill="accent6" w:themeFillTint="33"/>
            <w:vAlign w:val="center"/>
          </w:tcPr>
          <w:p w14:paraId="5FCE20A7"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01C77EF0"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5D5D6F9D"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648FBD3E"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795BD0E2"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User interview</w:t>
            </w:r>
          </w:p>
        </w:tc>
        <w:tc>
          <w:tcPr>
            <w:tcW w:w="1159" w:type="dxa"/>
            <w:shd w:val="clear" w:color="auto" w:fill="E2EFD9" w:themeFill="accent6" w:themeFillTint="33"/>
            <w:vAlign w:val="center"/>
          </w:tcPr>
          <w:p w14:paraId="52695461"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User interview</w:t>
            </w:r>
          </w:p>
        </w:tc>
        <w:tc>
          <w:tcPr>
            <w:tcW w:w="1158" w:type="dxa"/>
            <w:shd w:val="clear" w:color="auto" w:fill="E2EFD9" w:themeFill="accent6" w:themeFillTint="33"/>
            <w:vAlign w:val="center"/>
          </w:tcPr>
          <w:p w14:paraId="2DD6E4D5"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Remote usability testing</w:t>
            </w:r>
          </w:p>
        </w:tc>
        <w:tc>
          <w:tcPr>
            <w:tcW w:w="1159" w:type="dxa"/>
            <w:shd w:val="clear" w:color="auto" w:fill="E7E6E6" w:themeFill="background2"/>
            <w:vAlign w:val="center"/>
          </w:tcPr>
          <w:p w14:paraId="28157FD2"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High fidelity prototype</w:t>
            </w:r>
          </w:p>
        </w:tc>
        <w:tc>
          <w:tcPr>
            <w:tcW w:w="1159" w:type="dxa"/>
            <w:shd w:val="clear" w:color="auto" w:fill="E7E6E6" w:themeFill="background2"/>
            <w:vAlign w:val="center"/>
          </w:tcPr>
          <w:p w14:paraId="5BD556DB"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2271F8E9"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w:t>
            </w:r>
          </w:p>
        </w:tc>
        <w:tc>
          <w:tcPr>
            <w:tcW w:w="1158" w:type="dxa"/>
            <w:shd w:val="clear" w:color="auto" w:fill="E2EFD9" w:themeFill="accent6" w:themeFillTint="33"/>
            <w:vAlign w:val="center"/>
          </w:tcPr>
          <w:p w14:paraId="0966C4F6" w14:textId="77777777" w:rsidR="002F1DA9" w:rsidRPr="008D4032" w:rsidRDefault="002F1DA9" w:rsidP="008D4032">
            <w:pPr>
              <w:spacing w:after="0" w:line="240" w:lineRule="auto"/>
              <w:jc w:val="center"/>
              <w:rPr>
                <w:rFonts w:cs="Calibri"/>
                <w:sz w:val="18"/>
                <w:szCs w:val="18"/>
                <w:highlight w:val="cyan"/>
              </w:rPr>
            </w:pPr>
            <w:r w:rsidRPr="008D4032">
              <w:rPr>
                <w:rFonts w:cs="Calibri"/>
                <w:sz w:val="18"/>
                <w:szCs w:val="18"/>
              </w:rPr>
              <w:t>High fidelity prototype</w:t>
            </w:r>
          </w:p>
        </w:tc>
        <w:tc>
          <w:tcPr>
            <w:tcW w:w="1159" w:type="dxa"/>
            <w:shd w:val="clear" w:color="auto" w:fill="E2EFD9" w:themeFill="accent6" w:themeFillTint="33"/>
            <w:vAlign w:val="center"/>
          </w:tcPr>
          <w:p w14:paraId="469EBB54"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High fidelity prototype</w:t>
            </w:r>
          </w:p>
        </w:tc>
      </w:tr>
      <w:tr w:rsidR="00E717CD" w:rsidRPr="008D4032" w14:paraId="6FD82E64" w14:textId="77777777" w:rsidTr="008D4032">
        <w:trPr>
          <w:trHeight w:val="771"/>
          <w:jc w:val="center"/>
        </w:trPr>
        <w:tc>
          <w:tcPr>
            <w:tcW w:w="1158" w:type="dxa"/>
            <w:shd w:val="clear" w:color="auto" w:fill="E2EFD9" w:themeFill="accent6" w:themeFillTint="33"/>
            <w:vAlign w:val="center"/>
          </w:tcPr>
          <w:p w14:paraId="600A0A5A"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7C3C0A10"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265B132E"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0EFB9FDC"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66306DB9" w14:textId="77777777" w:rsidR="002F1DA9" w:rsidRPr="008D4032" w:rsidRDefault="002F1DA9" w:rsidP="008D4032">
            <w:pPr>
              <w:spacing w:after="0" w:line="240" w:lineRule="auto"/>
              <w:jc w:val="center"/>
              <w:rPr>
                <w:rFonts w:cs="Calibri"/>
                <w:sz w:val="18"/>
                <w:szCs w:val="18"/>
                <w:highlight w:val="yellow"/>
              </w:rPr>
            </w:pPr>
            <w:r w:rsidRPr="008D4032">
              <w:rPr>
                <w:rFonts w:cs="Calibri"/>
                <w:sz w:val="18"/>
                <w:szCs w:val="18"/>
              </w:rPr>
              <w:t>Task analysis</w:t>
            </w:r>
          </w:p>
        </w:tc>
        <w:tc>
          <w:tcPr>
            <w:tcW w:w="1159" w:type="dxa"/>
            <w:shd w:val="clear" w:color="auto" w:fill="E2EFD9" w:themeFill="accent6" w:themeFillTint="33"/>
            <w:vAlign w:val="center"/>
          </w:tcPr>
          <w:p w14:paraId="6AEE31E3"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High fidelity prototype</w:t>
            </w:r>
          </w:p>
        </w:tc>
        <w:tc>
          <w:tcPr>
            <w:tcW w:w="1158" w:type="dxa"/>
            <w:shd w:val="clear" w:color="auto" w:fill="E2EFD9" w:themeFill="accent6" w:themeFillTint="33"/>
            <w:vAlign w:val="center"/>
          </w:tcPr>
          <w:p w14:paraId="4EFCCFF1"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w:t>
            </w:r>
          </w:p>
        </w:tc>
        <w:tc>
          <w:tcPr>
            <w:tcW w:w="1159" w:type="dxa"/>
            <w:shd w:val="clear" w:color="auto" w:fill="E7E6E6" w:themeFill="background2"/>
            <w:vAlign w:val="center"/>
          </w:tcPr>
          <w:p w14:paraId="53C241C4"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In-person usability testing</w:t>
            </w:r>
          </w:p>
        </w:tc>
        <w:tc>
          <w:tcPr>
            <w:tcW w:w="1159" w:type="dxa"/>
            <w:shd w:val="clear" w:color="auto" w:fill="E7E6E6" w:themeFill="background2"/>
            <w:vAlign w:val="center"/>
          </w:tcPr>
          <w:p w14:paraId="5E61E7A6"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6D00B746"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Field study</w:t>
            </w:r>
          </w:p>
        </w:tc>
        <w:tc>
          <w:tcPr>
            <w:tcW w:w="1158" w:type="dxa"/>
            <w:shd w:val="clear" w:color="auto" w:fill="E2EFD9" w:themeFill="accent6" w:themeFillTint="33"/>
            <w:vAlign w:val="center"/>
          </w:tcPr>
          <w:p w14:paraId="4F83EED1" w14:textId="77777777" w:rsidR="002F1DA9" w:rsidRPr="008D4032" w:rsidRDefault="002F1DA9" w:rsidP="008D4032">
            <w:pPr>
              <w:spacing w:after="0" w:line="240" w:lineRule="auto"/>
              <w:jc w:val="center"/>
              <w:rPr>
                <w:rFonts w:cs="Calibri"/>
                <w:sz w:val="18"/>
                <w:szCs w:val="18"/>
                <w:highlight w:val="cyan"/>
              </w:rPr>
            </w:pPr>
            <w:r w:rsidRPr="008D4032">
              <w:rPr>
                <w:rFonts w:cs="Calibri"/>
                <w:sz w:val="18"/>
                <w:szCs w:val="18"/>
              </w:rPr>
              <w:t>In-person usability testing</w:t>
            </w:r>
          </w:p>
        </w:tc>
        <w:tc>
          <w:tcPr>
            <w:tcW w:w="1159" w:type="dxa"/>
            <w:shd w:val="clear" w:color="auto" w:fill="E2EFD9" w:themeFill="accent6" w:themeFillTint="33"/>
            <w:vAlign w:val="center"/>
          </w:tcPr>
          <w:p w14:paraId="136DA178"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In-person usability testing</w:t>
            </w:r>
          </w:p>
        </w:tc>
      </w:tr>
      <w:tr w:rsidR="00E717CD" w:rsidRPr="008D4032" w14:paraId="138EFF05" w14:textId="77777777" w:rsidTr="008D4032">
        <w:trPr>
          <w:trHeight w:val="771"/>
          <w:jc w:val="center"/>
        </w:trPr>
        <w:tc>
          <w:tcPr>
            <w:tcW w:w="1158" w:type="dxa"/>
            <w:shd w:val="clear" w:color="auto" w:fill="E2EFD9" w:themeFill="accent6" w:themeFillTint="33"/>
            <w:vAlign w:val="center"/>
          </w:tcPr>
          <w:p w14:paraId="53789C33"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550D43B1"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78EABE1B"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608C05B9"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76C4640B" w14:textId="77777777" w:rsidR="002F1DA9" w:rsidRPr="008D4032" w:rsidRDefault="002F1DA9" w:rsidP="008D4032">
            <w:pPr>
              <w:spacing w:after="0" w:line="240" w:lineRule="auto"/>
              <w:jc w:val="center"/>
              <w:rPr>
                <w:rFonts w:cs="Calibri"/>
                <w:sz w:val="18"/>
                <w:szCs w:val="18"/>
                <w:highlight w:val="yellow"/>
              </w:rPr>
            </w:pPr>
          </w:p>
        </w:tc>
        <w:tc>
          <w:tcPr>
            <w:tcW w:w="1159" w:type="dxa"/>
            <w:shd w:val="clear" w:color="auto" w:fill="E2EFD9" w:themeFill="accent6" w:themeFillTint="33"/>
            <w:vAlign w:val="center"/>
          </w:tcPr>
          <w:p w14:paraId="673EF207" w14:textId="77777777" w:rsidR="002F1DA9" w:rsidRPr="008D4032" w:rsidRDefault="002F1DA9" w:rsidP="008D4032">
            <w:pPr>
              <w:spacing w:after="0" w:line="240" w:lineRule="auto"/>
              <w:jc w:val="center"/>
              <w:rPr>
                <w:rFonts w:cs="Calibri"/>
                <w:sz w:val="18"/>
                <w:szCs w:val="18"/>
                <w:highlight w:val="yellow"/>
              </w:rPr>
            </w:pPr>
            <w:r w:rsidRPr="008D4032">
              <w:rPr>
                <w:rFonts w:cs="Calibri"/>
                <w:sz w:val="18"/>
                <w:szCs w:val="18"/>
              </w:rPr>
              <w:t>+</w:t>
            </w:r>
          </w:p>
        </w:tc>
        <w:tc>
          <w:tcPr>
            <w:tcW w:w="1158" w:type="dxa"/>
            <w:shd w:val="clear" w:color="auto" w:fill="E2EFD9" w:themeFill="accent6" w:themeFillTint="33"/>
            <w:vAlign w:val="center"/>
          </w:tcPr>
          <w:p w14:paraId="74D7F671" w14:textId="77777777" w:rsidR="002F1DA9" w:rsidRPr="008D4032" w:rsidRDefault="002F1DA9" w:rsidP="008D4032">
            <w:pPr>
              <w:spacing w:after="0" w:line="240" w:lineRule="auto"/>
              <w:jc w:val="center"/>
              <w:rPr>
                <w:rFonts w:cs="Calibri"/>
                <w:sz w:val="18"/>
                <w:szCs w:val="18"/>
                <w:highlight w:val="yellow"/>
              </w:rPr>
            </w:pPr>
            <w:r w:rsidRPr="008D4032">
              <w:rPr>
                <w:rFonts w:cs="Calibri"/>
                <w:sz w:val="18"/>
                <w:szCs w:val="18"/>
              </w:rPr>
              <w:t>High fidelity prototype</w:t>
            </w:r>
          </w:p>
        </w:tc>
        <w:tc>
          <w:tcPr>
            <w:tcW w:w="1159" w:type="dxa"/>
            <w:shd w:val="clear" w:color="auto" w:fill="E7E6E6" w:themeFill="background2"/>
            <w:vAlign w:val="center"/>
          </w:tcPr>
          <w:p w14:paraId="1C164F94" w14:textId="32AB769E" w:rsidR="002F1DA9" w:rsidRPr="008D4032" w:rsidRDefault="002F1DA9" w:rsidP="008D4032">
            <w:pPr>
              <w:spacing w:after="0" w:line="240" w:lineRule="auto"/>
              <w:jc w:val="center"/>
              <w:rPr>
                <w:rFonts w:cs="Calibri"/>
                <w:sz w:val="18"/>
                <w:szCs w:val="18"/>
                <w:highlight w:val="yellow"/>
              </w:rPr>
            </w:pPr>
            <w:del w:id="380" w:author="رزان الدوسري ID 443203966" w:date="2023-02-09T11:13:00Z">
              <w:r w:rsidRPr="008D4032" w:rsidDel="0026675E">
                <w:rPr>
                  <w:rFonts w:cs="Calibri"/>
                  <w:sz w:val="18"/>
                  <w:szCs w:val="18"/>
                </w:rPr>
                <w:delText>+</w:delText>
              </w:r>
            </w:del>
          </w:p>
        </w:tc>
        <w:tc>
          <w:tcPr>
            <w:tcW w:w="1159" w:type="dxa"/>
            <w:shd w:val="clear" w:color="auto" w:fill="E7E6E6" w:themeFill="background2"/>
            <w:vAlign w:val="center"/>
          </w:tcPr>
          <w:p w14:paraId="1EF7A46E"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1D6BC443"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Design review</w:t>
            </w:r>
          </w:p>
        </w:tc>
        <w:tc>
          <w:tcPr>
            <w:tcW w:w="1158" w:type="dxa"/>
            <w:shd w:val="clear" w:color="auto" w:fill="E2EFD9" w:themeFill="accent6" w:themeFillTint="33"/>
            <w:vAlign w:val="center"/>
          </w:tcPr>
          <w:p w14:paraId="4A550FF0"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Analytics review</w:t>
            </w:r>
          </w:p>
        </w:tc>
        <w:tc>
          <w:tcPr>
            <w:tcW w:w="1159" w:type="dxa"/>
            <w:shd w:val="clear" w:color="auto" w:fill="E2EFD9" w:themeFill="accent6" w:themeFillTint="33"/>
            <w:vAlign w:val="center"/>
          </w:tcPr>
          <w:p w14:paraId="3C513C9C"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Analytics review</w:t>
            </w:r>
          </w:p>
        </w:tc>
      </w:tr>
      <w:tr w:rsidR="00E717CD" w:rsidRPr="008D4032" w14:paraId="17FF8C85" w14:textId="77777777" w:rsidTr="008D4032">
        <w:trPr>
          <w:trHeight w:val="771"/>
          <w:jc w:val="center"/>
        </w:trPr>
        <w:tc>
          <w:tcPr>
            <w:tcW w:w="1158" w:type="dxa"/>
            <w:shd w:val="clear" w:color="auto" w:fill="E2EFD9" w:themeFill="accent6" w:themeFillTint="33"/>
            <w:vAlign w:val="center"/>
          </w:tcPr>
          <w:p w14:paraId="6FDA2E31"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202B03AA"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2D385FF5"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66C6139E"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57EB7787"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7F555BCB"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Analytics review</w:t>
            </w:r>
          </w:p>
        </w:tc>
        <w:tc>
          <w:tcPr>
            <w:tcW w:w="1158" w:type="dxa"/>
            <w:shd w:val="clear" w:color="auto" w:fill="E2EFD9" w:themeFill="accent6" w:themeFillTint="33"/>
            <w:vAlign w:val="center"/>
          </w:tcPr>
          <w:p w14:paraId="08AF6E37"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w:t>
            </w:r>
          </w:p>
        </w:tc>
        <w:tc>
          <w:tcPr>
            <w:tcW w:w="1159" w:type="dxa"/>
            <w:shd w:val="clear" w:color="auto" w:fill="E7E6E6" w:themeFill="background2"/>
            <w:vAlign w:val="center"/>
          </w:tcPr>
          <w:p w14:paraId="4D23E402" w14:textId="256E4F6D" w:rsidR="002F1DA9" w:rsidRPr="008D4032" w:rsidRDefault="002F1DA9" w:rsidP="008D4032">
            <w:pPr>
              <w:spacing w:after="0" w:line="240" w:lineRule="auto"/>
              <w:jc w:val="center"/>
              <w:rPr>
                <w:rFonts w:cs="Calibri"/>
                <w:sz w:val="18"/>
                <w:szCs w:val="18"/>
              </w:rPr>
            </w:pPr>
            <w:del w:id="381" w:author="رزان الدوسري ID 443203966" w:date="2023-02-09T11:13:00Z">
              <w:r w:rsidRPr="008D4032" w:rsidDel="0026675E">
                <w:rPr>
                  <w:rFonts w:cs="Calibri"/>
                  <w:color w:val="FF0000"/>
                  <w:sz w:val="18"/>
                  <w:szCs w:val="18"/>
                </w:rPr>
                <w:delText>Task analysis</w:delText>
              </w:r>
            </w:del>
          </w:p>
        </w:tc>
        <w:tc>
          <w:tcPr>
            <w:tcW w:w="1159" w:type="dxa"/>
            <w:shd w:val="clear" w:color="auto" w:fill="E7E6E6" w:themeFill="background2"/>
            <w:vAlign w:val="center"/>
          </w:tcPr>
          <w:p w14:paraId="74EF0B1F"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118AA1C5"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0E6CBFA3"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w:t>
            </w:r>
          </w:p>
        </w:tc>
        <w:tc>
          <w:tcPr>
            <w:tcW w:w="1159" w:type="dxa"/>
            <w:shd w:val="clear" w:color="auto" w:fill="E2EFD9" w:themeFill="accent6" w:themeFillTint="33"/>
            <w:vAlign w:val="center"/>
          </w:tcPr>
          <w:p w14:paraId="7D00851C"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w:t>
            </w:r>
          </w:p>
        </w:tc>
      </w:tr>
      <w:tr w:rsidR="00E717CD" w:rsidRPr="008D4032" w14:paraId="005698FB" w14:textId="77777777" w:rsidTr="008D4032">
        <w:trPr>
          <w:trHeight w:val="771"/>
          <w:jc w:val="center"/>
        </w:trPr>
        <w:tc>
          <w:tcPr>
            <w:tcW w:w="1158" w:type="dxa"/>
            <w:shd w:val="clear" w:color="auto" w:fill="E2EFD9" w:themeFill="accent6" w:themeFillTint="33"/>
            <w:vAlign w:val="center"/>
          </w:tcPr>
          <w:p w14:paraId="41BE7BD8"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43A1E9C8"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35926F1B"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4DBD234B"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6BFFCED5" w14:textId="77777777" w:rsidR="002F1DA9" w:rsidRPr="008D4032" w:rsidRDefault="002F1DA9" w:rsidP="008D4032">
            <w:pPr>
              <w:spacing w:after="0" w:line="240" w:lineRule="auto"/>
              <w:jc w:val="center"/>
              <w:rPr>
                <w:rFonts w:cs="Calibri"/>
                <w:sz w:val="18"/>
                <w:szCs w:val="18"/>
              </w:rPr>
            </w:pPr>
          </w:p>
        </w:tc>
        <w:tc>
          <w:tcPr>
            <w:tcW w:w="1159" w:type="dxa"/>
            <w:shd w:val="clear" w:color="auto" w:fill="E2EFD9" w:themeFill="accent6" w:themeFillTint="33"/>
            <w:vAlign w:val="center"/>
          </w:tcPr>
          <w:p w14:paraId="4FAEB25F" w14:textId="5BBA6985" w:rsidR="002F1DA9" w:rsidRPr="008D4032" w:rsidRDefault="002F1DA9" w:rsidP="008D4032">
            <w:pPr>
              <w:spacing w:after="0" w:line="240" w:lineRule="auto"/>
              <w:jc w:val="center"/>
              <w:rPr>
                <w:rFonts w:cs="Calibri"/>
                <w:sz w:val="18"/>
                <w:szCs w:val="18"/>
              </w:rPr>
            </w:pPr>
            <w:del w:id="382" w:author="رزان الدوسري ID 443203966" w:date="2023-02-09T11:13:00Z">
              <w:r w:rsidRPr="008D4032" w:rsidDel="0026675E">
                <w:rPr>
                  <w:rFonts w:cs="Calibri"/>
                  <w:sz w:val="18"/>
                  <w:szCs w:val="18"/>
                </w:rPr>
                <w:delText>Task analysis</w:delText>
              </w:r>
            </w:del>
          </w:p>
        </w:tc>
        <w:tc>
          <w:tcPr>
            <w:tcW w:w="1158" w:type="dxa"/>
            <w:shd w:val="clear" w:color="auto" w:fill="E2EFD9" w:themeFill="accent6" w:themeFillTint="33"/>
            <w:vAlign w:val="center"/>
          </w:tcPr>
          <w:p w14:paraId="7BFDBD0D"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Analytics review</w:t>
            </w:r>
          </w:p>
        </w:tc>
        <w:tc>
          <w:tcPr>
            <w:tcW w:w="1159" w:type="dxa"/>
            <w:shd w:val="clear" w:color="auto" w:fill="E7E6E6" w:themeFill="background2"/>
            <w:vAlign w:val="center"/>
          </w:tcPr>
          <w:p w14:paraId="504A940F"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581ED27F" w14:textId="77777777" w:rsidR="002F1DA9" w:rsidRPr="008D4032" w:rsidRDefault="002F1DA9" w:rsidP="008D4032">
            <w:pPr>
              <w:spacing w:after="0" w:line="240" w:lineRule="auto"/>
              <w:jc w:val="center"/>
              <w:rPr>
                <w:rFonts w:cs="Calibri"/>
                <w:sz w:val="18"/>
                <w:szCs w:val="18"/>
              </w:rPr>
            </w:pPr>
          </w:p>
        </w:tc>
        <w:tc>
          <w:tcPr>
            <w:tcW w:w="1159" w:type="dxa"/>
            <w:shd w:val="clear" w:color="auto" w:fill="E7E6E6" w:themeFill="background2"/>
            <w:vAlign w:val="center"/>
          </w:tcPr>
          <w:p w14:paraId="317E442E" w14:textId="77777777" w:rsidR="002F1DA9" w:rsidRPr="008D4032" w:rsidRDefault="002F1DA9" w:rsidP="008D4032">
            <w:pPr>
              <w:spacing w:after="0" w:line="240" w:lineRule="auto"/>
              <w:jc w:val="center"/>
              <w:rPr>
                <w:rFonts w:cs="Calibri"/>
                <w:sz w:val="18"/>
                <w:szCs w:val="18"/>
              </w:rPr>
            </w:pPr>
          </w:p>
        </w:tc>
        <w:tc>
          <w:tcPr>
            <w:tcW w:w="1158" w:type="dxa"/>
            <w:shd w:val="clear" w:color="auto" w:fill="E2EFD9" w:themeFill="accent6" w:themeFillTint="33"/>
            <w:vAlign w:val="center"/>
          </w:tcPr>
          <w:p w14:paraId="540A5DB8" w14:textId="77777777" w:rsidR="002F1DA9" w:rsidRPr="008D4032" w:rsidRDefault="002F1DA9" w:rsidP="008D4032">
            <w:pPr>
              <w:spacing w:after="0" w:line="240" w:lineRule="auto"/>
              <w:jc w:val="center"/>
              <w:rPr>
                <w:rFonts w:cs="Calibri"/>
                <w:sz w:val="18"/>
                <w:szCs w:val="18"/>
              </w:rPr>
            </w:pPr>
            <w:r w:rsidRPr="008D4032">
              <w:rPr>
                <w:rFonts w:cs="Calibri"/>
                <w:sz w:val="18"/>
                <w:szCs w:val="18"/>
              </w:rPr>
              <w:t>Competitive analysis</w:t>
            </w:r>
          </w:p>
        </w:tc>
        <w:tc>
          <w:tcPr>
            <w:tcW w:w="1159" w:type="dxa"/>
            <w:shd w:val="clear" w:color="auto" w:fill="E2EFD9" w:themeFill="accent6" w:themeFillTint="33"/>
            <w:vAlign w:val="center"/>
          </w:tcPr>
          <w:p w14:paraId="2CBA40D9" w14:textId="77777777" w:rsidR="002F1DA9" w:rsidRPr="008D4032" w:rsidRDefault="002F1DA9" w:rsidP="008D4032">
            <w:pPr>
              <w:keepNext/>
              <w:spacing w:after="0" w:line="240" w:lineRule="auto"/>
              <w:jc w:val="center"/>
              <w:rPr>
                <w:rFonts w:cs="Calibri"/>
                <w:sz w:val="18"/>
                <w:szCs w:val="18"/>
              </w:rPr>
            </w:pPr>
            <w:r w:rsidRPr="008D4032">
              <w:rPr>
                <w:rFonts w:cs="Calibri"/>
                <w:sz w:val="18"/>
                <w:szCs w:val="18"/>
              </w:rPr>
              <w:t>Competitive analysis</w:t>
            </w:r>
          </w:p>
        </w:tc>
      </w:tr>
    </w:tbl>
    <w:p w14:paraId="6BBAF43F" w14:textId="2BCE081C" w:rsidR="00C1728C" w:rsidRPr="006A12AF" w:rsidRDefault="006A12AF" w:rsidP="00F22B6A">
      <w:pPr>
        <w:pStyle w:val="Caption"/>
        <w:spacing w:before="100" w:after="0" w:line="360" w:lineRule="auto"/>
        <w:jc w:val="center"/>
        <w:rPr>
          <w:rFonts w:ascii="Times" w:eastAsiaTheme="minorEastAsia" w:hAnsi="Times" w:cs="Times New Roman"/>
          <w:bCs/>
          <w:i w:val="0"/>
          <w:iCs w:val="0"/>
          <w:color w:val="auto"/>
          <w:sz w:val="32"/>
          <w:szCs w:val="32"/>
          <w:highlight w:val="yellow"/>
        </w:rPr>
        <w:sectPr w:rsidR="00C1728C" w:rsidRPr="006A12AF" w:rsidSect="00601E93">
          <w:headerReference w:type="first" r:id="rId25"/>
          <w:pgSz w:w="15840" w:h="12240" w:orient="landscape"/>
          <w:pgMar w:top="1440" w:right="1440" w:bottom="1701" w:left="1440" w:header="1151" w:footer="720" w:gutter="0"/>
          <w:cols w:space="708"/>
          <w:docGrid w:linePitch="360"/>
        </w:sectPr>
      </w:pPr>
      <w:bookmarkStart w:id="383" w:name="_Ref126898012"/>
      <w:bookmarkStart w:id="384" w:name="_Toc127569273"/>
      <w:r w:rsidRPr="006A12AF">
        <w:rPr>
          <w:rFonts w:ascii="Times" w:hAnsi="Times"/>
          <w:i w:val="0"/>
          <w:iCs w:val="0"/>
          <w:color w:val="auto"/>
          <w:sz w:val="20"/>
          <w:szCs w:val="20"/>
        </w:rPr>
        <w:t xml:space="preserve">Table </w:t>
      </w:r>
      <w:r w:rsidR="003A2E00">
        <w:rPr>
          <w:rFonts w:ascii="Times" w:hAnsi="Times"/>
          <w:i w:val="0"/>
          <w:iCs w:val="0"/>
          <w:color w:val="auto"/>
          <w:sz w:val="20"/>
          <w:szCs w:val="20"/>
        </w:rPr>
        <w:fldChar w:fldCharType="begin"/>
      </w:r>
      <w:r w:rsidR="003A2E00">
        <w:rPr>
          <w:rFonts w:ascii="Times" w:hAnsi="Times"/>
          <w:i w:val="0"/>
          <w:iCs w:val="0"/>
          <w:color w:val="auto"/>
          <w:sz w:val="20"/>
          <w:szCs w:val="20"/>
        </w:rPr>
        <w:instrText xml:space="preserve"> SEQ Table \* ARABIC </w:instrText>
      </w:r>
      <w:r w:rsidR="003A2E00">
        <w:rPr>
          <w:rFonts w:ascii="Times" w:hAnsi="Times"/>
          <w:i w:val="0"/>
          <w:iCs w:val="0"/>
          <w:color w:val="auto"/>
          <w:sz w:val="20"/>
          <w:szCs w:val="20"/>
        </w:rPr>
        <w:fldChar w:fldCharType="separate"/>
      </w:r>
      <w:r w:rsidR="003A2E00">
        <w:rPr>
          <w:rFonts w:ascii="Times" w:hAnsi="Times"/>
          <w:i w:val="0"/>
          <w:iCs w:val="0"/>
          <w:noProof/>
          <w:color w:val="auto"/>
          <w:sz w:val="20"/>
          <w:szCs w:val="20"/>
        </w:rPr>
        <w:t>2</w:t>
      </w:r>
      <w:r w:rsidR="003A2E00">
        <w:rPr>
          <w:rFonts w:ascii="Times" w:hAnsi="Times"/>
          <w:i w:val="0"/>
          <w:iCs w:val="0"/>
          <w:color w:val="auto"/>
          <w:sz w:val="20"/>
          <w:szCs w:val="20"/>
        </w:rPr>
        <w:fldChar w:fldCharType="end"/>
      </w:r>
      <w:bookmarkEnd w:id="383"/>
      <w:r w:rsidRPr="006A12AF">
        <w:rPr>
          <w:rFonts w:ascii="Times" w:hAnsi="Times"/>
          <w:i w:val="0"/>
          <w:iCs w:val="0"/>
          <w:color w:val="auto"/>
          <w:sz w:val="20"/>
          <w:szCs w:val="20"/>
        </w:rPr>
        <w:t>. UX-Estimator mapping ta</w:t>
      </w:r>
      <w:r w:rsidR="004A2898">
        <w:rPr>
          <w:rFonts w:ascii="Times" w:hAnsi="Times"/>
          <w:i w:val="0"/>
          <w:iCs w:val="0"/>
          <w:color w:val="auto"/>
          <w:sz w:val="20"/>
          <w:szCs w:val="20"/>
        </w:rPr>
        <w:t>bl</w:t>
      </w:r>
      <w:bookmarkEnd w:id="384"/>
      <w:r w:rsidR="004A2898">
        <w:rPr>
          <w:rFonts w:ascii="Times" w:hAnsi="Times"/>
          <w:i w:val="0"/>
          <w:iCs w:val="0"/>
          <w:color w:val="auto"/>
          <w:sz w:val="20"/>
          <w:szCs w:val="20"/>
        </w:rPr>
        <w:t>e</w:t>
      </w:r>
    </w:p>
    <w:p w14:paraId="2B4ACFDD" w14:textId="35E35708" w:rsidR="00AE6C26" w:rsidRPr="00E47FB7" w:rsidRDefault="00E47FB7" w:rsidP="00E47FB7">
      <w:pPr>
        <w:tabs>
          <w:tab w:val="left" w:pos="1094"/>
        </w:tabs>
        <w:rPr>
          <w:ins w:id="385" w:author="رزان الدوسري ID 443203966" w:date="2023-02-10T03:35:00Z"/>
        </w:rPr>
      </w:pPr>
      <w:r>
        <w:rPr>
          <w:noProof/>
        </w:rPr>
        <w:lastRenderedPageBreak/>
        <mc:AlternateContent>
          <mc:Choice Requires="wps">
            <w:drawing>
              <wp:anchor distT="0" distB="0" distL="114300" distR="114300" simplePos="0" relativeHeight="251658254" behindDoc="0" locked="0" layoutInCell="1" allowOverlap="1" wp14:anchorId="6D8E953C" wp14:editId="39114737">
                <wp:simplePos x="0" y="0"/>
                <wp:positionH relativeFrom="column">
                  <wp:posOffset>99060</wp:posOffset>
                </wp:positionH>
                <wp:positionV relativeFrom="paragraph">
                  <wp:posOffset>4895850</wp:posOffset>
                </wp:positionV>
                <wp:extent cx="5400675" cy="635"/>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FCE3C12" w14:textId="0B46E4BE" w:rsidR="00E47FB7" w:rsidRPr="00E47FB7" w:rsidRDefault="00E47FB7" w:rsidP="00E47FB7">
                            <w:pPr>
                              <w:pStyle w:val="Caption"/>
                              <w:jc w:val="center"/>
                              <w:rPr>
                                <w:rFonts w:ascii="Times New Roman" w:hAnsi="Times New Roman" w:cs="Times New Roman"/>
                                <w:bCs/>
                                <w:i w:val="0"/>
                                <w:iCs w:val="0"/>
                                <w:noProof/>
                                <w:color w:val="auto"/>
                                <w:sz w:val="24"/>
                                <w:szCs w:val="24"/>
                              </w:rPr>
                            </w:pPr>
                            <w:bookmarkStart w:id="386" w:name="_Toc128133746"/>
                            <w:r w:rsidRPr="00E47FB7">
                              <w:rPr>
                                <w:rFonts w:ascii="Times New Roman" w:hAnsi="Times New Roman" w:cs="Times New Roman"/>
                                <w:i w:val="0"/>
                                <w:iCs w:val="0"/>
                                <w:color w:val="auto"/>
                                <w:sz w:val="20"/>
                                <w:szCs w:val="20"/>
                              </w:rPr>
                              <w:t xml:space="preserve">Figure </w:t>
                            </w:r>
                            <w:r w:rsidRPr="00E47FB7">
                              <w:rPr>
                                <w:rFonts w:ascii="Times New Roman" w:hAnsi="Times New Roman" w:cs="Times New Roman"/>
                                <w:i w:val="0"/>
                                <w:iCs w:val="0"/>
                                <w:color w:val="auto"/>
                                <w:sz w:val="20"/>
                                <w:szCs w:val="20"/>
                              </w:rPr>
                              <w:fldChar w:fldCharType="begin"/>
                            </w:r>
                            <w:r w:rsidRPr="00E47FB7">
                              <w:rPr>
                                <w:rFonts w:ascii="Times New Roman" w:hAnsi="Times New Roman" w:cs="Times New Roman"/>
                                <w:i w:val="0"/>
                                <w:iCs w:val="0"/>
                                <w:color w:val="auto"/>
                                <w:sz w:val="20"/>
                                <w:szCs w:val="20"/>
                              </w:rPr>
                              <w:instrText xml:space="preserve"> SEQ Figure \* ARABIC </w:instrText>
                            </w:r>
                            <w:r w:rsidRPr="00E47FB7">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6</w:t>
                            </w:r>
                            <w:r w:rsidRPr="00E47FB7">
                              <w:rPr>
                                <w:rFonts w:ascii="Times New Roman" w:hAnsi="Times New Roman" w:cs="Times New Roman"/>
                                <w:i w:val="0"/>
                                <w:iCs w:val="0"/>
                                <w:color w:val="auto"/>
                                <w:sz w:val="20"/>
                                <w:szCs w:val="20"/>
                              </w:rPr>
                              <w:fldChar w:fldCharType="end"/>
                            </w:r>
                            <w:r w:rsidRPr="00E47FB7">
                              <w:rPr>
                                <w:rFonts w:ascii="Times New Roman" w:hAnsi="Times New Roman" w:cs="Times New Roman"/>
                                <w:i w:val="0"/>
                                <w:iCs w:val="0"/>
                                <w:color w:val="auto"/>
                                <w:sz w:val="20"/>
                                <w:szCs w:val="20"/>
                              </w:rPr>
                              <w:t>.Summary of RQ results</w:t>
                            </w:r>
                            <w:bookmarkEnd w:id="3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E953C" id="Text Box 21" o:spid="_x0000_s1029" type="#_x0000_t202" style="position:absolute;margin-left:7.8pt;margin-top:385.5pt;width:425.2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7xjP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" stroked="f">
                <v:textbox style="mso-fit-shape-to-text:t" inset="0,0,0,0">
                  <w:txbxContent>
                    <w:p w14:paraId="4FCE3C12" w14:textId="0B46E4BE" w:rsidR="00E47FB7" w:rsidRPr="00E47FB7" w:rsidRDefault="00E47FB7" w:rsidP="00E47FB7">
                      <w:pPr>
                        <w:pStyle w:val="Caption"/>
                        <w:jc w:val="center"/>
                        <w:rPr>
                          <w:rFonts w:ascii="Times New Roman" w:hAnsi="Times New Roman" w:cs="Times New Roman"/>
                          <w:bCs/>
                          <w:i w:val="0"/>
                          <w:iCs w:val="0"/>
                          <w:noProof/>
                          <w:color w:val="auto"/>
                          <w:sz w:val="24"/>
                          <w:szCs w:val="24"/>
                        </w:rPr>
                      </w:pPr>
                      <w:bookmarkStart w:id="387" w:name="_Toc128133746"/>
                      <w:r w:rsidRPr="00E47FB7">
                        <w:rPr>
                          <w:rFonts w:ascii="Times New Roman" w:hAnsi="Times New Roman" w:cs="Times New Roman"/>
                          <w:i w:val="0"/>
                          <w:iCs w:val="0"/>
                          <w:color w:val="auto"/>
                          <w:sz w:val="20"/>
                          <w:szCs w:val="20"/>
                        </w:rPr>
                        <w:t xml:space="preserve">Figure </w:t>
                      </w:r>
                      <w:r w:rsidRPr="00E47FB7">
                        <w:rPr>
                          <w:rFonts w:ascii="Times New Roman" w:hAnsi="Times New Roman" w:cs="Times New Roman"/>
                          <w:i w:val="0"/>
                          <w:iCs w:val="0"/>
                          <w:color w:val="auto"/>
                          <w:sz w:val="20"/>
                          <w:szCs w:val="20"/>
                        </w:rPr>
                        <w:fldChar w:fldCharType="begin"/>
                      </w:r>
                      <w:r w:rsidRPr="00E47FB7">
                        <w:rPr>
                          <w:rFonts w:ascii="Times New Roman" w:hAnsi="Times New Roman" w:cs="Times New Roman"/>
                          <w:i w:val="0"/>
                          <w:iCs w:val="0"/>
                          <w:color w:val="auto"/>
                          <w:sz w:val="20"/>
                          <w:szCs w:val="20"/>
                        </w:rPr>
                        <w:instrText xml:space="preserve"> SEQ Figure \* ARABIC </w:instrText>
                      </w:r>
                      <w:r w:rsidRPr="00E47FB7">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6</w:t>
                      </w:r>
                      <w:r w:rsidRPr="00E47FB7">
                        <w:rPr>
                          <w:rFonts w:ascii="Times New Roman" w:hAnsi="Times New Roman" w:cs="Times New Roman"/>
                          <w:i w:val="0"/>
                          <w:iCs w:val="0"/>
                          <w:color w:val="auto"/>
                          <w:sz w:val="20"/>
                          <w:szCs w:val="20"/>
                        </w:rPr>
                        <w:fldChar w:fldCharType="end"/>
                      </w:r>
                      <w:r w:rsidRPr="00E47FB7">
                        <w:rPr>
                          <w:rFonts w:ascii="Times New Roman" w:hAnsi="Times New Roman" w:cs="Times New Roman"/>
                          <w:i w:val="0"/>
                          <w:iCs w:val="0"/>
                          <w:color w:val="auto"/>
                          <w:sz w:val="20"/>
                          <w:szCs w:val="20"/>
                        </w:rPr>
                        <w:t>.Summary of RQ results</w:t>
                      </w:r>
                      <w:bookmarkEnd w:id="387"/>
                    </w:p>
                  </w:txbxContent>
                </v:textbox>
                <w10:wrap type="topAndBottom"/>
              </v:shape>
            </w:pict>
          </mc:Fallback>
        </mc:AlternateContent>
      </w:r>
      <w:ins w:id="388" w:author="رزان الدوسري ID 443203966" w:date="2023-02-10T03:35:00Z">
        <w:r w:rsidR="00AE6C26">
          <w:rPr>
            <w:bCs/>
            <w:noProof/>
          </w:rPr>
          <w:drawing>
            <wp:anchor distT="0" distB="0" distL="114300" distR="114300" simplePos="0" relativeHeight="251658253" behindDoc="0" locked="0" layoutInCell="1" allowOverlap="1" wp14:anchorId="3FB6A382" wp14:editId="6282DB26">
              <wp:simplePos x="0" y="0"/>
              <wp:positionH relativeFrom="column">
                <wp:posOffset>99060</wp:posOffset>
              </wp:positionH>
              <wp:positionV relativeFrom="paragraph">
                <wp:posOffset>193210</wp:posOffset>
              </wp:positionV>
              <wp:extent cx="5400675" cy="4645660"/>
              <wp:effectExtent l="0" t="0" r="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675" cy="4645660"/>
                      </a:xfrm>
                      <a:prstGeom prst="rect">
                        <a:avLst/>
                      </a:prstGeom>
                    </pic:spPr>
                  </pic:pic>
                </a:graphicData>
              </a:graphic>
              <wp14:sizeRelH relativeFrom="page">
                <wp14:pctWidth>0</wp14:pctWidth>
              </wp14:sizeRelH>
              <wp14:sizeRelV relativeFrom="page">
                <wp14:pctHeight>0</wp14:pctHeight>
              </wp14:sizeRelV>
            </wp:anchor>
          </w:drawing>
        </w:r>
      </w:ins>
    </w:p>
    <w:p w14:paraId="19B92758" w14:textId="11634DB5" w:rsidR="00C1728C" w:rsidRPr="00C1728C" w:rsidRDefault="00C1728C" w:rsidP="00C1728C">
      <w:pPr>
        <w:pStyle w:val="Heading2"/>
        <w:numPr>
          <w:ilvl w:val="1"/>
          <w:numId w:val="2"/>
        </w:numPr>
        <w:spacing w:line="480" w:lineRule="auto"/>
        <w:rPr>
          <w:rFonts w:ascii="Times New Roman" w:hAnsi="Times New Roman" w:cs="Times New Roman"/>
          <w:b/>
          <w:bCs/>
          <w:color w:val="auto"/>
          <w:sz w:val="28"/>
          <w:szCs w:val="28"/>
        </w:rPr>
      </w:pPr>
      <w:bookmarkStart w:id="389" w:name="_Toc129350588"/>
      <w:r>
        <w:rPr>
          <w:rFonts w:ascii="Times New Roman" w:hAnsi="Times New Roman" w:cs="Times New Roman"/>
          <w:b/>
          <w:bCs/>
          <w:color w:val="auto"/>
          <w:sz w:val="28"/>
          <w:szCs w:val="28"/>
        </w:rPr>
        <w:t xml:space="preserve">Building </w:t>
      </w:r>
      <w:r w:rsidRPr="00B21901">
        <w:rPr>
          <w:rFonts w:ascii="Times New Roman" w:hAnsi="Times New Roman" w:cs="Times New Roman"/>
          <w:b/>
          <w:bCs/>
          <w:color w:val="auto"/>
          <w:sz w:val="28"/>
          <w:szCs w:val="28"/>
        </w:rPr>
        <w:t>UX-Estimator</w:t>
      </w:r>
      <w:r w:rsidR="00601E93">
        <w:rPr>
          <w:rFonts w:ascii="Times New Roman" w:hAnsi="Times New Roman" w:cs="Times New Roman"/>
          <w:b/>
          <w:bCs/>
          <w:color w:val="auto"/>
          <w:sz w:val="28"/>
          <w:szCs w:val="28"/>
        </w:rPr>
        <w:t xml:space="preserve"> tool</w:t>
      </w:r>
      <w:bookmarkEnd w:id="389"/>
    </w:p>
    <w:p w14:paraId="6CDF65A5" w14:textId="687762CB" w:rsidR="0019494D" w:rsidRDefault="0019494D" w:rsidP="00C443F7">
      <w:pPr>
        <w:ind w:firstLine="284"/>
        <w:jc w:val="both"/>
        <w:rPr>
          <w:rFonts w:ascii="Times New Roman" w:eastAsia="Times New Roman" w:hAnsi="Times New Roman" w:cs="Times New Roman"/>
          <w:color w:val="000000"/>
          <w:sz w:val="24"/>
          <w:szCs w:val="24"/>
        </w:rPr>
      </w:pPr>
      <w:r w:rsidRPr="00CC718A">
        <w:rPr>
          <w:rFonts w:ascii="Times New Roman" w:eastAsia="Times New Roman" w:hAnsi="Times New Roman" w:cs="Times New Roman"/>
          <w:color w:val="000000"/>
          <w:sz w:val="24"/>
          <w:szCs w:val="24"/>
        </w:rPr>
        <w:t xml:space="preserve">To validate the proposed framework, we developed a </w:t>
      </w:r>
      <w:r>
        <w:rPr>
          <w:rFonts w:ascii="Times New Roman" w:eastAsia="Times New Roman" w:hAnsi="Times New Roman" w:cs="Times New Roman"/>
          <w:color w:val="000000"/>
          <w:sz w:val="24"/>
          <w:szCs w:val="24"/>
        </w:rPr>
        <w:t xml:space="preserve">Trello Power-up called </w:t>
      </w:r>
      <w:r w:rsidR="00B21901" w:rsidRPr="00B21901">
        <w:rPr>
          <w:rFonts w:ascii="Times New Roman" w:eastAsia="Times New Roman" w:hAnsi="Times New Roman" w:cs="Times New Roman"/>
          <w:color w:val="000000"/>
          <w:sz w:val="24"/>
          <w:szCs w:val="24"/>
        </w:rPr>
        <w:t xml:space="preserve">UX-Estimator </w:t>
      </w:r>
      <w:r w:rsidRPr="00CC718A">
        <w:rPr>
          <w:rFonts w:ascii="Times New Roman" w:eastAsia="Times New Roman" w:hAnsi="Times New Roman" w:cs="Times New Roman"/>
          <w:color w:val="000000"/>
          <w:sz w:val="24"/>
          <w:szCs w:val="24"/>
        </w:rPr>
        <w:t>that represents our framework</w:t>
      </w:r>
      <w:r>
        <w:rPr>
          <w:rFonts w:ascii="Times New Roman" w:eastAsia="Times New Roman" w:hAnsi="Times New Roman" w:cs="Times New Roman"/>
          <w:color w:val="000000"/>
          <w:sz w:val="24"/>
          <w:szCs w:val="24"/>
        </w:rPr>
        <w:t xml:space="preserve">. </w:t>
      </w:r>
      <w:r w:rsidR="00B21901" w:rsidRPr="00B21901">
        <w:rPr>
          <w:rFonts w:ascii="Times New Roman" w:eastAsia="Times New Roman" w:hAnsi="Times New Roman" w:cs="Times New Roman"/>
          <w:color w:val="000000"/>
          <w:sz w:val="24"/>
          <w:szCs w:val="24"/>
        </w:rPr>
        <w:t>UX-Estimator</w:t>
      </w:r>
      <w:r w:rsidR="00B21901">
        <w:rPr>
          <w:rFonts w:ascii="Times New Roman" w:eastAsia="Times New Roman" w:hAnsi="Times New Roman" w:cs="Times New Roman"/>
          <w:color w:val="000000"/>
          <w:sz w:val="24"/>
          <w:szCs w:val="24"/>
        </w:rPr>
        <w:t xml:space="preserve"> </w:t>
      </w:r>
      <w:r w:rsidRPr="00080DE2">
        <w:rPr>
          <w:rFonts w:ascii="Times New Roman" w:eastAsia="Times New Roman" w:hAnsi="Times New Roman" w:cs="Times New Roman"/>
          <w:color w:val="000000"/>
          <w:sz w:val="24"/>
          <w:szCs w:val="24"/>
        </w:rPr>
        <w:t>will assist in conducting a pilot study to demonstrate its effectiveness in facilitating UX integration into Agile, helping agile teams prioritize which user stories are worth pursuing UX experiments and guide them in selecting which UX method is most appropriate</w:t>
      </w:r>
      <w:r>
        <w:rPr>
          <w:rFonts w:ascii="Times New Roman" w:eastAsia="Times New Roman" w:hAnsi="Times New Roman" w:cs="Times New Roman"/>
          <w:color w:val="000000"/>
          <w:sz w:val="24"/>
          <w:szCs w:val="24"/>
        </w:rPr>
        <w:t>.</w:t>
      </w:r>
    </w:p>
    <w:p w14:paraId="2536B8C9" w14:textId="64243E15" w:rsidR="00A14562" w:rsidRDefault="0019494D" w:rsidP="00DD0E8F">
      <w:pPr>
        <w:spacing w:after="0"/>
        <w:ind w:firstLine="284"/>
        <w:jc w:val="both"/>
        <w:rPr>
          <w:rFonts w:ascii="Times New Roman" w:eastAsia="Times New Roman" w:hAnsi="Times New Roman" w:cs="Times New Roman"/>
          <w:color w:val="000000"/>
          <w:sz w:val="24"/>
          <w:szCs w:val="24"/>
        </w:rPr>
      </w:pPr>
      <w:r w:rsidRPr="00160424">
        <w:rPr>
          <w:rFonts w:ascii="Times New Roman" w:eastAsia="Times New Roman" w:hAnsi="Times New Roman" w:cs="Times New Roman"/>
          <w:color w:val="000000"/>
          <w:sz w:val="24"/>
          <w:szCs w:val="24"/>
        </w:rPr>
        <w:t xml:space="preserve">Since this </w:t>
      </w:r>
      <w:r>
        <w:rPr>
          <w:rFonts w:ascii="Times New Roman" w:eastAsia="Times New Roman" w:hAnsi="Times New Roman" w:cs="Times New Roman"/>
          <w:color w:val="000000"/>
          <w:sz w:val="24"/>
          <w:szCs w:val="24"/>
        </w:rPr>
        <w:t>study</w:t>
      </w:r>
      <w:r w:rsidRPr="00160424">
        <w:rPr>
          <w:rFonts w:ascii="Times New Roman" w:eastAsia="Times New Roman" w:hAnsi="Times New Roman" w:cs="Times New Roman"/>
          <w:color w:val="000000"/>
          <w:sz w:val="24"/>
          <w:szCs w:val="24"/>
        </w:rPr>
        <w:t xml:space="preserve"> has followed as a design science research method, and has been developed using an agile development method, the development process has been a series of iterations.</w:t>
      </w:r>
      <w:r>
        <w:rPr>
          <w:rFonts w:ascii="Times New Roman" w:eastAsia="Times New Roman" w:hAnsi="Times New Roman" w:cs="Times New Roman"/>
          <w:color w:val="000000"/>
          <w:sz w:val="24"/>
          <w:szCs w:val="24"/>
          <w:lang w:val="en-GB"/>
        </w:rPr>
        <w:t xml:space="preserve"> That is,</w:t>
      </w:r>
      <w:r w:rsidRPr="0016042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lang w:val="en-GB"/>
        </w:rPr>
        <w:t>e</w:t>
      </w:r>
      <w:r w:rsidRPr="00160424">
        <w:rPr>
          <w:rFonts w:ascii="Times New Roman" w:eastAsia="Times New Roman" w:hAnsi="Times New Roman" w:cs="Times New Roman"/>
          <w:color w:val="000000"/>
          <w:sz w:val="24"/>
          <w:szCs w:val="24"/>
        </w:rPr>
        <w:t>ach iteration has been building on the previous one</w:t>
      </w:r>
      <w:r>
        <w:rPr>
          <w:rFonts w:ascii="Times New Roman" w:eastAsia="Times New Roman" w:hAnsi="Times New Roman" w:cs="Times New Roman"/>
          <w:color w:val="000000"/>
          <w:sz w:val="24"/>
          <w:szCs w:val="24"/>
          <w:lang w:val="en-GB"/>
        </w:rPr>
        <w:t xml:space="preserve"> and</w:t>
      </w:r>
      <w:r w:rsidRPr="00160424">
        <w:rPr>
          <w:rFonts w:ascii="Times New Roman" w:eastAsia="Times New Roman" w:hAnsi="Times New Roman" w:cs="Times New Roman"/>
          <w:color w:val="000000"/>
          <w:sz w:val="24"/>
          <w:szCs w:val="24"/>
        </w:rPr>
        <w:t xml:space="preserve"> each </w:t>
      </w:r>
      <w:r>
        <w:rPr>
          <w:rFonts w:ascii="Times New Roman" w:eastAsia="Times New Roman" w:hAnsi="Times New Roman" w:cs="Times New Roman"/>
          <w:color w:val="000000"/>
          <w:sz w:val="24"/>
          <w:szCs w:val="24"/>
          <w:lang w:val="en-GB"/>
        </w:rPr>
        <w:t xml:space="preserve">involved </w:t>
      </w:r>
      <w:r w:rsidRPr="00160424">
        <w:rPr>
          <w:rFonts w:ascii="Times New Roman" w:eastAsia="Times New Roman" w:hAnsi="Times New Roman" w:cs="Times New Roman"/>
          <w:color w:val="000000"/>
          <w:sz w:val="24"/>
          <w:szCs w:val="24"/>
        </w:rPr>
        <w:t>a set of goals needed to be accomplished.</w:t>
      </w:r>
    </w:p>
    <w:p w14:paraId="5D6EA430" w14:textId="77777777" w:rsidR="00DD0E8F" w:rsidRDefault="00DD0E8F" w:rsidP="00DD0E8F">
      <w:pPr>
        <w:ind w:firstLine="284"/>
        <w:jc w:val="both"/>
        <w:rPr>
          <w:rFonts w:ascii="Times New Roman" w:eastAsia="Times New Roman" w:hAnsi="Times New Roman" w:cs="Times New Roman"/>
          <w:color w:val="000000"/>
          <w:sz w:val="24"/>
          <w:szCs w:val="24"/>
        </w:rPr>
      </w:pPr>
    </w:p>
    <w:p w14:paraId="331003E0" w14:textId="2F02AFBA" w:rsidR="00C172F2" w:rsidRPr="00B204DD" w:rsidRDefault="00B21901" w:rsidP="00A14562">
      <w:pPr>
        <w:pStyle w:val="Heading2"/>
        <w:numPr>
          <w:ilvl w:val="2"/>
          <w:numId w:val="2"/>
        </w:numPr>
        <w:spacing w:before="0" w:line="480" w:lineRule="auto"/>
        <w:rPr>
          <w:rFonts w:ascii="Times New Roman" w:hAnsi="Times New Roman" w:cs="Times New Roman"/>
          <w:b/>
          <w:bCs/>
          <w:color w:val="auto"/>
          <w:sz w:val="28"/>
          <w:szCs w:val="28"/>
        </w:rPr>
      </w:pPr>
      <w:bookmarkStart w:id="390" w:name="_Toc129350589"/>
      <w:r>
        <w:rPr>
          <w:rFonts w:ascii="Times New Roman" w:hAnsi="Times New Roman" w:cs="Times New Roman"/>
          <w:b/>
          <w:bCs/>
          <w:color w:val="auto"/>
          <w:sz w:val="28"/>
          <w:szCs w:val="28"/>
        </w:rPr>
        <w:lastRenderedPageBreak/>
        <w:t>P</w:t>
      </w:r>
      <w:r w:rsidRPr="00B21901">
        <w:rPr>
          <w:rFonts w:ascii="Times New Roman" w:hAnsi="Times New Roman" w:cs="Times New Roman"/>
          <w:b/>
          <w:bCs/>
          <w:color w:val="auto"/>
          <w:sz w:val="28"/>
          <w:szCs w:val="28"/>
        </w:rPr>
        <w:t xml:space="preserve">roduct </w:t>
      </w:r>
      <w:r>
        <w:rPr>
          <w:rFonts w:ascii="Times New Roman" w:hAnsi="Times New Roman" w:cs="Times New Roman"/>
          <w:b/>
          <w:bCs/>
          <w:color w:val="auto"/>
          <w:sz w:val="28"/>
          <w:szCs w:val="28"/>
        </w:rPr>
        <w:t>Backlog</w:t>
      </w:r>
      <w:bookmarkEnd w:id="390"/>
    </w:p>
    <w:p w14:paraId="4E42B841" w14:textId="574C8C89" w:rsidR="00EA3EAB" w:rsidRDefault="00EA3EAB" w:rsidP="000701C2">
      <w:pPr>
        <w:pStyle w:val="NormalWeb"/>
        <w:spacing w:before="0" w:beforeAutospacing="0" w:line="276" w:lineRule="auto"/>
        <w:ind w:firstLine="284"/>
        <w:jc w:val="both"/>
        <w:rPr>
          <w:rFonts w:asciiTheme="majorBidi" w:hAnsiTheme="majorBidi" w:cstheme="majorBidi"/>
        </w:rPr>
      </w:pPr>
      <w:ins w:id="391" w:author="رزان الدوسري ID 443203966" w:date="2023-01-28T17:28:00Z">
        <w:r>
          <w:rPr>
            <w:rFonts w:asciiTheme="majorBidi" w:hAnsiTheme="majorBidi" w:cstheme="majorBidi"/>
          </w:rPr>
          <w:t>I</w:t>
        </w:r>
        <w:r w:rsidRPr="00EA3EAB">
          <w:rPr>
            <w:rFonts w:asciiTheme="majorBidi" w:hAnsiTheme="majorBidi" w:cstheme="majorBidi"/>
          </w:rPr>
          <w:t xml:space="preserve">n our product backlog, we have </w:t>
        </w:r>
        <w:r w:rsidR="00125D95">
          <w:rPr>
            <w:rFonts w:asciiTheme="majorBidi" w:hAnsiTheme="majorBidi" w:cstheme="majorBidi"/>
          </w:rPr>
          <w:t>presented</w:t>
        </w:r>
        <w:r w:rsidRPr="00EA3EAB">
          <w:rPr>
            <w:rFonts w:asciiTheme="majorBidi" w:hAnsiTheme="majorBidi" w:cstheme="majorBidi"/>
          </w:rPr>
          <w:t xml:space="preserve"> our functional and non-functional requirements into user stories to align with our agile approach. We have divided the development process into several sprints, with each sprint lasting two weeks. This allows us to quickly deliver working versions of the product and gather feedback from stakeholders, while also allowing for flexibility and adaptation as we progress through the development process. The number of sprints will vary depending on the scope of the project, but we typically aim for around </w:t>
        </w:r>
      </w:ins>
      <w:ins w:id="392" w:author="رزان الدوسري ID 443203966" w:date="2023-01-28T17:29:00Z">
        <w:r w:rsidR="00194A37">
          <w:rPr>
            <w:rFonts w:asciiTheme="majorBidi" w:hAnsiTheme="majorBidi" w:cstheme="majorBidi"/>
          </w:rPr>
          <w:t>4</w:t>
        </w:r>
      </w:ins>
      <w:ins w:id="393" w:author="رزان الدوسري ID 443203966" w:date="2023-01-28T17:28:00Z">
        <w:r w:rsidRPr="00EA3EAB">
          <w:rPr>
            <w:rFonts w:asciiTheme="majorBidi" w:hAnsiTheme="majorBidi" w:cstheme="majorBidi"/>
          </w:rPr>
          <w:t>-</w:t>
        </w:r>
        <w:r w:rsidR="00125D95">
          <w:rPr>
            <w:rFonts w:asciiTheme="majorBidi" w:hAnsiTheme="majorBidi" w:cstheme="majorBidi"/>
          </w:rPr>
          <w:t>5</w:t>
        </w:r>
        <w:r w:rsidRPr="00EA3EAB">
          <w:rPr>
            <w:rFonts w:asciiTheme="majorBidi" w:hAnsiTheme="majorBidi" w:cstheme="majorBidi"/>
          </w:rPr>
          <w:t xml:space="preserve"> sprints in total. This allows us to have a manageable timeframe for each sprint, while also ensuring that we have enough time to fully develop and test the product before its release.</w:t>
        </w:r>
      </w:ins>
    </w:p>
    <w:p w14:paraId="272C18B9" w14:textId="76953B7B" w:rsidR="00DD0E8F" w:rsidRDefault="00C172F2" w:rsidP="00DD0E8F">
      <w:pPr>
        <w:pStyle w:val="NormalWeb"/>
        <w:spacing w:before="0" w:beforeAutospacing="0" w:line="276" w:lineRule="auto"/>
        <w:ind w:firstLine="284"/>
        <w:rPr>
          <w:rFonts w:asciiTheme="majorBidi" w:hAnsiTheme="majorBidi" w:cstheme="majorBidi"/>
        </w:rPr>
      </w:pPr>
      <w:del w:id="394" w:author="رزان الدوسري ID 443203966" w:date="2023-01-28T17:30:00Z">
        <w:r w:rsidRPr="00B21901" w:rsidDel="00D34E3A">
          <w:rPr>
            <w:rFonts w:asciiTheme="majorBidi" w:hAnsiTheme="majorBidi" w:cstheme="majorBidi"/>
            <w:highlight w:val="yellow"/>
          </w:rPr>
          <w:delText xml:space="preserve">This section describes the functional and non-functional requirements of </w:delText>
        </w:r>
        <w:r w:rsidR="00B21901" w:rsidRPr="00B21901" w:rsidDel="00D34E3A">
          <w:rPr>
            <w:color w:val="000000"/>
            <w:highlight w:val="yellow"/>
          </w:rPr>
          <w:delText>UX-Estimator</w:delText>
        </w:r>
        <w:r w:rsidRPr="00B21901" w:rsidDel="00D34E3A">
          <w:rPr>
            <w:rFonts w:asciiTheme="majorBidi" w:hAnsiTheme="majorBidi" w:cstheme="majorBidi"/>
            <w:highlight w:val="yellow"/>
          </w:rPr>
          <w:delText>.</w:delText>
        </w:r>
        <w:r w:rsidRPr="00A14562" w:rsidDel="00D34E3A">
          <w:rPr>
            <w:rFonts w:asciiTheme="majorBidi" w:hAnsiTheme="majorBidi" w:cstheme="majorBidi"/>
          </w:rPr>
          <w:delText xml:space="preserve"> </w:delText>
        </w:r>
        <w:r w:rsidR="00DD0E8F" w:rsidDel="00D34E3A">
          <w:rPr>
            <w:color w:val="000000"/>
          </w:rPr>
          <w:delText>……………………………………………………………………………………………………………………………………………………………………………………………………</w:delText>
        </w:r>
        <w:r w:rsidR="00DD0E8F" w:rsidDel="00D34E3A">
          <w:rPr>
            <w:rFonts w:asciiTheme="majorBidi" w:hAnsiTheme="majorBidi" w:cstheme="majorBidi"/>
          </w:rPr>
          <w:delText>..</w:delText>
        </w:r>
        <w:r w:rsidR="004950C3" w:rsidRPr="004950C3" w:rsidDel="00D34E3A">
          <w:rPr>
            <w:color w:val="000000"/>
          </w:rPr>
          <w:delText xml:space="preserve">As we are working with </w:delText>
        </w:r>
        <w:r w:rsidR="00F217A0" w:rsidDel="00D34E3A">
          <w:rPr>
            <w:color w:val="000000"/>
          </w:rPr>
          <w:delText>Agile</w:delText>
        </w:r>
        <w:r w:rsidR="004950C3" w:rsidRPr="004950C3" w:rsidDel="00D34E3A">
          <w:rPr>
            <w:color w:val="000000"/>
          </w:rPr>
          <w:delText xml:space="preserve"> Framework, </w:delText>
        </w:r>
        <w:r w:rsidR="00E13509" w:rsidDel="00D34E3A">
          <w:rPr>
            <w:color w:val="000000"/>
          </w:rPr>
          <w:delText xml:space="preserve">we presented </w:delText>
        </w:r>
        <w:r w:rsidR="00E13509" w:rsidRPr="004950C3" w:rsidDel="00D34E3A">
          <w:rPr>
            <w:color w:val="000000"/>
          </w:rPr>
          <w:delText>the functional requirements</w:delText>
        </w:r>
        <w:r w:rsidR="00E13509" w:rsidDel="00D34E3A">
          <w:rPr>
            <w:color w:val="000000"/>
          </w:rPr>
          <w:delText xml:space="preserve"> through </w:delText>
        </w:r>
        <w:r w:rsidR="00E13509" w:rsidRPr="004950C3" w:rsidDel="00D34E3A">
          <w:rPr>
            <w:i/>
            <w:iCs/>
            <w:color w:val="000000"/>
          </w:rPr>
          <w:delText>user stories</w:delText>
        </w:r>
        <w:r w:rsidR="00E13509" w:rsidDel="00D34E3A">
          <w:rPr>
            <w:color w:val="000000"/>
          </w:rPr>
          <w:delText xml:space="preserve">. </w:delText>
        </w:r>
      </w:del>
      <w:r w:rsidRPr="00C172F2">
        <w:rPr>
          <w:color w:val="000000"/>
        </w:rPr>
        <w:t xml:space="preserve">The </w:t>
      </w:r>
      <w:r w:rsidR="005C53AE">
        <w:rPr>
          <w:color w:val="000000"/>
        </w:rPr>
        <w:t xml:space="preserve">following </w:t>
      </w:r>
      <w:r w:rsidRPr="00C172F2">
        <w:rPr>
          <w:color w:val="000000"/>
        </w:rPr>
        <w:t xml:space="preserve">template </w:t>
      </w:r>
      <w:r w:rsidR="005C53AE" w:rsidRPr="004950C3">
        <w:rPr>
          <w:color w:val="000000"/>
        </w:rPr>
        <w:t>re</w:t>
      </w:r>
      <w:r w:rsidR="005C53AE">
        <w:rPr>
          <w:color w:val="000000"/>
        </w:rPr>
        <w:t>pre</w:t>
      </w:r>
      <w:r w:rsidR="005C53AE" w:rsidRPr="004950C3">
        <w:rPr>
          <w:color w:val="000000"/>
        </w:rPr>
        <w:t>sent</w:t>
      </w:r>
      <w:r w:rsidR="005C53AE">
        <w:rPr>
          <w:color w:val="000000"/>
        </w:rPr>
        <w:t>s</w:t>
      </w:r>
      <w:r w:rsidR="005C53AE" w:rsidRPr="004950C3">
        <w:rPr>
          <w:color w:val="000000"/>
        </w:rPr>
        <w:t xml:space="preserve"> </w:t>
      </w:r>
      <w:r w:rsidRPr="00C172F2">
        <w:rPr>
          <w:color w:val="000000"/>
        </w:rPr>
        <w:t xml:space="preserve">our </w:t>
      </w:r>
      <w:del w:id="395" w:author="رزان الدوسري ID 443203966" w:date="2023-01-28T17:30:00Z">
        <w:r w:rsidDel="009A21B5">
          <w:rPr>
            <w:rFonts w:ascii="TimesNewRomanPSMT" w:hAnsi="TimesNewRomanPSMT"/>
          </w:rPr>
          <w:delText xml:space="preserve">functional </w:delText>
        </w:r>
        <w:r w:rsidR="00DD0E8F" w:rsidDel="009A21B5">
          <w:rPr>
            <w:rFonts w:ascii="TimesNewRomanPSMT" w:hAnsi="TimesNewRomanPSMT"/>
          </w:rPr>
          <w:delText>requirements</w:delText>
        </w:r>
      </w:del>
      <w:ins w:id="396" w:author="رزان الدوسري ID 443203966" w:date="2023-01-28T17:30:00Z">
        <w:r w:rsidR="009A21B5">
          <w:rPr>
            <w:rFonts w:ascii="TimesNewRomanPSMT" w:hAnsi="TimesNewRomanPSMT"/>
          </w:rPr>
          <w:t>user stories</w:t>
        </w:r>
      </w:ins>
      <w:r w:rsidR="00DD0E8F">
        <w:rPr>
          <w:color w:val="000000"/>
        </w:rPr>
        <w:t>:</w:t>
      </w:r>
    </w:p>
    <w:p w14:paraId="70B2AE38" w14:textId="7293F5DF" w:rsidR="00C172F2" w:rsidRPr="00DD0E8F" w:rsidRDefault="005863FC" w:rsidP="00DD0E8F">
      <w:pPr>
        <w:pStyle w:val="NormalWeb"/>
        <w:spacing w:before="0" w:beforeAutospacing="0" w:line="276" w:lineRule="auto"/>
        <w:ind w:firstLine="284"/>
        <w:rPr>
          <w:rFonts w:asciiTheme="majorBidi" w:hAnsiTheme="majorBidi" w:cstheme="majorBidi"/>
        </w:rPr>
      </w:pPr>
      <w:r>
        <w:rPr>
          <w:noProof/>
          <w:color w:val="000000"/>
        </w:rPr>
        <mc:AlternateContent>
          <mc:Choice Requires="wps">
            <w:drawing>
              <wp:anchor distT="0" distB="0" distL="114300" distR="114300" simplePos="0" relativeHeight="251658245" behindDoc="0" locked="0" layoutInCell="1" allowOverlap="1" wp14:anchorId="59F8B6D1" wp14:editId="05A140FE">
                <wp:simplePos x="0" y="0"/>
                <wp:positionH relativeFrom="column">
                  <wp:posOffset>807085</wp:posOffset>
                </wp:positionH>
                <wp:positionV relativeFrom="paragraph">
                  <wp:posOffset>2537008</wp:posOffset>
                </wp:positionV>
                <wp:extent cx="3868420" cy="332105"/>
                <wp:effectExtent l="0" t="0" r="5080" b="0"/>
                <wp:wrapTopAndBottom/>
                <wp:docPr id="3" name="Text Box 3"/>
                <wp:cNvGraphicFramePr/>
                <a:graphic xmlns:a="http://schemas.openxmlformats.org/drawingml/2006/main">
                  <a:graphicData uri="http://schemas.microsoft.com/office/word/2010/wordprocessingShape">
                    <wps:wsp>
                      <wps:cNvSpPr txBox="1"/>
                      <wps:spPr>
                        <a:xfrm>
                          <a:off x="0" y="0"/>
                          <a:ext cx="3868420" cy="332105"/>
                        </a:xfrm>
                        <a:prstGeom prst="rect">
                          <a:avLst/>
                        </a:prstGeom>
                        <a:solidFill>
                          <a:prstClr val="white"/>
                        </a:solidFill>
                        <a:ln>
                          <a:noFill/>
                        </a:ln>
                      </wps:spPr>
                      <wps:txbx>
                        <w:txbxContent>
                          <w:p w14:paraId="45E5D903" w14:textId="1597AF94" w:rsidR="00DC1CA8" w:rsidRPr="00133637" w:rsidRDefault="00DC1CA8" w:rsidP="00DC1CA8">
                            <w:pPr>
                              <w:pStyle w:val="Caption"/>
                              <w:jc w:val="center"/>
                              <w:rPr>
                                <w:rFonts w:ascii="Times New Roman" w:eastAsia="Times New Roman" w:hAnsi="Times New Roman" w:cs="Times New Roman"/>
                                <w:i w:val="0"/>
                                <w:iCs w:val="0"/>
                                <w:noProof/>
                                <w:color w:val="000000" w:themeColor="text1"/>
                                <w:sz w:val="20"/>
                                <w:szCs w:val="20"/>
                              </w:rPr>
                            </w:pPr>
                            <w:bookmarkStart w:id="397" w:name="_Toc126973901"/>
                            <w:bookmarkStart w:id="398" w:name="_Toc128133747"/>
                            <w:r w:rsidRPr="00133637">
                              <w:rPr>
                                <w:rFonts w:ascii="Times New Roman" w:hAnsi="Times New Roman" w:cs="Times New Roman"/>
                                <w:i w:val="0"/>
                                <w:iCs w:val="0"/>
                                <w:color w:val="000000" w:themeColor="text1"/>
                                <w:sz w:val="20"/>
                                <w:szCs w:val="20"/>
                              </w:rPr>
                              <w:t xml:space="preserve">Figure </w:t>
                            </w:r>
                            <w:r w:rsidRPr="00133637">
                              <w:rPr>
                                <w:rFonts w:ascii="Times New Roman" w:hAnsi="Times New Roman" w:cs="Times New Roman"/>
                                <w:i w:val="0"/>
                                <w:iCs w:val="0"/>
                                <w:color w:val="000000" w:themeColor="text1"/>
                                <w:sz w:val="20"/>
                                <w:szCs w:val="20"/>
                              </w:rPr>
                              <w:fldChar w:fldCharType="begin"/>
                            </w:r>
                            <w:r w:rsidRPr="00133637">
                              <w:rPr>
                                <w:rFonts w:ascii="Times New Roman" w:hAnsi="Times New Roman" w:cs="Times New Roman"/>
                                <w:i w:val="0"/>
                                <w:iCs w:val="0"/>
                                <w:color w:val="000000" w:themeColor="text1"/>
                                <w:sz w:val="20"/>
                                <w:szCs w:val="20"/>
                              </w:rPr>
                              <w:instrText xml:space="preserve"> SEQ Figure \* ARABIC </w:instrText>
                            </w:r>
                            <w:r w:rsidRPr="00133637">
                              <w:rPr>
                                <w:rFonts w:ascii="Times New Roman" w:hAnsi="Times New Roman" w:cs="Times New Roman"/>
                                <w:i w:val="0"/>
                                <w:iCs w:val="0"/>
                                <w:color w:val="000000" w:themeColor="text1"/>
                                <w:sz w:val="20"/>
                                <w:szCs w:val="20"/>
                              </w:rPr>
                              <w:fldChar w:fldCharType="separate"/>
                            </w:r>
                            <w:r w:rsidR="00C02976">
                              <w:rPr>
                                <w:rFonts w:ascii="Times New Roman" w:hAnsi="Times New Roman" w:cs="Times New Roman"/>
                                <w:i w:val="0"/>
                                <w:iCs w:val="0"/>
                                <w:noProof/>
                                <w:color w:val="000000" w:themeColor="text1"/>
                                <w:sz w:val="20"/>
                                <w:szCs w:val="20"/>
                              </w:rPr>
                              <w:t>7</w:t>
                            </w:r>
                            <w:r w:rsidRPr="00133637">
                              <w:rPr>
                                <w:rFonts w:ascii="Times New Roman" w:hAnsi="Times New Roman" w:cs="Times New Roman"/>
                                <w:i w:val="0"/>
                                <w:iCs w:val="0"/>
                                <w:color w:val="000000" w:themeColor="text1"/>
                                <w:sz w:val="20"/>
                                <w:szCs w:val="20"/>
                              </w:rPr>
                              <w:fldChar w:fldCharType="end"/>
                            </w:r>
                            <w:r w:rsidRPr="00133637">
                              <w:rPr>
                                <w:rFonts w:ascii="Times New Roman" w:hAnsi="Times New Roman" w:cs="Times New Roman"/>
                                <w:i w:val="0"/>
                                <w:iCs w:val="0"/>
                                <w:color w:val="000000" w:themeColor="text1"/>
                                <w:sz w:val="20"/>
                                <w:szCs w:val="20"/>
                              </w:rPr>
                              <w:t>.Example user story</w:t>
                            </w:r>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8B6D1" id="Text Box 3" o:spid="_x0000_s1030" type="#_x0000_t202" style="position:absolute;left:0;text-align:left;margin-left:63.55pt;margin-top:199.75pt;width:304.6pt;height:26.15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" stroked="f">
                <v:textbox inset="0,0,0,0">
                  <w:txbxContent>
                    <w:p w14:paraId="45E5D903" w14:textId="1597AF94" w:rsidR="00DC1CA8" w:rsidRPr="00133637" w:rsidRDefault="00DC1CA8" w:rsidP="00DC1CA8">
                      <w:pPr>
                        <w:pStyle w:val="Caption"/>
                        <w:jc w:val="center"/>
                        <w:rPr>
                          <w:rFonts w:ascii="Times New Roman" w:eastAsia="Times New Roman" w:hAnsi="Times New Roman" w:cs="Times New Roman"/>
                          <w:i w:val="0"/>
                          <w:iCs w:val="0"/>
                          <w:noProof/>
                          <w:color w:val="000000" w:themeColor="text1"/>
                          <w:sz w:val="20"/>
                          <w:szCs w:val="20"/>
                        </w:rPr>
                      </w:pPr>
                      <w:bookmarkStart w:id="399" w:name="_Toc126973901"/>
                      <w:bookmarkStart w:id="400" w:name="_Toc128133747"/>
                      <w:r w:rsidRPr="00133637">
                        <w:rPr>
                          <w:rFonts w:ascii="Times New Roman" w:hAnsi="Times New Roman" w:cs="Times New Roman"/>
                          <w:i w:val="0"/>
                          <w:iCs w:val="0"/>
                          <w:color w:val="000000" w:themeColor="text1"/>
                          <w:sz w:val="20"/>
                          <w:szCs w:val="20"/>
                        </w:rPr>
                        <w:t xml:space="preserve">Figure </w:t>
                      </w:r>
                      <w:r w:rsidRPr="00133637">
                        <w:rPr>
                          <w:rFonts w:ascii="Times New Roman" w:hAnsi="Times New Roman" w:cs="Times New Roman"/>
                          <w:i w:val="0"/>
                          <w:iCs w:val="0"/>
                          <w:color w:val="000000" w:themeColor="text1"/>
                          <w:sz w:val="20"/>
                          <w:szCs w:val="20"/>
                        </w:rPr>
                        <w:fldChar w:fldCharType="begin"/>
                      </w:r>
                      <w:r w:rsidRPr="00133637">
                        <w:rPr>
                          <w:rFonts w:ascii="Times New Roman" w:hAnsi="Times New Roman" w:cs="Times New Roman"/>
                          <w:i w:val="0"/>
                          <w:iCs w:val="0"/>
                          <w:color w:val="000000" w:themeColor="text1"/>
                          <w:sz w:val="20"/>
                          <w:szCs w:val="20"/>
                        </w:rPr>
                        <w:instrText xml:space="preserve"> SEQ Figure \* ARABIC </w:instrText>
                      </w:r>
                      <w:r w:rsidRPr="00133637">
                        <w:rPr>
                          <w:rFonts w:ascii="Times New Roman" w:hAnsi="Times New Roman" w:cs="Times New Roman"/>
                          <w:i w:val="0"/>
                          <w:iCs w:val="0"/>
                          <w:color w:val="000000" w:themeColor="text1"/>
                          <w:sz w:val="20"/>
                          <w:szCs w:val="20"/>
                        </w:rPr>
                        <w:fldChar w:fldCharType="separate"/>
                      </w:r>
                      <w:r w:rsidR="00C02976">
                        <w:rPr>
                          <w:rFonts w:ascii="Times New Roman" w:hAnsi="Times New Roman" w:cs="Times New Roman"/>
                          <w:i w:val="0"/>
                          <w:iCs w:val="0"/>
                          <w:noProof/>
                          <w:color w:val="000000" w:themeColor="text1"/>
                          <w:sz w:val="20"/>
                          <w:szCs w:val="20"/>
                        </w:rPr>
                        <w:t>7</w:t>
                      </w:r>
                      <w:r w:rsidRPr="00133637">
                        <w:rPr>
                          <w:rFonts w:ascii="Times New Roman" w:hAnsi="Times New Roman" w:cs="Times New Roman"/>
                          <w:i w:val="0"/>
                          <w:iCs w:val="0"/>
                          <w:color w:val="000000" w:themeColor="text1"/>
                          <w:sz w:val="20"/>
                          <w:szCs w:val="20"/>
                        </w:rPr>
                        <w:fldChar w:fldCharType="end"/>
                      </w:r>
                      <w:r w:rsidRPr="00133637">
                        <w:rPr>
                          <w:rFonts w:ascii="Times New Roman" w:hAnsi="Times New Roman" w:cs="Times New Roman"/>
                          <w:i w:val="0"/>
                          <w:iCs w:val="0"/>
                          <w:color w:val="000000" w:themeColor="text1"/>
                          <w:sz w:val="20"/>
                          <w:szCs w:val="20"/>
                        </w:rPr>
                        <w:t>.Example user story</w:t>
                      </w:r>
                      <w:bookmarkEnd w:id="399"/>
                      <w:bookmarkEnd w:id="400"/>
                    </w:p>
                  </w:txbxContent>
                </v:textbox>
                <w10:wrap type="topAndBottom"/>
              </v:shape>
            </w:pict>
          </mc:Fallback>
        </mc:AlternateContent>
      </w:r>
      <w:r w:rsidR="009547D2">
        <w:rPr>
          <w:noProof/>
          <w:color w:val="000000"/>
        </w:rPr>
        <w:drawing>
          <wp:anchor distT="0" distB="0" distL="114300" distR="114300" simplePos="0" relativeHeight="251658244" behindDoc="0" locked="0" layoutInCell="1" allowOverlap="1" wp14:anchorId="7B4CDE2F" wp14:editId="46C56DEA">
            <wp:simplePos x="0" y="0"/>
            <wp:positionH relativeFrom="column">
              <wp:posOffset>1063625</wp:posOffset>
            </wp:positionH>
            <wp:positionV relativeFrom="paragraph">
              <wp:posOffset>346075</wp:posOffset>
            </wp:positionV>
            <wp:extent cx="3230880" cy="2190750"/>
            <wp:effectExtent l="0" t="0" r="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3088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3509" w:rsidRPr="00C172F2">
        <w:rPr>
          <w:color w:val="000000"/>
        </w:rPr>
        <w:t xml:space="preserve">As a </w:t>
      </w:r>
      <w:r w:rsidR="00E13509" w:rsidRPr="001D4A00">
        <w:t>&lt;</w:t>
      </w:r>
      <w:r w:rsidR="00E13509">
        <w:rPr>
          <w:i/>
          <w:iCs/>
        </w:rPr>
        <w:t>role</w:t>
      </w:r>
      <w:r w:rsidR="00E13509" w:rsidRPr="001D4A00">
        <w:t>&gt;</w:t>
      </w:r>
      <w:r w:rsidR="00E13509">
        <w:t xml:space="preserve">, </w:t>
      </w:r>
      <w:r w:rsidR="00E13509" w:rsidRPr="00E13509">
        <w:rPr>
          <w:color w:val="000000"/>
        </w:rPr>
        <w:t xml:space="preserve">I want </w:t>
      </w:r>
      <w:r w:rsidR="00E13509" w:rsidRPr="001D4A00">
        <w:t>&lt;</w:t>
      </w:r>
      <w:r w:rsidR="00E13509" w:rsidRPr="00E13509">
        <w:rPr>
          <w:i/>
          <w:iCs/>
        </w:rPr>
        <w:t>goal</w:t>
      </w:r>
      <w:r w:rsidR="00E13509" w:rsidRPr="001D4A00">
        <w:t>&gt;</w:t>
      </w:r>
      <w:r w:rsidR="00E13509">
        <w:t xml:space="preserve"> </w:t>
      </w:r>
      <w:r w:rsidR="00E13509" w:rsidRPr="00E13509">
        <w:rPr>
          <w:color w:val="000000"/>
        </w:rPr>
        <w:t xml:space="preserve">so that </w:t>
      </w:r>
      <w:r w:rsidR="00E13509" w:rsidRPr="001D4A00">
        <w:t>&lt;</w:t>
      </w:r>
      <w:r w:rsidR="00E13509" w:rsidRPr="00E13509">
        <w:rPr>
          <w:i/>
          <w:iCs/>
          <w:color w:val="000000"/>
        </w:rPr>
        <w:t xml:space="preserve"> benefit</w:t>
      </w:r>
      <w:r w:rsidR="00E13509" w:rsidRPr="001D4A00">
        <w:t xml:space="preserve"> &gt; </w:t>
      </w:r>
      <w:r w:rsidR="00DC1CA8">
        <w:fldChar w:fldCharType="begin"/>
      </w:r>
      <w:r w:rsidR="00DC1CA8">
        <w:instrText xml:space="preserve"> INCLUDEPICTURE "/Users/user/Library/Group Containers/UBF8T346G9.ms/WebArchiveCopyPasteTempFiles/com.microsoft.Word/v00.png" \* MERGEFORMATINET </w:instrText>
      </w:r>
      <w:r w:rsidR="00DC1CA8">
        <w:fldChar w:fldCharType="end"/>
      </w:r>
    </w:p>
    <w:p w14:paraId="3223669E" w14:textId="6F08EF04" w:rsidR="006E6442" w:rsidRDefault="00B329FA" w:rsidP="006E6442">
      <w:pPr>
        <w:spacing w:before="240"/>
        <w:jc w:val="both"/>
        <w:rPr>
          <w:rFonts w:ascii="Times New Roman" w:eastAsia="Times New Roman" w:hAnsi="Times New Roman" w:cs="Times New Roman"/>
          <w:color w:val="000000"/>
          <w:sz w:val="24"/>
          <w:szCs w:val="24"/>
        </w:rPr>
      </w:pPr>
      <w:ins w:id="401" w:author="رزان الدوسري ID 443203966" w:date="2023-02-09T11:23:00Z">
        <w:r w:rsidRPr="00BA13DC">
          <w:rPr>
            <w:rFonts w:ascii="Times New Roman" w:eastAsia="Times New Roman" w:hAnsi="Times New Roman" w:cs="Times New Roman"/>
            <w:color w:val="000000"/>
            <w:sz w:val="24"/>
            <w:szCs w:val="24"/>
          </w:rPr>
          <w:t>The following</w:t>
        </w:r>
      </w:ins>
      <w:r w:rsidR="00B504E5">
        <w:rPr>
          <w:rFonts w:ascii="Times New Roman" w:eastAsia="Times New Roman" w:hAnsi="Times New Roman" w:cs="Times New Roman"/>
          <w:color w:val="000000"/>
          <w:sz w:val="24"/>
          <w:szCs w:val="24"/>
        </w:rPr>
        <w:t xml:space="preserve"> table </w:t>
      </w:r>
      <w:r w:rsidR="00603EE1">
        <w:rPr>
          <w:rFonts w:ascii="Times New Roman" w:eastAsia="Times New Roman" w:hAnsi="Times New Roman" w:cs="Times New Roman"/>
          <w:color w:val="000000"/>
          <w:sz w:val="24"/>
          <w:szCs w:val="24"/>
        </w:rPr>
        <w:t>(</w:t>
      </w:r>
      <w:r w:rsidR="00603EE1">
        <w:rPr>
          <w:rFonts w:ascii="Times New Roman" w:eastAsia="Times New Roman" w:hAnsi="Times New Roman" w:cs="Times New Roman"/>
          <w:color w:val="000000"/>
          <w:sz w:val="24"/>
          <w:szCs w:val="24"/>
        </w:rPr>
        <w:fldChar w:fldCharType="begin"/>
      </w:r>
      <w:r w:rsidR="00603EE1">
        <w:rPr>
          <w:rFonts w:ascii="Times New Roman" w:eastAsia="Times New Roman" w:hAnsi="Times New Roman" w:cs="Times New Roman"/>
          <w:color w:val="000000"/>
          <w:sz w:val="24"/>
          <w:szCs w:val="24"/>
        </w:rPr>
        <w:instrText xml:space="preserve"> REF _Ref127054098 \h  \* MERGEFORMAT </w:instrText>
      </w:r>
      <w:r w:rsidR="00603EE1">
        <w:rPr>
          <w:rFonts w:ascii="Times New Roman" w:eastAsia="Times New Roman" w:hAnsi="Times New Roman" w:cs="Times New Roman"/>
          <w:color w:val="000000"/>
          <w:sz w:val="24"/>
          <w:szCs w:val="24"/>
        </w:rPr>
      </w:r>
      <w:r w:rsidR="00603EE1">
        <w:rPr>
          <w:rFonts w:ascii="Times New Roman" w:eastAsia="Times New Roman" w:hAnsi="Times New Roman" w:cs="Times New Roman"/>
          <w:color w:val="000000"/>
          <w:sz w:val="24"/>
          <w:szCs w:val="24"/>
        </w:rPr>
        <w:fldChar w:fldCharType="separate"/>
      </w:r>
      <w:r w:rsidR="00603EE1" w:rsidRPr="00603EE1">
        <w:rPr>
          <w:rFonts w:ascii="Times New Roman" w:eastAsia="Times New Roman" w:hAnsi="Times New Roman" w:cs="Times New Roman"/>
          <w:color w:val="000000"/>
          <w:sz w:val="24"/>
          <w:szCs w:val="24"/>
        </w:rPr>
        <w:t>Table 3</w:t>
      </w:r>
      <w:r w:rsidR="00603EE1">
        <w:rPr>
          <w:rFonts w:ascii="Times New Roman" w:eastAsia="Times New Roman" w:hAnsi="Times New Roman" w:cs="Times New Roman"/>
          <w:color w:val="000000"/>
          <w:sz w:val="24"/>
          <w:szCs w:val="24"/>
        </w:rPr>
        <w:fldChar w:fldCharType="end"/>
      </w:r>
      <w:r w:rsidR="00603EE1">
        <w:rPr>
          <w:rFonts w:ascii="Times New Roman" w:eastAsia="Times New Roman" w:hAnsi="Times New Roman" w:cs="Times New Roman"/>
          <w:color w:val="000000"/>
          <w:sz w:val="24"/>
          <w:szCs w:val="24"/>
        </w:rPr>
        <w:t xml:space="preserve">) </w:t>
      </w:r>
      <w:r w:rsidR="00B504E5">
        <w:rPr>
          <w:rFonts w:ascii="Times New Roman" w:eastAsia="Times New Roman" w:hAnsi="Times New Roman" w:cs="Times New Roman"/>
          <w:color w:val="000000"/>
          <w:sz w:val="24"/>
          <w:szCs w:val="24"/>
        </w:rPr>
        <w:t xml:space="preserve">presents </w:t>
      </w:r>
      <w:ins w:id="402" w:author="رزان الدوسري ID 443203966" w:date="2023-02-09T11:23:00Z">
        <w:r w:rsidRPr="00BA13DC">
          <w:rPr>
            <w:rFonts w:ascii="Times New Roman" w:eastAsia="Times New Roman" w:hAnsi="Times New Roman" w:cs="Times New Roman"/>
            <w:color w:val="000000"/>
            <w:sz w:val="24"/>
            <w:szCs w:val="24"/>
          </w:rPr>
          <w:t xml:space="preserve">the initial </w:t>
        </w:r>
      </w:ins>
      <w:ins w:id="403" w:author="رزان الدوسري ID 443203966" w:date="2023-02-09T11:24:00Z">
        <w:r w:rsidR="00F477FB" w:rsidRPr="00F477FB">
          <w:rPr>
            <w:rFonts w:ascii="Times New Roman" w:eastAsia="Times New Roman" w:hAnsi="Times New Roman" w:cs="Times New Roman"/>
            <w:color w:val="000000"/>
            <w:sz w:val="24"/>
            <w:szCs w:val="24"/>
          </w:rPr>
          <w:t>backlog</w:t>
        </w:r>
      </w:ins>
      <w:r w:rsidR="00A961D1">
        <w:rPr>
          <w:rFonts w:ascii="Times New Roman" w:eastAsia="Times New Roman" w:hAnsi="Times New Roman" w:cs="Times New Roman"/>
          <w:color w:val="000000"/>
          <w:sz w:val="24"/>
          <w:szCs w:val="24"/>
        </w:rPr>
        <w:t xml:space="preserve"> items</w:t>
      </w:r>
      <w:r w:rsidR="00645EB4">
        <w:rPr>
          <w:rFonts w:ascii="Times New Roman" w:eastAsia="Times New Roman" w:hAnsi="Times New Roman" w:cs="Times New Roman"/>
          <w:color w:val="000000"/>
          <w:sz w:val="24"/>
          <w:szCs w:val="24"/>
        </w:rPr>
        <w:t>, each of which is asso</w:t>
      </w:r>
      <w:r w:rsidR="00910D13">
        <w:rPr>
          <w:rFonts w:ascii="Times New Roman" w:eastAsia="Times New Roman" w:hAnsi="Times New Roman" w:cs="Times New Roman"/>
          <w:color w:val="000000"/>
          <w:sz w:val="24"/>
          <w:szCs w:val="24"/>
        </w:rPr>
        <w:t>ciated with a story point:</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60"/>
        <w:gridCol w:w="5670"/>
        <w:gridCol w:w="1869"/>
      </w:tblGrid>
      <w:tr w:rsidR="00B504E5" w:rsidRPr="003A2E00" w14:paraId="0E290CDD" w14:textId="77777777" w:rsidTr="003A2E00">
        <w:trPr>
          <w:trHeight w:val="399"/>
          <w:jc w:val="center"/>
          <w:ins w:id="404" w:author="رزان الدوسري ID 443203966" w:date="2023-02-10T02:36:00Z"/>
        </w:trPr>
        <w:tc>
          <w:tcPr>
            <w:tcW w:w="857" w:type="pct"/>
            <w:tcBorders>
              <w:top w:val="nil"/>
              <w:bottom w:val="double" w:sz="4" w:space="0" w:color="auto"/>
              <w:right w:val="nil"/>
            </w:tcBorders>
            <w:vAlign w:val="center"/>
          </w:tcPr>
          <w:p w14:paraId="6890087E" w14:textId="77777777" w:rsidR="00B504E5" w:rsidRPr="003A2E00" w:rsidRDefault="00B504E5" w:rsidP="003A2E00">
            <w:pPr>
              <w:spacing w:before="100" w:after="100" w:line="240" w:lineRule="auto"/>
              <w:jc w:val="center"/>
              <w:rPr>
                <w:ins w:id="405" w:author="رزان الدوسري ID 443203966" w:date="2023-02-10T02:36:00Z"/>
                <w:rFonts w:asciiTheme="majorBidi" w:eastAsiaTheme="minorEastAsia" w:hAnsiTheme="majorBidi" w:cstheme="majorBidi"/>
                <w:b/>
              </w:rPr>
            </w:pPr>
            <w:ins w:id="406" w:author="رزان الدوسري ID 443203966" w:date="2023-02-10T02:36:00Z">
              <w:r w:rsidRPr="003A2E00">
                <w:rPr>
                  <w:rFonts w:asciiTheme="majorBidi" w:eastAsiaTheme="minorEastAsia" w:hAnsiTheme="majorBidi" w:cstheme="majorBidi"/>
                  <w:b/>
                </w:rPr>
                <w:t>Backl</w:t>
              </w:r>
            </w:ins>
            <w:ins w:id="407" w:author="رزان الدوسري ID 443203966" w:date="2023-02-10T02:37:00Z">
              <w:r w:rsidRPr="003A2E00">
                <w:rPr>
                  <w:rFonts w:asciiTheme="majorBidi" w:eastAsiaTheme="minorEastAsia" w:hAnsiTheme="majorBidi" w:cstheme="majorBidi"/>
                  <w:b/>
                </w:rPr>
                <w:t>og item</w:t>
              </w:r>
            </w:ins>
          </w:p>
        </w:tc>
        <w:tc>
          <w:tcPr>
            <w:tcW w:w="3116" w:type="pct"/>
            <w:tcBorders>
              <w:top w:val="nil"/>
              <w:left w:val="nil"/>
              <w:bottom w:val="double" w:sz="4" w:space="0" w:color="auto"/>
              <w:right w:val="nil"/>
            </w:tcBorders>
            <w:vAlign w:val="center"/>
          </w:tcPr>
          <w:p w14:paraId="78A2A8B4" w14:textId="77777777" w:rsidR="00B504E5" w:rsidRPr="003A2E00" w:rsidRDefault="00B504E5" w:rsidP="003A2E00">
            <w:pPr>
              <w:spacing w:before="100" w:after="100" w:line="240" w:lineRule="auto"/>
              <w:jc w:val="center"/>
              <w:rPr>
                <w:ins w:id="408" w:author="رزان الدوسري ID 443203966" w:date="2023-02-10T02:36:00Z"/>
                <w:rFonts w:asciiTheme="majorBidi" w:eastAsiaTheme="minorEastAsia" w:hAnsiTheme="majorBidi" w:cstheme="majorBidi"/>
                <w:b/>
              </w:rPr>
            </w:pPr>
            <w:ins w:id="409" w:author="رزان الدوسري ID 443203966" w:date="2023-02-10T02:37:00Z">
              <w:r w:rsidRPr="003A2E00">
                <w:rPr>
                  <w:rFonts w:asciiTheme="majorBidi" w:eastAsiaTheme="minorEastAsia" w:hAnsiTheme="majorBidi" w:cstheme="majorBidi"/>
                  <w:b/>
                </w:rPr>
                <w:t>Task</w:t>
              </w:r>
            </w:ins>
          </w:p>
        </w:tc>
        <w:tc>
          <w:tcPr>
            <w:tcW w:w="1027" w:type="pct"/>
            <w:tcBorders>
              <w:top w:val="nil"/>
              <w:left w:val="nil"/>
              <w:bottom w:val="double" w:sz="4" w:space="0" w:color="auto"/>
            </w:tcBorders>
            <w:vAlign w:val="center"/>
          </w:tcPr>
          <w:p w14:paraId="132F06EA" w14:textId="77777777" w:rsidR="00B504E5" w:rsidRPr="003A2E00" w:rsidRDefault="00B504E5" w:rsidP="003A2E00">
            <w:pPr>
              <w:spacing w:before="100" w:after="100" w:line="240" w:lineRule="auto"/>
              <w:jc w:val="center"/>
              <w:rPr>
                <w:ins w:id="410" w:author="رزان الدوسري ID 443203966" w:date="2023-02-10T02:36:00Z"/>
                <w:rFonts w:asciiTheme="majorBidi" w:eastAsiaTheme="minorEastAsia" w:hAnsiTheme="majorBidi" w:cstheme="majorBidi"/>
                <w:b/>
              </w:rPr>
            </w:pPr>
            <w:ins w:id="411" w:author="رزان الدوسري ID 443203966" w:date="2023-02-10T02:37:00Z">
              <w:r w:rsidRPr="003A2E00">
                <w:rPr>
                  <w:rFonts w:asciiTheme="majorBidi" w:eastAsiaTheme="minorEastAsia" w:hAnsiTheme="majorBidi" w:cstheme="majorBidi"/>
                  <w:b/>
                </w:rPr>
                <w:t>Estimated Effort</w:t>
              </w:r>
            </w:ins>
          </w:p>
        </w:tc>
      </w:tr>
      <w:tr w:rsidR="00B504E5" w:rsidRPr="003A2E00" w14:paraId="73FA4BD1" w14:textId="77777777" w:rsidTr="003A2E00">
        <w:trPr>
          <w:trHeight w:val="399"/>
          <w:jc w:val="center"/>
          <w:ins w:id="412" w:author="رزان الدوسري ID 443203966" w:date="2023-02-10T02:36:00Z"/>
        </w:trPr>
        <w:tc>
          <w:tcPr>
            <w:tcW w:w="857" w:type="pct"/>
            <w:tcBorders>
              <w:top w:val="double" w:sz="4" w:space="0" w:color="auto"/>
              <w:right w:val="nil"/>
            </w:tcBorders>
            <w:vAlign w:val="center"/>
          </w:tcPr>
          <w:p w14:paraId="57DF2332" w14:textId="76F69709" w:rsidR="00B504E5" w:rsidRPr="003A2E00" w:rsidRDefault="00B504E5" w:rsidP="003A2E00">
            <w:pPr>
              <w:spacing w:before="100" w:after="100" w:line="240" w:lineRule="auto"/>
              <w:jc w:val="center"/>
              <w:rPr>
                <w:ins w:id="413" w:author="رزان الدوسري ID 443203966" w:date="2023-02-10T02:36:00Z"/>
                <w:rFonts w:asciiTheme="majorBidi" w:eastAsiaTheme="minorEastAsia" w:hAnsiTheme="majorBidi" w:cstheme="majorBidi"/>
              </w:rPr>
            </w:pPr>
            <w:r w:rsidRPr="003A2E00">
              <w:rPr>
                <w:rFonts w:asciiTheme="majorBidi" w:eastAsiaTheme="minorEastAsia" w:hAnsiTheme="majorBidi" w:cstheme="majorBidi"/>
              </w:rPr>
              <w:t>1</w:t>
            </w:r>
          </w:p>
        </w:tc>
        <w:tc>
          <w:tcPr>
            <w:tcW w:w="3116" w:type="pct"/>
            <w:tcBorders>
              <w:top w:val="double" w:sz="4" w:space="0" w:color="auto"/>
              <w:left w:val="nil"/>
              <w:bottom w:val="single" w:sz="4" w:space="0" w:color="000000"/>
              <w:right w:val="nil"/>
            </w:tcBorders>
            <w:vAlign w:val="center"/>
          </w:tcPr>
          <w:p w14:paraId="265615C0" w14:textId="4B47E781" w:rsidR="00B504E5" w:rsidRPr="003A2E00" w:rsidRDefault="00B504E5" w:rsidP="005D46C2">
            <w:pPr>
              <w:spacing w:before="100" w:after="100" w:line="240" w:lineRule="auto"/>
              <w:rPr>
                <w:ins w:id="414" w:author="رزان الدوسري ID 443203966" w:date="2023-02-10T02:36:00Z"/>
                <w:rFonts w:asciiTheme="majorBidi" w:eastAsiaTheme="minorEastAsia" w:hAnsiTheme="majorBidi" w:cstheme="majorBidi"/>
              </w:rPr>
            </w:pPr>
            <w:r w:rsidRPr="003A2E00">
              <w:rPr>
                <w:rFonts w:ascii="Times New Roman" w:hAnsi="Times New Roman" w:cs="Times New Roman"/>
              </w:rPr>
              <w:t>As a user, I want to go through a wizard (step-by-step guide) when installing the power-up so that I understand how to use it.</w:t>
            </w:r>
          </w:p>
        </w:tc>
        <w:tc>
          <w:tcPr>
            <w:tcW w:w="1027" w:type="pct"/>
            <w:tcBorders>
              <w:top w:val="double" w:sz="4" w:space="0" w:color="auto"/>
              <w:left w:val="nil"/>
            </w:tcBorders>
            <w:vAlign w:val="center"/>
          </w:tcPr>
          <w:p w14:paraId="4F8D1F65" w14:textId="36D64611" w:rsidR="00B504E5" w:rsidRPr="00E42591" w:rsidRDefault="00E42591" w:rsidP="005D46C2">
            <w:pPr>
              <w:spacing w:before="100" w:after="100" w:line="240" w:lineRule="auto"/>
              <w:jc w:val="center"/>
              <w:rPr>
                <w:ins w:id="415" w:author="رزان الدوسري ID 443203966" w:date="2023-02-10T02:36:00Z"/>
                <w:rFonts w:asciiTheme="majorBidi" w:eastAsiaTheme="minorEastAsia" w:hAnsiTheme="majorBidi" w:cstheme="majorBidi"/>
              </w:rPr>
            </w:pPr>
            <w:r w:rsidRPr="00E42591">
              <w:rPr>
                <w:rFonts w:asciiTheme="majorBidi" w:eastAsiaTheme="minorEastAsia" w:hAnsiTheme="majorBidi" w:cstheme="majorBidi"/>
              </w:rPr>
              <w:t>5</w:t>
            </w:r>
          </w:p>
        </w:tc>
      </w:tr>
      <w:tr w:rsidR="00B504E5" w:rsidRPr="003A2E00" w14:paraId="0FC8B107" w14:textId="77777777" w:rsidTr="003A2E00">
        <w:trPr>
          <w:trHeight w:val="399"/>
          <w:jc w:val="center"/>
          <w:ins w:id="416" w:author="رزان الدوسري ID 443203966" w:date="2023-02-10T02:36:00Z"/>
        </w:trPr>
        <w:tc>
          <w:tcPr>
            <w:tcW w:w="857" w:type="pct"/>
            <w:tcBorders>
              <w:right w:val="nil"/>
            </w:tcBorders>
            <w:vAlign w:val="center"/>
          </w:tcPr>
          <w:p w14:paraId="643B80DE" w14:textId="6D0D3E0F" w:rsidR="00B504E5" w:rsidRPr="003A2E00" w:rsidRDefault="00B504E5" w:rsidP="003A2E00">
            <w:pPr>
              <w:spacing w:before="100" w:after="100" w:line="240" w:lineRule="auto"/>
              <w:jc w:val="center"/>
              <w:rPr>
                <w:ins w:id="417" w:author="رزان الدوسري ID 443203966" w:date="2023-02-10T02:36:00Z"/>
                <w:rFonts w:asciiTheme="majorBidi" w:eastAsiaTheme="minorEastAsia" w:hAnsiTheme="majorBidi" w:cstheme="majorBidi"/>
              </w:rPr>
            </w:pPr>
            <w:r w:rsidRPr="003A2E00">
              <w:rPr>
                <w:rFonts w:asciiTheme="majorBidi" w:eastAsiaTheme="minorEastAsia" w:hAnsiTheme="majorBidi" w:cstheme="majorBidi"/>
              </w:rPr>
              <w:t>2</w:t>
            </w:r>
          </w:p>
        </w:tc>
        <w:tc>
          <w:tcPr>
            <w:tcW w:w="3116" w:type="pct"/>
            <w:tcBorders>
              <w:top w:val="single" w:sz="4" w:space="0" w:color="000000"/>
              <w:left w:val="nil"/>
              <w:bottom w:val="single" w:sz="4" w:space="0" w:color="000000"/>
              <w:right w:val="nil"/>
            </w:tcBorders>
            <w:vAlign w:val="center"/>
          </w:tcPr>
          <w:p w14:paraId="59CBACDF" w14:textId="5B86C979" w:rsidR="00B504E5" w:rsidRPr="003A2E00" w:rsidRDefault="00B504E5" w:rsidP="005D46C2">
            <w:pPr>
              <w:spacing w:before="100" w:after="100" w:line="240" w:lineRule="auto"/>
              <w:rPr>
                <w:ins w:id="418" w:author="رزان الدوسري ID 443203966" w:date="2023-02-10T02:36:00Z"/>
                <w:rFonts w:asciiTheme="majorBidi" w:eastAsiaTheme="minorEastAsia" w:hAnsiTheme="majorBidi" w:cstheme="majorBidi"/>
              </w:rPr>
            </w:pPr>
            <w:r w:rsidRPr="003A2E00">
              <w:rPr>
                <w:rFonts w:ascii="Times New Roman" w:hAnsi="Times New Roman" w:cs="Times New Roman"/>
              </w:rPr>
              <w:t>As a user, I want to go directly to the board after completing the setup process for the power-up, so that I can begin using its features.</w:t>
            </w:r>
          </w:p>
        </w:tc>
        <w:tc>
          <w:tcPr>
            <w:tcW w:w="1027" w:type="pct"/>
            <w:tcBorders>
              <w:left w:val="nil"/>
            </w:tcBorders>
            <w:vAlign w:val="center"/>
          </w:tcPr>
          <w:p w14:paraId="75B3DA40" w14:textId="211B5BFE" w:rsidR="00B504E5" w:rsidRPr="00E42591" w:rsidRDefault="00E42591" w:rsidP="005D46C2">
            <w:pPr>
              <w:spacing w:before="100" w:after="100" w:line="240" w:lineRule="auto"/>
              <w:jc w:val="center"/>
              <w:rPr>
                <w:ins w:id="419" w:author="رزان الدوسري ID 443203966" w:date="2023-02-10T02:36:00Z"/>
                <w:rFonts w:asciiTheme="majorBidi" w:eastAsiaTheme="minorEastAsia" w:hAnsiTheme="majorBidi" w:cstheme="majorBidi"/>
              </w:rPr>
            </w:pPr>
            <w:r w:rsidRPr="00E42591">
              <w:rPr>
                <w:rFonts w:asciiTheme="majorBidi" w:eastAsiaTheme="minorEastAsia" w:hAnsiTheme="majorBidi" w:cstheme="majorBidi"/>
              </w:rPr>
              <w:t>3</w:t>
            </w:r>
          </w:p>
        </w:tc>
      </w:tr>
      <w:tr w:rsidR="00B504E5" w:rsidRPr="003A2E00" w14:paraId="27488050" w14:textId="77777777" w:rsidTr="003A2E00">
        <w:trPr>
          <w:trHeight w:val="399"/>
          <w:jc w:val="center"/>
          <w:ins w:id="420" w:author="رزان الدوسري ID 443203966" w:date="2023-02-10T02:42:00Z"/>
        </w:trPr>
        <w:tc>
          <w:tcPr>
            <w:tcW w:w="857" w:type="pct"/>
            <w:tcBorders>
              <w:right w:val="nil"/>
            </w:tcBorders>
            <w:vAlign w:val="center"/>
          </w:tcPr>
          <w:p w14:paraId="213C230D" w14:textId="5DD73DCE" w:rsidR="00B504E5" w:rsidRPr="003A2E00" w:rsidRDefault="00B504E5" w:rsidP="003A2E00">
            <w:pPr>
              <w:spacing w:before="100" w:after="100" w:line="240" w:lineRule="auto"/>
              <w:jc w:val="center"/>
              <w:rPr>
                <w:ins w:id="421" w:author="رزان الدوسري ID 443203966" w:date="2023-02-10T02:42:00Z"/>
                <w:rFonts w:asciiTheme="majorBidi" w:eastAsiaTheme="minorEastAsia" w:hAnsiTheme="majorBidi" w:cstheme="majorBidi"/>
              </w:rPr>
            </w:pPr>
            <w:r w:rsidRPr="003A2E00">
              <w:rPr>
                <w:rFonts w:asciiTheme="majorBidi" w:eastAsiaTheme="minorEastAsia" w:hAnsiTheme="majorBidi" w:cstheme="majorBidi"/>
              </w:rPr>
              <w:t>3</w:t>
            </w:r>
          </w:p>
        </w:tc>
        <w:tc>
          <w:tcPr>
            <w:tcW w:w="3116" w:type="pct"/>
            <w:tcBorders>
              <w:top w:val="single" w:sz="4" w:space="0" w:color="000000"/>
              <w:left w:val="nil"/>
              <w:right w:val="nil"/>
            </w:tcBorders>
            <w:vAlign w:val="center"/>
          </w:tcPr>
          <w:p w14:paraId="1B196478" w14:textId="57C7D360" w:rsidR="00B504E5" w:rsidRPr="005D46C2" w:rsidRDefault="00B504E5" w:rsidP="005D46C2">
            <w:pPr>
              <w:spacing w:before="100" w:after="100" w:line="240" w:lineRule="auto"/>
              <w:rPr>
                <w:ins w:id="422" w:author="رزان الدوسري ID 443203966" w:date="2023-02-10T02:42:00Z"/>
                <w:rFonts w:ascii="Times New Roman" w:hAnsi="Times New Roman" w:cs="Times New Roman"/>
                <w:b/>
                <w:bCs/>
              </w:rPr>
            </w:pPr>
            <w:r w:rsidRPr="003A2E00">
              <w:rPr>
                <w:rFonts w:ascii="Times New Roman" w:hAnsi="Times New Roman" w:cs="Times New Roman"/>
              </w:rPr>
              <w:t>As a user, I want to receive an alert message indicating successful completion of the power-up setup, so that I am certain that everything is set correctly.</w:t>
            </w:r>
          </w:p>
        </w:tc>
        <w:tc>
          <w:tcPr>
            <w:tcW w:w="1027" w:type="pct"/>
            <w:tcBorders>
              <w:left w:val="nil"/>
            </w:tcBorders>
            <w:vAlign w:val="center"/>
          </w:tcPr>
          <w:p w14:paraId="383012A8" w14:textId="1FBF2D2D" w:rsidR="00B504E5" w:rsidRPr="00E42591" w:rsidRDefault="00E42591" w:rsidP="005D46C2">
            <w:pPr>
              <w:spacing w:before="100" w:after="100" w:line="240" w:lineRule="auto"/>
              <w:jc w:val="center"/>
              <w:rPr>
                <w:ins w:id="423" w:author="رزان الدوسري ID 443203966" w:date="2023-02-10T02:42:00Z"/>
                <w:rFonts w:asciiTheme="majorBidi" w:eastAsiaTheme="minorEastAsia" w:hAnsiTheme="majorBidi" w:cstheme="majorBidi"/>
              </w:rPr>
            </w:pPr>
            <w:r w:rsidRPr="00E42591">
              <w:rPr>
                <w:rFonts w:asciiTheme="majorBidi" w:eastAsiaTheme="minorEastAsia" w:hAnsiTheme="majorBidi" w:cstheme="majorBidi"/>
              </w:rPr>
              <w:t>2</w:t>
            </w:r>
          </w:p>
        </w:tc>
      </w:tr>
      <w:tr w:rsidR="003A2E00" w:rsidRPr="003A2E00" w14:paraId="1F626149" w14:textId="77777777" w:rsidTr="003A2E00">
        <w:trPr>
          <w:trHeight w:val="399"/>
          <w:jc w:val="center"/>
          <w:ins w:id="424" w:author="رزان الدوسري ID 443203966" w:date="2023-02-10T02:47:00Z"/>
        </w:trPr>
        <w:tc>
          <w:tcPr>
            <w:tcW w:w="857" w:type="pct"/>
            <w:tcBorders>
              <w:right w:val="nil"/>
            </w:tcBorders>
            <w:vAlign w:val="center"/>
          </w:tcPr>
          <w:p w14:paraId="236F4944" w14:textId="489A2DAE" w:rsidR="003A2E00" w:rsidRPr="003A2E00" w:rsidRDefault="003A2E00" w:rsidP="003A2E00">
            <w:pPr>
              <w:spacing w:before="100" w:after="100" w:line="240" w:lineRule="auto"/>
              <w:jc w:val="center"/>
              <w:rPr>
                <w:ins w:id="425" w:author="رزان الدوسري ID 443203966" w:date="2023-02-10T02:47:00Z"/>
                <w:rFonts w:asciiTheme="majorBidi" w:eastAsiaTheme="minorEastAsia" w:hAnsiTheme="majorBidi" w:cstheme="majorBidi"/>
              </w:rPr>
            </w:pPr>
            <w:r w:rsidRPr="003A2E00">
              <w:rPr>
                <w:rFonts w:asciiTheme="majorBidi" w:eastAsiaTheme="minorEastAsia" w:hAnsiTheme="majorBidi" w:cstheme="majorBidi"/>
              </w:rPr>
              <w:lastRenderedPageBreak/>
              <w:t>4</w:t>
            </w:r>
          </w:p>
        </w:tc>
        <w:tc>
          <w:tcPr>
            <w:tcW w:w="3116" w:type="pct"/>
            <w:tcBorders>
              <w:left w:val="nil"/>
              <w:right w:val="nil"/>
            </w:tcBorders>
            <w:vAlign w:val="center"/>
          </w:tcPr>
          <w:p w14:paraId="7F5A8520" w14:textId="29D9CE50" w:rsidR="003A2E00" w:rsidRPr="005D46C2" w:rsidRDefault="003A2E00" w:rsidP="005D46C2">
            <w:pPr>
              <w:spacing w:before="100" w:after="100" w:line="240" w:lineRule="auto"/>
              <w:rPr>
                <w:ins w:id="426" w:author="رزان الدوسري ID 443203966" w:date="2023-02-10T02:47:00Z"/>
                <w:rFonts w:ascii="Times New Roman" w:hAnsi="Times New Roman" w:cs="Times New Roman"/>
              </w:rPr>
            </w:pPr>
            <w:r w:rsidRPr="003A2E00">
              <w:rPr>
                <w:rFonts w:ascii="Times New Roman" w:hAnsi="Times New Roman" w:cs="Times New Roman"/>
              </w:rPr>
              <w:t xml:space="preserve">As a user, I want to assign scores for each dimension of a given user story </w:t>
            </w:r>
            <w:proofErr w:type="gramStart"/>
            <w:r w:rsidRPr="003A2E00">
              <w:rPr>
                <w:rFonts w:ascii="Times New Roman" w:hAnsi="Times New Roman" w:cs="Times New Roman"/>
              </w:rPr>
              <w:t>in order to</w:t>
            </w:r>
            <w:proofErr w:type="gramEnd"/>
            <w:r w:rsidRPr="003A2E00">
              <w:rPr>
                <w:rFonts w:ascii="Times New Roman" w:hAnsi="Times New Roman" w:cs="Times New Roman"/>
              </w:rPr>
              <w:t xml:space="preserve"> determine the worthiness score.</w:t>
            </w:r>
          </w:p>
        </w:tc>
        <w:tc>
          <w:tcPr>
            <w:tcW w:w="1027" w:type="pct"/>
            <w:tcBorders>
              <w:left w:val="nil"/>
            </w:tcBorders>
            <w:vAlign w:val="center"/>
          </w:tcPr>
          <w:p w14:paraId="4EB20B25" w14:textId="7BB9EB44" w:rsidR="003A2E00" w:rsidRPr="00E42591" w:rsidRDefault="00E42591" w:rsidP="003A2E00">
            <w:pPr>
              <w:keepNext/>
              <w:spacing w:before="100" w:after="100" w:line="240" w:lineRule="auto"/>
              <w:jc w:val="center"/>
              <w:rPr>
                <w:ins w:id="427" w:author="رزان الدوسري ID 443203966" w:date="2023-02-10T02:47:00Z"/>
                <w:rFonts w:asciiTheme="majorBidi" w:eastAsiaTheme="minorEastAsia" w:hAnsiTheme="majorBidi" w:cstheme="majorBidi"/>
              </w:rPr>
            </w:pPr>
            <w:r w:rsidRPr="00E42591">
              <w:rPr>
                <w:rFonts w:asciiTheme="majorBidi" w:eastAsiaTheme="minorEastAsia" w:hAnsiTheme="majorBidi" w:cstheme="majorBidi"/>
              </w:rPr>
              <w:t>4</w:t>
            </w:r>
          </w:p>
        </w:tc>
      </w:tr>
      <w:tr w:rsidR="003A2E00" w:rsidRPr="003A2E00" w14:paraId="576DCB18" w14:textId="77777777" w:rsidTr="003A2E00">
        <w:trPr>
          <w:trHeight w:val="399"/>
          <w:jc w:val="center"/>
        </w:trPr>
        <w:tc>
          <w:tcPr>
            <w:tcW w:w="857" w:type="pct"/>
            <w:tcBorders>
              <w:right w:val="nil"/>
            </w:tcBorders>
            <w:vAlign w:val="center"/>
          </w:tcPr>
          <w:p w14:paraId="5F6644D3" w14:textId="760F98F6" w:rsidR="003A2E00" w:rsidRPr="003A2E00" w:rsidRDefault="003A2E00" w:rsidP="003A2E00">
            <w:pPr>
              <w:spacing w:before="100" w:after="100" w:line="240" w:lineRule="auto"/>
              <w:jc w:val="center"/>
              <w:rPr>
                <w:rFonts w:asciiTheme="majorBidi" w:eastAsiaTheme="minorEastAsia" w:hAnsiTheme="majorBidi" w:cstheme="majorBidi"/>
              </w:rPr>
            </w:pPr>
            <w:r w:rsidRPr="003A2E00">
              <w:rPr>
                <w:rFonts w:asciiTheme="majorBidi" w:eastAsiaTheme="minorEastAsia" w:hAnsiTheme="majorBidi" w:cstheme="majorBidi"/>
              </w:rPr>
              <w:t>5</w:t>
            </w:r>
          </w:p>
        </w:tc>
        <w:tc>
          <w:tcPr>
            <w:tcW w:w="3116" w:type="pct"/>
            <w:tcBorders>
              <w:left w:val="nil"/>
              <w:right w:val="nil"/>
            </w:tcBorders>
            <w:vAlign w:val="center"/>
          </w:tcPr>
          <w:p w14:paraId="716B4870" w14:textId="09A4B248" w:rsidR="003A2E00" w:rsidRPr="003A2E00" w:rsidRDefault="003A2E00" w:rsidP="003A2E00">
            <w:pPr>
              <w:spacing w:before="100" w:after="100" w:line="240" w:lineRule="auto"/>
              <w:rPr>
                <w:rFonts w:ascii="Times New Roman" w:hAnsi="Times New Roman" w:cs="Times New Roman"/>
              </w:rPr>
            </w:pPr>
            <w:r w:rsidRPr="003A2E00">
              <w:rPr>
                <w:rFonts w:ascii="Times New Roman" w:eastAsia="Times New Roman" w:hAnsi="Times New Roman" w:cs="Times New Roman"/>
                <w:color w:val="000000"/>
              </w:rPr>
              <w:t>As a user, I want to modify the score of each dimension after setting them so that changing estimations are possible.</w:t>
            </w:r>
          </w:p>
        </w:tc>
        <w:tc>
          <w:tcPr>
            <w:tcW w:w="1027" w:type="pct"/>
            <w:tcBorders>
              <w:left w:val="nil"/>
            </w:tcBorders>
            <w:vAlign w:val="center"/>
          </w:tcPr>
          <w:p w14:paraId="3BC6DF35" w14:textId="1D99A709" w:rsidR="003A2E00" w:rsidRPr="00E42591" w:rsidRDefault="00E42591" w:rsidP="003A2E00">
            <w:pPr>
              <w:keepNext/>
              <w:spacing w:before="100" w:after="100" w:line="240" w:lineRule="auto"/>
              <w:jc w:val="center"/>
              <w:rPr>
                <w:rFonts w:asciiTheme="majorBidi" w:eastAsiaTheme="minorEastAsia" w:hAnsiTheme="majorBidi" w:cstheme="majorBidi"/>
              </w:rPr>
            </w:pPr>
            <w:r w:rsidRPr="00E42591">
              <w:rPr>
                <w:rFonts w:asciiTheme="majorBidi" w:eastAsiaTheme="minorEastAsia" w:hAnsiTheme="majorBidi" w:cstheme="majorBidi"/>
              </w:rPr>
              <w:t>4</w:t>
            </w:r>
          </w:p>
        </w:tc>
      </w:tr>
      <w:tr w:rsidR="003A2E00" w:rsidRPr="003A2E00" w14:paraId="34C39188" w14:textId="77777777" w:rsidTr="003A2E00">
        <w:trPr>
          <w:trHeight w:val="399"/>
          <w:jc w:val="center"/>
        </w:trPr>
        <w:tc>
          <w:tcPr>
            <w:tcW w:w="857" w:type="pct"/>
            <w:tcBorders>
              <w:right w:val="nil"/>
            </w:tcBorders>
            <w:vAlign w:val="center"/>
          </w:tcPr>
          <w:p w14:paraId="2A154591" w14:textId="4F6C1E6A" w:rsidR="003A2E00" w:rsidRPr="003A2E00" w:rsidRDefault="003A2E00" w:rsidP="003A2E00">
            <w:pPr>
              <w:spacing w:before="100" w:after="100" w:line="240" w:lineRule="auto"/>
              <w:jc w:val="center"/>
              <w:rPr>
                <w:rFonts w:asciiTheme="majorBidi" w:eastAsiaTheme="minorEastAsia" w:hAnsiTheme="majorBidi" w:cstheme="majorBidi"/>
              </w:rPr>
            </w:pPr>
            <w:r w:rsidRPr="003A2E00">
              <w:rPr>
                <w:rFonts w:asciiTheme="majorBidi" w:eastAsiaTheme="minorEastAsia" w:hAnsiTheme="majorBidi" w:cstheme="majorBidi"/>
              </w:rPr>
              <w:t>6</w:t>
            </w:r>
          </w:p>
        </w:tc>
        <w:tc>
          <w:tcPr>
            <w:tcW w:w="3116" w:type="pct"/>
            <w:tcBorders>
              <w:left w:val="nil"/>
              <w:right w:val="nil"/>
            </w:tcBorders>
            <w:vAlign w:val="center"/>
          </w:tcPr>
          <w:p w14:paraId="0D1A8A18" w14:textId="078D6DC7" w:rsidR="003A2E00" w:rsidRPr="003A2E00" w:rsidRDefault="003A2E00" w:rsidP="003A2E00">
            <w:pPr>
              <w:spacing w:before="100" w:after="100" w:line="240" w:lineRule="auto"/>
              <w:rPr>
                <w:rFonts w:ascii="Times New Roman" w:hAnsi="Times New Roman" w:cs="Times New Roman"/>
              </w:rPr>
            </w:pPr>
            <w:ins w:id="428" w:author="رزان الدوسري ID 443203966" w:date="2023-02-09T11:24:00Z">
              <w:r w:rsidRPr="003A2E00">
                <w:rPr>
                  <w:rFonts w:ascii="Times New Roman" w:eastAsia="Times New Roman" w:hAnsi="Times New Roman" w:cs="Times New Roman"/>
                  <w:color w:val="000000"/>
                </w:rPr>
                <w:t>As a user, I want to view a list of suggested UX methods, so that I can pick one of them.</w:t>
              </w:r>
            </w:ins>
          </w:p>
        </w:tc>
        <w:tc>
          <w:tcPr>
            <w:tcW w:w="1027" w:type="pct"/>
            <w:tcBorders>
              <w:left w:val="nil"/>
            </w:tcBorders>
            <w:vAlign w:val="center"/>
          </w:tcPr>
          <w:p w14:paraId="4E3079F5" w14:textId="4C8205FB" w:rsidR="003A2E00" w:rsidRPr="00E42591" w:rsidRDefault="00E42591" w:rsidP="003A2E00">
            <w:pPr>
              <w:keepNext/>
              <w:spacing w:before="100" w:after="100" w:line="240" w:lineRule="auto"/>
              <w:jc w:val="center"/>
              <w:rPr>
                <w:rFonts w:asciiTheme="majorBidi" w:eastAsiaTheme="minorEastAsia" w:hAnsiTheme="majorBidi" w:cstheme="majorBidi"/>
              </w:rPr>
            </w:pPr>
            <w:r w:rsidRPr="00E42591">
              <w:rPr>
                <w:rFonts w:asciiTheme="majorBidi" w:eastAsiaTheme="minorEastAsia" w:hAnsiTheme="majorBidi" w:cstheme="majorBidi"/>
              </w:rPr>
              <w:t>6</w:t>
            </w:r>
          </w:p>
        </w:tc>
      </w:tr>
      <w:tr w:rsidR="003A2E00" w:rsidRPr="003A2E00" w14:paraId="0B629121" w14:textId="77777777" w:rsidTr="003A2E00">
        <w:trPr>
          <w:trHeight w:val="399"/>
          <w:jc w:val="center"/>
        </w:trPr>
        <w:tc>
          <w:tcPr>
            <w:tcW w:w="857" w:type="pct"/>
            <w:tcBorders>
              <w:right w:val="nil"/>
            </w:tcBorders>
            <w:vAlign w:val="center"/>
          </w:tcPr>
          <w:p w14:paraId="7D76F7BD" w14:textId="01D79B75" w:rsidR="003A2E00" w:rsidRPr="003A2E00" w:rsidRDefault="003A2E00" w:rsidP="003A2E00">
            <w:pPr>
              <w:spacing w:before="100" w:after="100" w:line="240" w:lineRule="auto"/>
              <w:jc w:val="center"/>
              <w:rPr>
                <w:rFonts w:asciiTheme="majorBidi" w:eastAsiaTheme="minorEastAsia" w:hAnsiTheme="majorBidi" w:cstheme="majorBidi"/>
              </w:rPr>
            </w:pPr>
            <w:r w:rsidRPr="003A2E00">
              <w:rPr>
                <w:rFonts w:asciiTheme="majorBidi" w:eastAsiaTheme="minorEastAsia" w:hAnsiTheme="majorBidi" w:cstheme="majorBidi"/>
              </w:rPr>
              <w:t>7</w:t>
            </w:r>
          </w:p>
        </w:tc>
        <w:tc>
          <w:tcPr>
            <w:tcW w:w="3116" w:type="pct"/>
            <w:tcBorders>
              <w:left w:val="nil"/>
              <w:bottom w:val="single" w:sz="4" w:space="0" w:color="auto"/>
              <w:right w:val="nil"/>
            </w:tcBorders>
            <w:vAlign w:val="center"/>
          </w:tcPr>
          <w:p w14:paraId="580B16C7" w14:textId="6A9DB61A" w:rsidR="003A2E00" w:rsidRPr="003A2E00" w:rsidRDefault="003A2E00" w:rsidP="003A2E00">
            <w:pPr>
              <w:spacing w:before="100" w:after="100" w:line="240" w:lineRule="auto"/>
              <w:rPr>
                <w:rFonts w:ascii="Times New Roman" w:hAnsi="Times New Roman" w:cs="Times New Roman"/>
              </w:rPr>
            </w:pPr>
            <w:r w:rsidRPr="003A2E00">
              <w:rPr>
                <w:rFonts w:ascii="Times New Roman" w:eastAsia="Times New Roman" w:hAnsi="Times New Roman" w:cs="Times New Roman"/>
                <w:color w:val="000000"/>
              </w:rPr>
              <w:t>As a user, I want to see the quantity of completed and pending UX methods across all user stories in the board, so I can keep track of the progress.</w:t>
            </w:r>
          </w:p>
        </w:tc>
        <w:tc>
          <w:tcPr>
            <w:tcW w:w="1027" w:type="pct"/>
            <w:tcBorders>
              <w:left w:val="nil"/>
            </w:tcBorders>
            <w:vAlign w:val="center"/>
          </w:tcPr>
          <w:p w14:paraId="3C75B9B8" w14:textId="447AC3DC" w:rsidR="003A2E00" w:rsidRPr="00E42591" w:rsidRDefault="00E42591" w:rsidP="003A2E00">
            <w:pPr>
              <w:keepNext/>
              <w:spacing w:before="100" w:after="100" w:line="240" w:lineRule="auto"/>
              <w:jc w:val="center"/>
              <w:rPr>
                <w:rFonts w:asciiTheme="majorBidi" w:eastAsiaTheme="minorEastAsia" w:hAnsiTheme="majorBidi" w:cstheme="majorBidi"/>
              </w:rPr>
            </w:pPr>
            <w:r w:rsidRPr="00E42591">
              <w:rPr>
                <w:rFonts w:asciiTheme="majorBidi" w:eastAsiaTheme="minorEastAsia" w:hAnsiTheme="majorBidi" w:cstheme="majorBidi"/>
              </w:rPr>
              <w:t>3</w:t>
            </w:r>
          </w:p>
        </w:tc>
      </w:tr>
    </w:tbl>
    <w:p w14:paraId="01F02D89" w14:textId="1B71A3BE" w:rsidR="003A2E00" w:rsidRPr="003A2E00" w:rsidRDefault="003A2E00" w:rsidP="003A2E00">
      <w:pPr>
        <w:pStyle w:val="Caption"/>
        <w:spacing w:before="100" w:line="360" w:lineRule="auto"/>
        <w:jc w:val="center"/>
        <w:rPr>
          <w:rFonts w:ascii="Times New Roman" w:eastAsia="Times New Roman" w:hAnsi="Times New Roman" w:cs="Times New Roman"/>
          <w:i w:val="0"/>
          <w:iCs w:val="0"/>
          <w:color w:val="auto"/>
          <w:sz w:val="20"/>
          <w:szCs w:val="20"/>
        </w:rPr>
      </w:pPr>
      <w:bookmarkStart w:id="429" w:name="_Ref127054098"/>
      <w:bookmarkStart w:id="430" w:name="_Toc127569274"/>
      <w:r w:rsidRPr="003A2E00">
        <w:rPr>
          <w:rFonts w:ascii="Times New Roman" w:hAnsi="Times New Roman" w:cs="Times New Roman"/>
          <w:i w:val="0"/>
          <w:iCs w:val="0"/>
          <w:color w:val="auto"/>
          <w:sz w:val="20"/>
          <w:szCs w:val="20"/>
        </w:rPr>
        <w:t xml:space="preserve">Table </w:t>
      </w:r>
      <w:r w:rsidRPr="003A2E00">
        <w:rPr>
          <w:rFonts w:ascii="Times New Roman" w:hAnsi="Times New Roman" w:cs="Times New Roman"/>
          <w:i w:val="0"/>
          <w:iCs w:val="0"/>
          <w:color w:val="auto"/>
          <w:sz w:val="20"/>
          <w:szCs w:val="20"/>
        </w:rPr>
        <w:fldChar w:fldCharType="begin"/>
      </w:r>
      <w:r w:rsidRPr="003A2E00">
        <w:rPr>
          <w:rFonts w:ascii="Times New Roman" w:hAnsi="Times New Roman" w:cs="Times New Roman"/>
          <w:i w:val="0"/>
          <w:iCs w:val="0"/>
          <w:color w:val="auto"/>
          <w:sz w:val="20"/>
          <w:szCs w:val="20"/>
        </w:rPr>
        <w:instrText xml:space="preserve"> SEQ Table \* ARABIC </w:instrText>
      </w:r>
      <w:r w:rsidRPr="003A2E00">
        <w:rPr>
          <w:rFonts w:ascii="Times New Roman" w:hAnsi="Times New Roman" w:cs="Times New Roman"/>
          <w:i w:val="0"/>
          <w:iCs w:val="0"/>
          <w:color w:val="auto"/>
          <w:sz w:val="20"/>
          <w:szCs w:val="20"/>
        </w:rPr>
        <w:fldChar w:fldCharType="separate"/>
      </w:r>
      <w:r w:rsidRPr="003A2E00">
        <w:rPr>
          <w:rFonts w:ascii="Times New Roman" w:hAnsi="Times New Roman" w:cs="Times New Roman"/>
          <w:i w:val="0"/>
          <w:iCs w:val="0"/>
          <w:noProof/>
          <w:color w:val="auto"/>
          <w:sz w:val="20"/>
          <w:szCs w:val="20"/>
        </w:rPr>
        <w:t>3</w:t>
      </w:r>
      <w:r w:rsidRPr="003A2E00">
        <w:rPr>
          <w:rFonts w:ascii="Times New Roman" w:hAnsi="Times New Roman" w:cs="Times New Roman"/>
          <w:i w:val="0"/>
          <w:iCs w:val="0"/>
          <w:color w:val="auto"/>
          <w:sz w:val="20"/>
          <w:szCs w:val="20"/>
        </w:rPr>
        <w:fldChar w:fldCharType="end"/>
      </w:r>
      <w:bookmarkEnd w:id="429"/>
      <w:r w:rsidRPr="003A2E00">
        <w:rPr>
          <w:rFonts w:ascii="Times New Roman" w:hAnsi="Times New Roman" w:cs="Times New Roman"/>
          <w:i w:val="0"/>
          <w:iCs w:val="0"/>
          <w:color w:val="auto"/>
          <w:sz w:val="20"/>
          <w:szCs w:val="20"/>
        </w:rPr>
        <w:t>.Initial product backlog</w:t>
      </w:r>
      <w:bookmarkEnd w:id="430"/>
    </w:p>
    <w:p w14:paraId="3C9CF60E" w14:textId="65A7A604" w:rsidR="00F801DC" w:rsidRDefault="00E73F1E" w:rsidP="006F6178">
      <w:pPr>
        <w:ind w:firstLine="284"/>
        <w:jc w:val="both"/>
        <w:rPr>
          <w:rFonts w:ascii="Times New Roman" w:eastAsia="Times New Roman" w:hAnsi="Times New Roman" w:cs="Times New Roman"/>
          <w:color w:val="000000"/>
          <w:sz w:val="24"/>
          <w:szCs w:val="24"/>
        </w:rPr>
      </w:pPr>
      <w:r w:rsidRPr="00E73F1E">
        <w:rPr>
          <w:rFonts w:ascii="Times New Roman" w:eastAsia="Times New Roman" w:hAnsi="Times New Roman" w:cs="Times New Roman"/>
          <w:color w:val="000000"/>
          <w:sz w:val="24"/>
          <w:szCs w:val="24"/>
        </w:rPr>
        <w:t xml:space="preserve">The initial product backlog is a list of </w:t>
      </w:r>
      <w:r w:rsidR="00A961D1" w:rsidRPr="00E73F1E">
        <w:rPr>
          <w:rFonts w:ascii="Times New Roman" w:eastAsia="Times New Roman" w:hAnsi="Times New Roman" w:cs="Times New Roman"/>
          <w:color w:val="000000"/>
          <w:sz w:val="24"/>
          <w:szCs w:val="24"/>
        </w:rPr>
        <w:t xml:space="preserve">product backlog </w:t>
      </w:r>
      <w:r w:rsidR="00A961D1">
        <w:rPr>
          <w:rFonts w:ascii="Times New Roman" w:eastAsia="Times New Roman" w:hAnsi="Times New Roman" w:cs="Times New Roman"/>
          <w:color w:val="000000"/>
          <w:sz w:val="24"/>
          <w:szCs w:val="24"/>
        </w:rPr>
        <w:t xml:space="preserve">items (user stories) </w:t>
      </w:r>
      <w:r w:rsidRPr="00E73F1E">
        <w:rPr>
          <w:rFonts w:ascii="Times New Roman" w:eastAsia="Times New Roman" w:hAnsi="Times New Roman" w:cs="Times New Roman"/>
          <w:color w:val="000000"/>
          <w:sz w:val="24"/>
          <w:szCs w:val="24"/>
        </w:rPr>
        <w:t>that are associated with story points, which represent an estimate of the effort required for a given task</w:t>
      </w:r>
      <w:r w:rsidR="001C4D1D">
        <w:rPr>
          <w:rFonts w:ascii="Times New Roman" w:eastAsia="Times New Roman" w:hAnsi="Times New Roman" w:cs="Times New Roman"/>
          <w:color w:val="000000"/>
          <w:sz w:val="24"/>
          <w:szCs w:val="24"/>
        </w:rPr>
        <w:t xml:space="preserve"> </w:t>
      </w:r>
      <w:sdt>
        <w:sdtPr>
          <w:rPr>
            <w:rFonts w:ascii="Times New Roman" w:eastAsia="Times New Roman" w:hAnsi="Times New Roman" w:cs="Times New Roman"/>
            <w:color w:val="000000"/>
            <w:sz w:val="24"/>
            <w:szCs w:val="24"/>
          </w:rPr>
          <w:tag w:val="MENDELEY_CITATION_v3_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"/>
          <w:id w:val="1870801140"/>
          <w:placeholder>
            <w:docPart w:val="DefaultPlaceholder_-1854013440"/>
          </w:placeholder>
        </w:sdtPr>
        <w:sdtEndPr/>
        <w:sdtContent>
          <w:r w:rsidR="0053281D" w:rsidRPr="0053281D">
            <w:rPr>
              <w:rFonts w:ascii="Times New Roman" w:eastAsia="Times New Roman" w:hAnsi="Times New Roman" w:cs="Times New Roman"/>
              <w:color w:val="000000"/>
              <w:sz w:val="24"/>
              <w:szCs w:val="24"/>
            </w:rPr>
            <w:t>[49]</w:t>
          </w:r>
        </w:sdtContent>
      </w:sdt>
      <w:r w:rsidRPr="00E73F1E">
        <w:rPr>
          <w:rFonts w:ascii="Times New Roman" w:eastAsia="Times New Roman" w:hAnsi="Times New Roman" w:cs="Times New Roman"/>
          <w:color w:val="000000"/>
          <w:sz w:val="24"/>
          <w:szCs w:val="24"/>
        </w:rPr>
        <w:t xml:space="preserve">. Story points provide </w:t>
      </w:r>
      <w:r w:rsidR="006E6442">
        <w:rPr>
          <w:rFonts w:ascii="Times New Roman" w:eastAsia="Times New Roman" w:hAnsi="Times New Roman" w:cs="Times New Roman"/>
          <w:color w:val="000000"/>
          <w:sz w:val="24"/>
          <w:szCs w:val="24"/>
        </w:rPr>
        <w:t>us</w:t>
      </w:r>
      <w:r w:rsidRPr="00E73F1E">
        <w:rPr>
          <w:rFonts w:ascii="Times New Roman" w:eastAsia="Times New Roman" w:hAnsi="Times New Roman" w:cs="Times New Roman"/>
          <w:color w:val="000000"/>
          <w:sz w:val="24"/>
          <w:szCs w:val="24"/>
        </w:rPr>
        <w:t xml:space="preserve"> with a metric to compare and prioritize items on the backlog</w:t>
      </w:r>
      <w:r w:rsidR="00E970A8">
        <w:rPr>
          <w:rFonts w:ascii="Times New Roman" w:eastAsia="Times New Roman" w:hAnsi="Times New Roman" w:cs="Times New Roman"/>
          <w:color w:val="000000"/>
          <w:sz w:val="24"/>
          <w:szCs w:val="24"/>
        </w:rPr>
        <w:t xml:space="preserve"> </w:t>
      </w:r>
      <w:r w:rsidR="00E970A8" w:rsidRPr="007536C7">
        <w:rPr>
          <w:rFonts w:ascii="Times New Roman" w:eastAsia="Times New Roman" w:hAnsi="Times New Roman" w:cs="Times New Roman"/>
          <w:color w:val="000000"/>
          <w:sz w:val="24"/>
          <w:szCs w:val="24"/>
          <w:highlight w:val="yellow"/>
        </w:rPr>
        <w:t>[*]</w:t>
      </w:r>
      <w:r w:rsidRPr="007536C7">
        <w:rPr>
          <w:rFonts w:ascii="Times New Roman" w:eastAsia="Times New Roman" w:hAnsi="Times New Roman" w:cs="Times New Roman"/>
          <w:color w:val="000000"/>
          <w:sz w:val="24"/>
          <w:szCs w:val="24"/>
          <w:highlight w:val="yellow"/>
        </w:rPr>
        <w:t>.</w:t>
      </w:r>
      <w:r w:rsidRPr="00E73F1E">
        <w:rPr>
          <w:rFonts w:ascii="Times New Roman" w:eastAsia="Times New Roman" w:hAnsi="Times New Roman" w:cs="Times New Roman"/>
          <w:color w:val="000000"/>
          <w:sz w:val="24"/>
          <w:szCs w:val="24"/>
        </w:rPr>
        <w:t xml:space="preserve"> For instance, </w:t>
      </w:r>
      <w:r w:rsidR="000F37DC" w:rsidRPr="000F37DC">
        <w:rPr>
          <w:rFonts w:ascii="Times New Roman" w:eastAsia="Times New Roman" w:hAnsi="Times New Roman" w:cs="Times New Roman"/>
          <w:color w:val="000000"/>
          <w:sz w:val="24"/>
          <w:szCs w:val="24"/>
        </w:rPr>
        <w:t>B</w:t>
      </w:r>
      <w:ins w:id="431" w:author="رزان الدوسري ID 443203966" w:date="2023-02-09T11:24:00Z">
        <w:r w:rsidR="000F37DC" w:rsidRPr="000F37DC">
          <w:rPr>
            <w:rFonts w:ascii="Times New Roman" w:eastAsia="Times New Roman" w:hAnsi="Times New Roman" w:cs="Times New Roman"/>
            <w:color w:val="000000"/>
            <w:sz w:val="24"/>
            <w:szCs w:val="24"/>
          </w:rPr>
          <w:t>acklog</w:t>
        </w:r>
      </w:ins>
      <w:r w:rsidR="000F37DC" w:rsidRPr="000F37DC">
        <w:rPr>
          <w:rFonts w:ascii="Times New Roman" w:eastAsia="Times New Roman" w:hAnsi="Times New Roman" w:cs="Times New Roman"/>
          <w:color w:val="000000"/>
          <w:sz w:val="24"/>
          <w:szCs w:val="24"/>
        </w:rPr>
        <w:t xml:space="preserve"> item</w:t>
      </w:r>
      <w:r w:rsidR="000F37DC" w:rsidRPr="006E6442">
        <w:rPr>
          <w:rFonts w:ascii="Times New Roman" w:eastAsia="Times New Roman" w:hAnsi="Times New Roman" w:cs="Times New Roman"/>
          <w:b/>
          <w:bCs/>
          <w:color w:val="000000"/>
          <w:sz w:val="24"/>
          <w:szCs w:val="24"/>
        </w:rPr>
        <w:t xml:space="preserve"> </w:t>
      </w:r>
      <w:r w:rsidRPr="00E73F1E">
        <w:rPr>
          <w:rFonts w:ascii="Times New Roman" w:eastAsia="Times New Roman" w:hAnsi="Times New Roman" w:cs="Times New Roman"/>
          <w:color w:val="000000"/>
          <w:sz w:val="24"/>
          <w:szCs w:val="24"/>
        </w:rPr>
        <w:t xml:space="preserve">1 may require more effort than </w:t>
      </w:r>
      <w:r w:rsidR="000F37DC" w:rsidRPr="000F37DC">
        <w:rPr>
          <w:rFonts w:ascii="Times New Roman" w:eastAsia="Times New Roman" w:hAnsi="Times New Roman" w:cs="Times New Roman"/>
          <w:color w:val="000000"/>
          <w:sz w:val="24"/>
          <w:szCs w:val="24"/>
        </w:rPr>
        <w:t>B</w:t>
      </w:r>
      <w:ins w:id="432" w:author="رزان الدوسري ID 443203966" w:date="2023-02-09T11:24:00Z">
        <w:r w:rsidR="000F37DC" w:rsidRPr="000F37DC">
          <w:rPr>
            <w:rFonts w:ascii="Times New Roman" w:eastAsia="Times New Roman" w:hAnsi="Times New Roman" w:cs="Times New Roman"/>
            <w:color w:val="000000"/>
            <w:sz w:val="24"/>
            <w:szCs w:val="24"/>
          </w:rPr>
          <w:t>acklog</w:t>
        </w:r>
      </w:ins>
      <w:r w:rsidR="000F37DC" w:rsidRPr="000F37DC">
        <w:rPr>
          <w:rFonts w:ascii="Times New Roman" w:eastAsia="Times New Roman" w:hAnsi="Times New Roman" w:cs="Times New Roman"/>
          <w:color w:val="000000"/>
          <w:sz w:val="24"/>
          <w:szCs w:val="24"/>
        </w:rPr>
        <w:t xml:space="preserve"> item</w:t>
      </w:r>
      <w:r w:rsidR="000F37DC" w:rsidRPr="006E6442">
        <w:rPr>
          <w:rFonts w:ascii="Times New Roman" w:eastAsia="Times New Roman" w:hAnsi="Times New Roman" w:cs="Times New Roman"/>
          <w:b/>
          <w:bCs/>
          <w:color w:val="000000"/>
          <w:sz w:val="24"/>
          <w:szCs w:val="24"/>
        </w:rPr>
        <w:t xml:space="preserve"> </w:t>
      </w:r>
      <w:r w:rsidR="00037F29">
        <w:rPr>
          <w:rFonts w:ascii="Times New Roman" w:eastAsia="Times New Roman" w:hAnsi="Times New Roman" w:cs="Times New Roman"/>
          <w:color w:val="000000"/>
          <w:sz w:val="24"/>
          <w:szCs w:val="24"/>
        </w:rPr>
        <w:t>3</w:t>
      </w:r>
      <w:r w:rsidRPr="00E73F1E">
        <w:rPr>
          <w:rFonts w:ascii="Times New Roman" w:eastAsia="Times New Roman" w:hAnsi="Times New Roman" w:cs="Times New Roman"/>
          <w:color w:val="000000"/>
          <w:sz w:val="24"/>
          <w:szCs w:val="24"/>
        </w:rPr>
        <w:t xml:space="preserve">, making it necessary to assign a higher story point to </w:t>
      </w:r>
      <w:r w:rsidR="000F37DC" w:rsidRPr="000F37DC">
        <w:rPr>
          <w:rFonts w:ascii="Times New Roman" w:eastAsia="Times New Roman" w:hAnsi="Times New Roman" w:cs="Times New Roman"/>
          <w:color w:val="000000"/>
          <w:sz w:val="24"/>
          <w:szCs w:val="24"/>
        </w:rPr>
        <w:t>B</w:t>
      </w:r>
      <w:ins w:id="433" w:author="رزان الدوسري ID 443203966" w:date="2023-02-09T11:24:00Z">
        <w:r w:rsidR="000F37DC" w:rsidRPr="000F37DC">
          <w:rPr>
            <w:rFonts w:ascii="Times New Roman" w:eastAsia="Times New Roman" w:hAnsi="Times New Roman" w:cs="Times New Roman"/>
            <w:color w:val="000000"/>
            <w:sz w:val="24"/>
            <w:szCs w:val="24"/>
          </w:rPr>
          <w:t>acklog</w:t>
        </w:r>
      </w:ins>
      <w:r w:rsidR="000F37DC" w:rsidRPr="000F37DC">
        <w:rPr>
          <w:rFonts w:ascii="Times New Roman" w:eastAsia="Times New Roman" w:hAnsi="Times New Roman" w:cs="Times New Roman"/>
          <w:color w:val="000000"/>
          <w:sz w:val="24"/>
          <w:szCs w:val="24"/>
        </w:rPr>
        <w:t xml:space="preserve"> item</w:t>
      </w:r>
      <w:r w:rsidR="000F37DC" w:rsidRPr="006E6442">
        <w:rPr>
          <w:rFonts w:ascii="Times New Roman" w:eastAsia="Times New Roman" w:hAnsi="Times New Roman" w:cs="Times New Roman"/>
          <w:b/>
          <w:bCs/>
          <w:color w:val="000000"/>
          <w:sz w:val="24"/>
          <w:szCs w:val="24"/>
        </w:rPr>
        <w:t xml:space="preserve"> </w:t>
      </w:r>
      <w:r w:rsidR="00037F29" w:rsidRPr="00E73F1E">
        <w:rPr>
          <w:rFonts w:ascii="Times New Roman" w:eastAsia="Times New Roman" w:hAnsi="Times New Roman" w:cs="Times New Roman"/>
          <w:color w:val="000000"/>
          <w:sz w:val="24"/>
          <w:szCs w:val="24"/>
        </w:rPr>
        <w:t>1</w:t>
      </w:r>
      <w:r w:rsidRPr="00E73F1E">
        <w:rPr>
          <w:rFonts w:ascii="Times New Roman" w:eastAsia="Times New Roman" w:hAnsi="Times New Roman" w:cs="Times New Roman"/>
          <w:color w:val="000000"/>
          <w:sz w:val="24"/>
          <w:szCs w:val="24"/>
        </w:rPr>
        <w:t xml:space="preserve">. This gives </w:t>
      </w:r>
      <w:r w:rsidR="00037F29">
        <w:rPr>
          <w:rFonts w:ascii="Times New Roman" w:eastAsia="Times New Roman" w:hAnsi="Times New Roman" w:cs="Times New Roman"/>
          <w:color w:val="000000"/>
          <w:sz w:val="24"/>
          <w:szCs w:val="24"/>
        </w:rPr>
        <w:t>us</w:t>
      </w:r>
      <w:r w:rsidRPr="00E73F1E">
        <w:rPr>
          <w:rFonts w:ascii="Times New Roman" w:eastAsia="Times New Roman" w:hAnsi="Times New Roman" w:cs="Times New Roman"/>
          <w:color w:val="000000"/>
          <w:sz w:val="24"/>
          <w:szCs w:val="24"/>
        </w:rPr>
        <w:t xml:space="preserve"> a better understanding of what </w:t>
      </w:r>
      <w:r w:rsidR="000F37DC">
        <w:rPr>
          <w:rFonts w:ascii="Times New Roman" w:eastAsia="Times New Roman" w:hAnsi="Times New Roman" w:cs="Times New Roman"/>
          <w:color w:val="000000"/>
          <w:sz w:val="24"/>
          <w:szCs w:val="24"/>
        </w:rPr>
        <w:t>b</w:t>
      </w:r>
      <w:ins w:id="434" w:author="رزان الدوسري ID 443203966" w:date="2023-02-09T11:24:00Z">
        <w:r w:rsidR="000F37DC" w:rsidRPr="000F37DC">
          <w:rPr>
            <w:rFonts w:ascii="Times New Roman" w:eastAsia="Times New Roman" w:hAnsi="Times New Roman" w:cs="Times New Roman"/>
            <w:color w:val="000000"/>
            <w:sz w:val="24"/>
            <w:szCs w:val="24"/>
          </w:rPr>
          <w:t>acklog</w:t>
        </w:r>
      </w:ins>
      <w:r w:rsidR="000F37DC" w:rsidRPr="000F37DC">
        <w:rPr>
          <w:rFonts w:ascii="Times New Roman" w:eastAsia="Times New Roman" w:hAnsi="Times New Roman" w:cs="Times New Roman"/>
          <w:color w:val="000000"/>
          <w:sz w:val="24"/>
          <w:szCs w:val="24"/>
        </w:rPr>
        <w:t xml:space="preserve"> item</w:t>
      </w:r>
      <w:r w:rsidR="00037F29" w:rsidRPr="00E73F1E">
        <w:rPr>
          <w:rFonts w:ascii="Times New Roman" w:eastAsia="Times New Roman" w:hAnsi="Times New Roman" w:cs="Times New Roman"/>
          <w:color w:val="000000"/>
          <w:sz w:val="24"/>
          <w:szCs w:val="24"/>
        </w:rPr>
        <w:t xml:space="preserve"> </w:t>
      </w:r>
      <w:r w:rsidRPr="00E73F1E">
        <w:rPr>
          <w:rFonts w:ascii="Times New Roman" w:eastAsia="Times New Roman" w:hAnsi="Times New Roman" w:cs="Times New Roman"/>
          <w:color w:val="000000"/>
          <w:sz w:val="24"/>
          <w:szCs w:val="24"/>
        </w:rPr>
        <w:t xml:space="preserve">are </w:t>
      </w:r>
      <w:r w:rsidR="00F32214" w:rsidRPr="00F32214">
        <w:rPr>
          <w:rFonts w:ascii="Times New Roman" w:eastAsia="Times New Roman" w:hAnsi="Times New Roman" w:cs="Times New Roman"/>
          <w:color w:val="000000"/>
          <w:sz w:val="24"/>
          <w:szCs w:val="24"/>
        </w:rPr>
        <w:t xml:space="preserve">crucial </w:t>
      </w:r>
      <w:r w:rsidRPr="00E73F1E">
        <w:rPr>
          <w:rFonts w:ascii="Times New Roman" w:eastAsia="Times New Roman" w:hAnsi="Times New Roman" w:cs="Times New Roman"/>
          <w:color w:val="000000"/>
          <w:sz w:val="24"/>
          <w:szCs w:val="24"/>
        </w:rPr>
        <w:t xml:space="preserve">and need more attention versus those that require less effort. Ultimately, assigning story points to each </w:t>
      </w:r>
      <w:r w:rsidR="000F37DC">
        <w:rPr>
          <w:rFonts w:ascii="Times New Roman" w:eastAsia="Times New Roman" w:hAnsi="Times New Roman" w:cs="Times New Roman"/>
          <w:color w:val="000000"/>
          <w:sz w:val="24"/>
          <w:szCs w:val="24"/>
        </w:rPr>
        <w:t>b</w:t>
      </w:r>
      <w:ins w:id="435" w:author="رزان الدوسري ID 443203966" w:date="2023-02-09T11:24:00Z">
        <w:r w:rsidR="000F37DC" w:rsidRPr="000F37DC">
          <w:rPr>
            <w:rFonts w:ascii="Times New Roman" w:eastAsia="Times New Roman" w:hAnsi="Times New Roman" w:cs="Times New Roman"/>
            <w:color w:val="000000"/>
            <w:sz w:val="24"/>
            <w:szCs w:val="24"/>
          </w:rPr>
          <w:t>acklog</w:t>
        </w:r>
      </w:ins>
      <w:r w:rsidR="000F37DC" w:rsidRPr="000F37DC">
        <w:rPr>
          <w:rFonts w:ascii="Times New Roman" w:eastAsia="Times New Roman" w:hAnsi="Times New Roman" w:cs="Times New Roman"/>
          <w:color w:val="000000"/>
          <w:sz w:val="24"/>
          <w:szCs w:val="24"/>
        </w:rPr>
        <w:t xml:space="preserve"> item</w:t>
      </w:r>
      <w:r w:rsidR="000F37DC" w:rsidRPr="006E6442">
        <w:rPr>
          <w:rFonts w:ascii="Times New Roman" w:eastAsia="Times New Roman" w:hAnsi="Times New Roman" w:cs="Times New Roman"/>
          <w:b/>
          <w:bCs/>
          <w:color w:val="000000"/>
          <w:sz w:val="24"/>
          <w:szCs w:val="24"/>
        </w:rPr>
        <w:t xml:space="preserve"> </w:t>
      </w:r>
      <w:r w:rsidRPr="00E73F1E">
        <w:rPr>
          <w:rFonts w:ascii="Times New Roman" w:eastAsia="Times New Roman" w:hAnsi="Times New Roman" w:cs="Times New Roman"/>
          <w:color w:val="000000"/>
          <w:sz w:val="24"/>
          <w:szCs w:val="24"/>
        </w:rPr>
        <w:t xml:space="preserve">will help in proper planning and execution of the </w:t>
      </w:r>
      <w:r w:rsidR="000F37DC">
        <w:rPr>
          <w:rFonts w:ascii="Times New Roman" w:eastAsia="Times New Roman" w:hAnsi="Times New Roman" w:cs="Times New Roman"/>
          <w:color w:val="000000"/>
          <w:sz w:val="24"/>
          <w:szCs w:val="24"/>
        </w:rPr>
        <w:t>b</w:t>
      </w:r>
      <w:ins w:id="436" w:author="رزان الدوسري ID 443203966" w:date="2023-02-09T11:24:00Z">
        <w:r w:rsidR="000F37DC" w:rsidRPr="000F37DC">
          <w:rPr>
            <w:rFonts w:ascii="Times New Roman" w:eastAsia="Times New Roman" w:hAnsi="Times New Roman" w:cs="Times New Roman"/>
            <w:color w:val="000000"/>
            <w:sz w:val="24"/>
            <w:szCs w:val="24"/>
          </w:rPr>
          <w:t>acklog</w:t>
        </w:r>
      </w:ins>
      <w:r w:rsidR="000F37DC" w:rsidRPr="000F37DC">
        <w:rPr>
          <w:rFonts w:ascii="Times New Roman" w:eastAsia="Times New Roman" w:hAnsi="Times New Roman" w:cs="Times New Roman"/>
          <w:color w:val="000000"/>
          <w:sz w:val="24"/>
          <w:szCs w:val="24"/>
        </w:rPr>
        <w:t xml:space="preserve"> item</w:t>
      </w:r>
      <w:r w:rsidRPr="00E73F1E">
        <w:rPr>
          <w:rFonts w:ascii="Times New Roman" w:eastAsia="Times New Roman" w:hAnsi="Times New Roman" w:cs="Times New Roman"/>
          <w:color w:val="000000"/>
          <w:sz w:val="24"/>
          <w:szCs w:val="24"/>
        </w:rPr>
        <w:t>s listed in the product backlog.</w:t>
      </w:r>
    </w:p>
    <w:p w14:paraId="63C91867" w14:textId="77777777" w:rsidR="006F6178" w:rsidRPr="00BA13DC" w:rsidRDefault="006F6178" w:rsidP="006F6178">
      <w:pPr>
        <w:ind w:firstLine="284"/>
        <w:jc w:val="both"/>
        <w:rPr>
          <w:rFonts w:ascii="Times New Roman" w:eastAsia="Times New Roman" w:hAnsi="Times New Roman" w:cs="Times New Roman"/>
          <w:color w:val="000000"/>
          <w:sz w:val="24"/>
          <w:szCs w:val="24"/>
        </w:rPr>
      </w:pPr>
    </w:p>
    <w:p w14:paraId="75371C4F" w14:textId="5410FD4C" w:rsidR="00927534" w:rsidRPr="00AE5A4E" w:rsidDel="008F1090" w:rsidRDefault="00927534" w:rsidP="006C3EB9">
      <w:pPr>
        <w:pStyle w:val="ListParagraph"/>
        <w:numPr>
          <w:ilvl w:val="0"/>
          <w:numId w:val="8"/>
        </w:numPr>
        <w:ind w:left="714" w:hanging="357"/>
        <w:contextualSpacing w:val="0"/>
        <w:jc w:val="both"/>
        <w:rPr>
          <w:del w:id="437" w:author="رزان الدوسري ID 443203966" w:date="2023-02-09T11:25:00Z"/>
          <w:rFonts w:ascii="Times New Roman" w:eastAsia="Times New Roman" w:hAnsi="Times New Roman" w:cs="Times New Roman"/>
          <w:color w:val="000000"/>
          <w:sz w:val="28"/>
          <w:szCs w:val="28"/>
        </w:rPr>
      </w:pPr>
      <w:del w:id="438" w:author="رزان الدوسري ID 443203966" w:date="2023-02-09T11:25:00Z">
        <w:r w:rsidRPr="00AE5A4E" w:rsidDel="008F1090">
          <w:rPr>
            <w:rFonts w:ascii="Times New Roman" w:eastAsia="Times New Roman" w:hAnsi="Times New Roman" w:cs="Times New Roman"/>
            <w:color w:val="000000"/>
            <w:sz w:val="28"/>
            <w:szCs w:val="28"/>
          </w:rPr>
          <w:delText>As a user, I want the ability to reset the worthiness score of a user story, so that I can adjust the estimation.</w:delText>
        </w:r>
        <w:bookmarkStart w:id="439" w:name="_Toc126951950"/>
        <w:bookmarkStart w:id="440" w:name="_Toc126952009"/>
        <w:bookmarkStart w:id="441" w:name="_Toc126952066"/>
        <w:bookmarkStart w:id="442" w:name="_Toc126971313"/>
        <w:bookmarkStart w:id="443" w:name="_Toc126971393"/>
        <w:bookmarkStart w:id="444" w:name="_Toc126973704"/>
        <w:bookmarkStart w:id="445" w:name="_Toc126973975"/>
        <w:bookmarkStart w:id="446" w:name="_Toc126975650"/>
        <w:bookmarkStart w:id="447" w:name="_Toc126978593"/>
        <w:bookmarkStart w:id="448" w:name="_Toc126979659"/>
        <w:bookmarkStart w:id="449" w:name="_Toc127031509"/>
        <w:bookmarkStart w:id="450" w:name="_Toc127033334"/>
        <w:bookmarkStart w:id="451" w:name="_Toc127033392"/>
        <w:bookmarkStart w:id="452" w:name="_Toc127054932"/>
        <w:bookmarkStart w:id="453" w:name="_Toc127055052"/>
        <w:bookmarkStart w:id="454" w:name="_Toc127057200"/>
        <w:bookmarkStart w:id="455" w:name="_Toc127127844"/>
        <w:bookmarkStart w:id="456" w:name="_Toc127171105"/>
        <w:bookmarkStart w:id="457" w:name="_Toc127217496"/>
        <w:bookmarkStart w:id="458" w:name="_Toc127220394"/>
        <w:bookmarkStart w:id="459" w:name="_Toc127489840"/>
        <w:bookmarkStart w:id="460" w:name="_Toc127569209"/>
        <w:bookmarkStart w:id="461" w:name="_Toc127576240"/>
        <w:bookmarkStart w:id="462" w:name="_Toc127967734"/>
        <w:bookmarkStart w:id="463" w:name="_Toc128133713"/>
        <w:bookmarkStart w:id="464" w:name="_Toc129350590"/>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del>
    </w:p>
    <w:p w14:paraId="0720876B" w14:textId="573CDA91" w:rsidR="00775BBF" w:rsidRPr="00AE5A4E" w:rsidDel="00F477FB" w:rsidRDefault="00C54F86" w:rsidP="006C3EB9">
      <w:pPr>
        <w:pStyle w:val="ListParagraph"/>
        <w:numPr>
          <w:ilvl w:val="0"/>
          <w:numId w:val="8"/>
        </w:numPr>
        <w:ind w:left="714" w:hanging="357"/>
        <w:contextualSpacing w:val="0"/>
        <w:jc w:val="both"/>
        <w:rPr>
          <w:del w:id="465" w:author="رزان الدوسري ID 443203966" w:date="2023-02-09T11:24:00Z"/>
          <w:rFonts w:ascii="Times New Roman" w:eastAsia="Times New Roman" w:hAnsi="Times New Roman" w:cs="Times New Roman"/>
          <w:color w:val="000000"/>
          <w:sz w:val="28"/>
          <w:szCs w:val="28"/>
        </w:rPr>
      </w:pPr>
      <w:del w:id="466" w:author="رزان الدوسري ID 443203966" w:date="2023-02-09T11:24:00Z">
        <w:r w:rsidRPr="00AE5A4E" w:rsidDel="00F477FB">
          <w:rPr>
            <w:rFonts w:ascii="Times New Roman" w:eastAsia="Times New Roman" w:hAnsi="Times New Roman" w:cs="Times New Roman"/>
            <w:color w:val="000000"/>
            <w:sz w:val="28"/>
            <w:szCs w:val="28"/>
          </w:rPr>
          <w:delText xml:space="preserve">As a user, I want to </w:delText>
        </w:r>
        <w:r w:rsidR="006B1EC3" w:rsidRPr="00AE5A4E" w:rsidDel="00F477FB">
          <w:rPr>
            <w:rFonts w:ascii="Times New Roman" w:eastAsia="Times New Roman" w:hAnsi="Times New Roman" w:cs="Times New Roman"/>
            <w:color w:val="000000"/>
            <w:sz w:val="28"/>
            <w:szCs w:val="28"/>
          </w:rPr>
          <w:delText xml:space="preserve">view a list of </w:delText>
        </w:r>
        <w:r w:rsidRPr="00AE5A4E" w:rsidDel="00F477FB">
          <w:rPr>
            <w:rFonts w:ascii="Times New Roman" w:eastAsia="Times New Roman" w:hAnsi="Times New Roman" w:cs="Times New Roman"/>
            <w:color w:val="000000"/>
            <w:sz w:val="28"/>
            <w:szCs w:val="28"/>
          </w:rPr>
          <w:delText xml:space="preserve">suggested UX methods, so that I </w:delText>
        </w:r>
        <w:r w:rsidR="00C04ECE" w:rsidRPr="00AE5A4E" w:rsidDel="00F477FB">
          <w:rPr>
            <w:rFonts w:ascii="Times New Roman" w:eastAsia="Times New Roman" w:hAnsi="Times New Roman" w:cs="Times New Roman"/>
            <w:color w:val="000000"/>
            <w:sz w:val="28"/>
            <w:szCs w:val="28"/>
          </w:rPr>
          <w:delText xml:space="preserve">can </w:delText>
        </w:r>
        <w:r w:rsidR="006841E1" w:rsidRPr="00AE5A4E" w:rsidDel="00F477FB">
          <w:rPr>
            <w:rFonts w:ascii="Times New Roman" w:eastAsia="Times New Roman" w:hAnsi="Times New Roman" w:cs="Times New Roman"/>
            <w:color w:val="000000"/>
            <w:sz w:val="28"/>
            <w:szCs w:val="28"/>
          </w:rPr>
          <w:delText xml:space="preserve">pick </w:delText>
        </w:r>
        <w:r w:rsidR="00C04ECE" w:rsidRPr="00AE5A4E" w:rsidDel="00F477FB">
          <w:rPr>
            <w:rFonts w:ascii="Times New Roman" w:eastAsia="Times New Roman" w:hAnsi="Times New Roman" w:cs="Times New Roman"/>
            <w:color w:val="000000"/>
            <w:sz w:val="28"/>
            <w:szCs w:val="28"/>
          </w:rPr>
          <w:delText>one of them</w:delText>
        </w:r>
        <w:r w:rsidRPr="00AE5A4E" w:rsidDel="00F477FB">
          <w:rPr>
            <w:rFonts w:ascii="Times New Roman" w:eastAsia="Times New Roman" w:hAnsi="Times New Roman" w:cs="Times New Roman"/>
            <w:color w:val="000000"/>
            <w:sz w:val="28"/>
            <w:szCs w:val="28"/>
          </w:rPr>
          <w:delText>.</w:delText>
        </w:r>
        <w:bookmarkStart w:id="467" w:name="_Toc126951951"/>
        <w:bookmarkStart w:id="468" w:name="_Toc126952010"/>
        <w:bookmarkStart w:id="469" w:name="_Toc126952067"/>
        <w:bookmarkStart w:id="470" w:name="_Toc126971314"/>
        <w:bookmarkStart w:id="471" w:name="_Toc126971394"/>
        <w:bookmarkStart w:id="472" w:name="_Toc126973705"/>
        <w:bookmarkStart w:id="473" w:name="_Toc126973976"/>
        <w:bookmarkStart w:id="474" w:name="_Toc126975651"/>
        <w:bookmarkStart w:id="475" w:name="_Toc126978594"/>
        <w:bookmarkStart w:id="476" w:name="_Toc126979660"/>
        <w:bookmarkStart w:id="477" w:name="_Toc127031510"/>
        <w:bookmarkStart w:id="478" w:name="_Toc127033335"/>
        <w:bookmarkStart w:id="479" w:name="_Toc127033393"/>
        <w:bookmarkStart w:id="480" w:name="_Toc127054933"/>
        <w:bookmarkStart w:id="481" w:name="_Toc127055053"/>
        <w:bookmarkStart w:id="482" w:name="_Toc127057201"/>
        <w:bookmarkStart w:id="483" w:name="_Toc127127845"/>
        <w:bookmarkStart w:id="484" w:name="_Toc127171106"/>
        <w:bookmarkStart w:id="485" w:name="_Toc127217497"/>
        <w:bookmarkStart w:id="486" w:name="_Toc127220395"/>
        <w:bookmarkStart w:id="487" w:name="_Toc127489841"/>
        <w:bookmarkStart w:id="488" w:name="_Toc127569210"/>
        <w:bookmarkStart w:id="489" w:name="_Toc127576241"/>
        <w:bookmarkStart w:id="490" w:name="_Toc127967735"/>
        <w:bookmarkStart w:id="491" w:name="_Toc128133714"/>
        <w:bookmarkStart w:id="492" w:name="_Toc129350591"/>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del>
    </w:p>
    <w:p w14:paraId="0F0DE19D" w14:textId="3D01E8E6" w:rsidR="00404B03" w:rsidRPr="00AE5A4E" w:rsidDel="008F1090" w:rsidRDefault="006B1EC3" w:rsidP="006C3EB9">
      <w:pPr>
        <w:pStyle w:val="ListParagraph"/>
        <w:numPr>
          <w:ilvl w:val="0"/>
          <w:numId w:val="8"/>
        </w:numPr>
        <w:ind w:left="714" w:hanging="357"/>
        <w:contextualSpacing w:val="0"/>
        <w:jc w:val="both"/>
        <w:rPr>
          <w:del w:id="493" w:author="رزان الدوسري ID 443203966" w:date="2023-02-09T11:25:00Z"/>
          <w:rFonts w:ascii="Times New Roman" w:eastAsia="Times New Roman" w:hAnsi="Times New Roman" w:cs="Times New Roman"/>
          <w:color w:val="000000"/>
          <w:sz w:val="28"/>
          <w:szCs w:val="28"/>
        </w:rPr>
      </w:pPr>
      <w:del w:id="494" w:author="رزان الدوسري ID 443203966" w:date="2023-02-09T11:25:00Z">
        <w:r w:rsidRPr="00AE5A4E" w:rsidDel="008F1090">
          <w:rPr>
            <w:rFonts w:ascii="Times New Roman" w:eastAsia="Times New Roman" w:hAnsi="Times New Roman" w:cs="Times New Roman"/>
            <w:color w:val="000000"/>
            <w:sz w:val="28"/>
            <w:szCs w:val="28"/>
          </w:rPr>
          <w:delText xml:space="preserve">As a user, I want to see the quantity of completed and pending UX methods across all user stories in the board, so I can keep track of </w:delText>
        </w:r>
        <w:r w:rsidR="00404B03" w:rsidRPr="00AE5A4E" w:rsidDel="008F1090">
          <w:rPr>
            <w:rFonts w:ascii="Times New Roman" w:eastAsia="Times New Roman" w:hAnsi="Times New Roman" w:cs="Times New Roman"/>
            <w:color w:val="000000"/>
            <w:sz w:val="28"/>
            <w:szCs w:val="28"/>
          </w:rPr>
          <w:delText>the progress</w:delText>
        </w:r>
        <w:r w:rsidR="00775BBF" w:rsidRPr="00AE5A4E" w:rsidDel="008F1090">
          <w:rPr>
            <w:rFonts w:ascii="Times New Roman" w:eastAsia="Times New Roman" w:hAnsi="Times New Roman" w:cs="Times New Roman"/>
            <w:color w:val="000000"/>
            <w:sz w:val="28"/>
            <w:szCs w:val="28"/>
          </w:rPr>
          <w:delText>.</w:delText>
        </w:r>
        <w:bookmarkStart w:id="495" w:name="_Toc126951952"/>
        <w:bookmarkStart w:id="496" w:name="_Toc126952011"/>
        <w:bookmarkStart w:id="497" w:name="_Toc126952068"/>
        <w:bookmarkStart w:id="498" w:name="_Toc126971315"/>
        <w:bookmarkStart w:id="499" w:name="_Toc126971395"/>
        <w:bookmarkStart w:id="500" w:name="_Toc126973706"/>
        <w:bookmarkStart w:id="501" w:name="_Toc126973977"/>
        <w:bookmarkStart w:id="502" w:name="_Toc126975652"/>
        <w:bookmarkStart w:id="503" w:name="_Toc126978595"/>
        <w:bookmarkStart w:id="504" w:name="_Toc126979661"/>
        <w:bookmarkStart w:id="505" w:name="_Toc127031511"/>
        <w:bookmarkStart w:id="506" w:name="_Toc127033336"/>
        <w:bookmarkStart w:id="507" w:name="_Toc127033394"/>
        <w:bookmarkStart w:id="508" w:name="_Toc127054934"/>
        <w:bookmarkStart w:id="509" w:name="_Toc127055054"/>
        <w:bookmarkStart w:id="510" w:name="_Toc127057202"/>
        <w:bookmarkStart w:id="511" w:name="_Toc127127846"/>
        <w:bookmarkStart w:id="512" w:name="_Toc127171107"/>
        <w:bookmarkStart w:id="513" w:name="_Toc127217498"/>
        <w:bookmarkStart w:id="514" w:name="_Toc127220396"/>
        <w:bookmarkStart w:id="515" w:name="_Toc127489842"/>
        <w:bookmarkStart w:id="516" w:name="_Toc127569211"/>
        <w:bookmarkStart w:id="517" w:name="_Toc127576242"/>
        <w:bookmarkStart w:id="518" w:name="_Toc127967736"/>
        <w:bookmarkStart w:id="519" w:name="_Toc128133715"/>
        <w:bookmarkStart w:id="520" w:name="_Toc129350592"/>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del>
    </w:p>
    <w:p w14:paraId="5A634171" w14:textId="6210F366" w:rsidR="00927534" w:rsidRPr="00AE5A4E" w:rsidDel="008F1090" w:rsidRDefault="00E01816" w:rsidP="006C3EB9">
      <w:pPr>
        <w:pStyle w:val="ListParagraph"/>
        <w:numPr>
          <w:ilvl w:val="0"/>
          <w:numId w:val="8"/>
        </w:numPr>
        <w:ind w:left="714" w:hanging="357"/>
        <w:contextualSpacing w:val="0"/>
        <w:jc w:val="both"/>
        <w:rPr>
          <w:del w:id="521" w:author="رزان الدوسري ID 443203966" w:date="2023-02-09T11:25:00Z"/>
          <w:rFonts w:ascii="Times New Roman" w:eastAsia="Times New Roman" w:hAnsi="Times New Roman" w:cs="Times New Roman"/>
          <w:color w:val="000000"/>
          <w:sz w:val="28"/>
          <w:szCs w:val="28"/>
        </w:rPr>
      </w:pPr>
      <w:del w:id="522" w:author="رزان الدوسري ID 443203966" w:date="2023-02-09T11:25:00Z">
        <w:r w:rsidRPr="00AE5A4E" w:rsidDel="008F1090">
          <w:rPr>
            <w:rFonts w:ascii="Times New Roman" w:eastAsia="Times New Roman" w:hAnsi="Times New Roman" w:cs="Times New Roman"/>
            <w:color w:val="000000"/>
            <w:sz w:val="28"/>
            <w:szCs w:val="28"/>
          </w:rPr>
          <w:delText>As a user, I want to select the “Done list” from my existing lists</w:delText>
        </w:r>
        <w:r w:rsidR="006A0C79" w:rsidRPr="00AE5A4E" w:rsidDel="008F1090">
          <w:rPr>
            <w:rFonts w:ascii="Times New Roman" w:eastAsia="Times New Roman" w:hAnsi="Times New Roman" w:cs="Times New Roman"/>
            <w:color w:val="000000"/>
            <w:sz w:val="28"/>
            <w:szCs w:val="28"/>
          </w:rPr>
          <w:delText xml:space="preserve"> on the board</w:delText>
        </w:r>
        <w:r w:rsidRPr="00AE5A4E" w:rsidDel="008F1090">
          <w:rPr>
            <w:rFonts w:ascii="Times New Roman" w:eastAsia="Times New Roman" w:hAnsi="Times New Roman" w:cs="Times New Roman"/>
            <w:color w:val="000000"/>
            <w:sz w:val="28"/>
            <w:szCs w:val="28"/>
          </w:rPr>
          <w:delText xml:space="preserve">, so that </w:delText>
        </w:r>
        <w:r w:rsidR="006B1EC3" w:rsidRPr="00AE5A4E" w:rsidDel="008F1090">
          <w:rPr>
            <w:rFonts w:ascii="Times New Roman" w:eastAsia="Times New Roman" w:hAnsi="Times New Roman" w:cs="Times New Roman"/>
            <w:color w:val="000000"/>
            <w:sz w:val="28"/>
            <w:szCs w:val="28"/>
          </w:rPr>
          <w:delText>I can automatically</w:delText>
        </w:r>
        <w:r w:rsidR="006A0C79" w:rsidRPr="00AE5A4E" w:rsidDel="008F1090">
          <w:rPr>
            <w:rFonts w:ascii="Times New Roman" w:eastAsia="Times New Roman" w:hAnsi="Times New Roman" w:cs="Times New Roman"/>
            <w:color w:val="000000"/>
            <w:sz w:val="28"/>
            <w:szCs w:val="28"/>
          </w:rPr>
          <w:delText xml:space="preserve"> </w:delText>
        </w:r>
        <w:r w:rsidRPr="00AE5A4E" w:rsidDel="008F1090">
          <w:rPr>
            <w:rFonts w:ascii="Times New Roman" w:eastAsia="Times New Roman" w:hAnsi="Times New Roman" w:cs="Times New Roman"/>
            <w:color w:val="000000"/>
            <w:sz w:val="28"/>
            <w:szCs w:val="28"/>
          </w:rPr>
          <w:delText>move</w:delText>
        </w:r>
        <w:r w:rsidR="006B1EC3" w:rsidRPr="00AE5A4E" w:rsidDel="008F1090">
          <w:rPr>
            <w:rFonts w:ascii="Times New Roman" w:eastAsia="Times New Roman" w:hAnsi="Times New Roman" w:cs="Times New Roman"/>
            <w:color w:val="000000"/>
            <w:sz w:val="28"/>
            <w:szCs w:val="28"/>
          </w:rPr>
          <w:delText xml:space="preserve"> the completed user story there.</w:delText>
        </w:r>
        <w:bookmarkStart w:id="523" w:name="_Toc126951953"/>
        <w:bookmarkStart w:id="524" w:name="_Toc126952012"/>
        <w:bookmarkStart w:id="525" w:name="_Toc126952069"/>
        <w:bookmarkStart w:id="526" w:name="_Toc126971316"/>
        <w:bookmarkStart w:id="527" w:name="_Toc126971396"/>
        <w:bookmarkStart w:id="528" w:name="_Toc126973707"/>
        <w:bookmarkStart w:id="529" w:name="_Toc126973978"/>
        <w:bookmarkStart w:id="530" w:name="_Toc126975653"/>
        <w:bookmarkStart w:id="531" w:name="_Toc126978596"/>
        <w:bookmarkStart w:id="532" w:name="_Toc126979662"/>
        <w:bookmarkStart w:id="533" w:name="_Toc127031512"/>
        <w:bookmarkStart w:id="534" w:name="_Toc127033337"/>
        <w:bookmarkStart w:id="535" w:name="_Toc127033395"/>
        <w:bookmarkStart w:id="536" w:name="_Toc127054935"/>
        <w:bookmarkStart w:id="537" w:name="_Toc127055055"/>
        <w:bookmarkStart w:id="538" w:name="_Toc127057203"/>
        <w:bookmarkStart w:id="539" w:name="_Toc127127847"/>
        <w:bookmarkStart w:id="540" w:name="_Toc127171108"/>
        <w:bookmarkStart w:id="541" w:name="_Toc127217499"/>
        <w:bookmarkStart w:id="542" w:name="_Toc127220397"/>
        <w:bookmarkStart w:id="543" w:name="_Toc127489843"/>
        <w:bookmarkStart w:id="544" w:name="_Toc127569212"/>
        <w:bookmarkStart w:id="545" w:name="_Toc127576243"/>
        <w:bookmarkStart w:id="546" w:name="_Toc127967737"/>
        <w:bookmarkStart w:id="547" w:name="_Toc128133716"/>
        <w:bookmarkStart w:id="548" w:name="_Toc129350593"/>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del>
    </w:p>
    <w:p w14:paraId="47B47097" w14:textId="0007403C" w:rsidR="00404B03" w:rsidRPr="00AE5A4E" w:rsidDel="008F1090" w:rsidRDefault="00404B03" w:rsidP="006C3EB9">
      <w:pPr>
        <w:pStyle w:val="ListParagraph"/>
        <w:numPr>
          <w:ilvl w:val="0"/>
          <w:numId w:val="8"/>
        </w:numPr>
        <w:ind w:left="714" w:hanging="357"/>
        <w:contextualSpacing w:val="0"/>
        <w:jc w:val="both"/>
        <w:rPr>
          <w:del w:id="549" w:author="رزان الدوسري ID 443203966" w:date="2023-02-09T11:25:00Z"/>
          <w:rFonts w:ascii="Times New Roman" w:eastAsia="Times New Roman" w:hAnsi="Times New Roman" w:cs="Times New Roman"/>
          <w:color w:val="000000"/>
          <w:sz w:val="28"/>
          <w:szCs w:val="28"/>
        </w:rPr>
      </w:pPr>
      <w:del w:id="550" w:author="رزان الدوسري ID 443203966" w:date="2023-02-09T11:25:00Z">
        <w:r w:rsidRPr="00AE5A4E" w:rsidDel="008F1090">
          <w:rPr>
            <w:rFonts w:ascii="Times New Roman" w:eastAsia="Times New Roman" w:hAnsi="Times New Roman" w:cs="Times New Roman"/>
            <w:color w:val="000000"/>
            <w:sz w:val="28"/>
            <w:szCs w:val="28"/>
          </w:rPr>
          <w:delText xml:space="preserve">As a user, I want the user story to be moved to the “Done list” </w:delText>
        </w:r>
        <w:r w:rsidR="006B1EC3" w:rsidRPr="00AE5A4E" w:rsidDel="008F1090">
          <w:rPr>
            <w:rFonts w:ascii="Times New Roman" w:eastAsia="Times New Roman" w:hAnsi="Times New Roman" w:cs="Times New Roman"/>
            <w:color w:val="000000"/>
            <w:sz w:val="28"/>
            <w:szCs w:val="28"/>
          </w:rPr>
          <w:delText xml:space="preserve">automatically after all </w:delText>
        </w:r>
        <w:r w:rsidRPr="00AE5A4E" w:rsidDel="008F1090">
          <w:rPr>
            <w:rFonts w:ascii="Times New Roman" w:eastAsia="Times New Roman" w:hAnsi="Times New Roman" w:cs="Times New Roman"/>
            <w:color w:val="000000"/>
            <w:sz w:val="28"/>
            <w:szCs w:val="28"/>
          </w:rPr>
          <w:delText>required UX methods</w:delText>
        </w:r>
        <w:r w:rsidR="006B1EC3" w:rsidRPr="00AE5A4E" w:rsidDel="008F1090">
          <w:rPr>
            <w:rFonts w:ascii="Times New Roman" w:eastAsia="Times New Roman" w:hAnsi="Times New Roman" w:cs="Times New Roman"/>
            <w:color w:val="000000"/>
            <w:sz w:val="28"/>
            <w:szCs w:val="28"/>
          </w:rPr>
          <w:delText xml:space="preserve"> are completed</w:delText>
        </w:r>
        <w:r w:rsidRPr="00AE5A4E" w:rsidDel="008F1090">
          <w:rPr>
            <w:rFonts w:ascii="Times New Roman" w:eastAsia="Times New Roman" w:hAnsi="Times New Roman" w:cs="Times New Roman"/>
            <w:color w:val="000000"/>
            <w:sz w:val="28"/>
            <w:szCs w:val="28"/>
          </w:rPr>
          <w:delText>, so that I can know that this user story is completed.</w:delText>
        </w:r>
        <w:bookmarkStart w:id="551" w:name="_Toc126951954"/>
        <w:bookmarkStart w:id="552" w:name="_Toc126952013"/>
        <w:bookmarkStart w:id="553" w:name="_Toc126952070"/>
        <w:bookmarkStart w:id="554" w:name="_Toc126971317"/>
        <w:bookmarkStart w:id="555" w:name="_Toc126971397"/>
        <w:bookmarkStart w:id="556" w:name="_Toc126973708"/>
        <w:bookmarkStart w:id="557" w:name="_Toc126973979"/>
        <w:bookmarkStart w:id="558" w:name="_Toc126975654"/>
        <w:bookmarkStart w:id="559" w:name="_Toc126978597"/>
        <w:bookmarkStart w:id="560" w:name="_Toc126979663"/>
        <w:bookmarkStart w:id="561" w:name="_Toc127031513"/>
        <w:bookmarkStart w:id="562" w:name="_Toc127033338"/>
        <w:bookmarkStart w:id="563" w:name="_Toc127033396"/>
        <w:bookmarkStart w:id="564" w:name="_Toc127054936"/>
        <w:bookmarkStart w:id="565" w:name="_Toc127055056"/>
        <w:bookmarkStart w:id="566" w:name="_Toc127057204"/>
        <w:bookmarkStart w:id="567" w:name="_Toc127127848"/>
        <w:bookmarkStart w:id="568" w:name="_Toc127171109"/>
        <w:bookmarkStart w:id="569" w:name="_Toc127217500"/>
        <w:bookmarkStart w:id="570" w:name="_Toc127220398"/>
        <w:bookmarkStart w:id="571" w:name="_Toc127489844"/>
        <w:bookmarkStart w:id="572" w:name="_Toc127569213"/>
        <w:bookmarkStart w:id="573" w:name="_Toc127576244"/>
        <w:bookmarkStart w:id="574" w:name="_Toc127967738"/>
        <w:bookmarkStart w:id="575" w:name="_Toc128133717"/>
        <w:bookmarkStart w:id="576" w:name="_Toc129350594"/>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del>
    </w:p>
    <w:p w14:paraId="1C26498D" w14:textId="22F40A6A" w:rsidR="000D7A5B" w:rsidRPr="00AE5A4E" w:rsidDel="008F1090" w:rsidRDefault="00914CF0" w:rsidP="006C3EB9">
      <w:pPr>
        <w:pStyle w:val="ListParagraph"/>
        <w:numPr>
          <w:ilvl w:val="0"/>
          <w:numId w:val="8"/>
        </w:numPr>
        <w:ind w:left="714" w:hanging="357"/>
        <w:contextualSpacing w:val="0"/>
        <w:jc w:val="both"/>
        <w:rPr>
          <w:del w:id="577" w:author="رزان الدوسري ID 443203966" w:date="2023-02-09T11:25:00Z"/>
          <w:rFonts w:ascii="Times New Roman" w:eastAsia="Times New Roman" w:hAnsi="Times New Roman" w:cs="Times New Roman"/>
          <w:color w:val="000000"/>
          <w:sz w:val="28"/>
          <w:szCs w:val="28"/>
        </w:rPr>
      </w:pPr>
      <w:del w:id="578" w:author="رزان الدوسري ID 443203966" w:date="2023-02-09T11:25:00Z">
        <w:r w:rsidRPr="00AE5A4E" w:rsidDel="008F1090">
          <w:rPr>
            <w:rFonts w:ascii="Times New Roman" w:eastAsia="Times New Roman" w:hAnsi="Times New Roman" w:cs="Times New Roman"/>
            <w:color w:val="000000"/>
            <w:sz w:val="28"/>
            <w:szCs w:val="28"/>
          </w:rPr>
          <w:delText>As a user, I want to see the worthiness score of all the user stories in the board, so that I</w:delText>
        </w:r>
        <w:r w:rsidR="007C34E3" w:rsidRPr="00AE5A4E" w:rsidDel="008F1090">
          <w:rPr>
            <w:rFonts w:ascii="Times New Roman" w:eastAsia="Times New Roman" w:hAnsi="Times New Roman" w:cs="Times New Roman"/>
            <w:color w:val="000000"/>
            <w:sz w:val="28"/>
            <w:szCs w:val="28"/>
          </w:rPr>
          <w:delText xml:space="preserve"> can prioritize then more efficiently.</w:delText>
        </w:r>
        <w:bookmarkStart w:id="579" w:name="_Toc126951955"/>
        <w:bookmarkStart w:id="580" w:name="_Toc126952014"/>
        <w:bookmarkStart w:id="581" w:name="_Toc126952071"/>
        <w:bookmarkStart w:id="582" w:name="_Toc126971318"/>
        <w:bookmarkStart w:id="583" w:name="_Toc126971398"/>
        <w:bookmarkStart w:id="584" w:name="_Toc126973709"/>
        <w:bookmarkStart w:id="585" w:name="_Toc126973980"/>
        <w:bookmarkStart w:id="586" w:name="_Toc126975655"/>
        <w:bookmarkStart w:id="587" w:name="_Toc126978598"/>
        <w:bookmarkStart w:id="588" w:name="_Toc126979664"/>
        <w:bookmarkStart w:id="589" w:name="_Toc127031514"/>
        <w:bookmarkStart w:id="590" w:name="_Toc127033339"/>
        <w:bookmarkStart w:id="591" w:name="_Toc127033397"/>
        <w:bookmarkStart w:id="592" w:name="_Toc127054937"/>
        <w:bookmarkStart w:id="593" w:name="_Toc127055057"/>
        <w:bookmarkStart w:id="594" w:name="_Toc127057205"/>
        <w:bookmarkStart w:id="595" w:name="_Toc127127849"/>
        <w:bookmarkStart w:id="596" w:name="_Toc127171110"/>
        <w:bookmarkStart w:id="597" w:name="_Toc127217501"/>
        <w:bookmarkStart w:id="598" w:name="_Toc127220399"/>
        <w:bookmarkStart w:id="599" w:name="_Toc127489845"/>
        <w:bookmarkStart w:id="600" w:name="_Toc127569214"/>
        <w:bookmarkStart w:id="601" w:name="_Toc127576245"/>
        <w:bookmarkStart w:id="602" w:name="_Toc127967739"/>
        <w:bookmarkStart w:id="603" w:name="_Toc128133718"/>
        <w:bookmarkStart w:id="604" w:name="_Toc129350595"/>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del>
    </w:p>
    <w:p w14:paraId="3AC2E287" w14:textId="4ED8C632" w:rsidR="00A14562" w:rsidRPr="00AE5A4E" w:rsidDel="008F1090" w:rsidRDefault="00507C62" w:rsidP="006C3EB9">
      <w:pPr>
        <w:pStyle w:val="ListParagraph"/>
        <w:numPr>
          <w:ilvl w:val="0"/>
          <w:numId w:val="8"/>
        </w:numPr>
        <w:ind w:left="714" w:hanging="357"/>
        <w:contextualSpacing w:val="0"/>
        <w:jc w:val="both"/>
        <w:rPr>
          <w:del w:id="605" w:author="رزان الدوسري ID 443203966" w:date="2023-02-09T11:25:00Z"/>
          <w:rFonts w:ascii="Times New Roman" w:eastAsia="Times New Roman" w:hAnsi="Times New Roman" w:cs="Times New Roman"/>
          <w:color w:val="000000"/>
          <w:sz w:val="28"/>
          <w:szCs w:val="28"/>
        </w:rPr>
      </w:pPr>
      <w:del w:id="606" w:author="رزان الدوسري ID 443203966" w:date="2023-02-09T11:25:00Z">
        <w:r w:rsidRPr="00AE5A4E" w:rsidDel="008F1090">
          <w:rPr>
            <w:rFonts w:ascii="Times New Roman" w:eastAsia="Times New Roman" w:hAnsi="Times New Roman" w:cs="Times New Roman"/>
            <w:color w:val="000000"/>
            <w:sz w:val="28"/>
            <w:szCs w:val="28"/>
          </w:rPr>
          <w:delText>As a user, I want to see “No, Estimate” text on all the user stories that have not been estimated, so that I</w:delText>
        </w:r>
        <w:r w:rsidR="007C34E3" w:rsidRPr="00AE5A4E" w:rsidDel="008F1090">
          <w:rPr>
            <w:rFonts w:ascii="Times New Roman" w:eastAsia="Times New Roman" w:hAnsi="Times New Roman" w:cs="Times New Roman"/>
            <w:color w:val="000000"/>
            <w:sz w:val="28"/>
            <w:szCs w:val="28"/>
          </w:rPr>
          <w:delText xml:space="preserve"> know instantly which user stories are missing estimates.</w:delText>
        </w:r>
        <w:bookmarkStart w:id="607" w:name="_Toc126951956"/>
        <w:bookmarkStart w:id="608" w:name="_Toc126952015"/>
        <w:bookmarkStart w:id="609" w:name="_Toc126952072"/>
        <w:bookmarkStart w:id="610" w:name="_Toc126971319"/>
        <w:bookmarkStart w:id="611" w:name="_Toc126971399"/>
        <w:bookmarkStart w:id="612" w:name="_Toc126973710"/>
        <w:bookmarkStart w:id="613" w:name="_Toc126973981"/>
        <w:bookmarkStart w:id="614" w:name="_Toc126975656"/>
        <w:bookmarkStart w:id="615" w:name="_Toc126978599"/>
        <w:bookmarkStart w:id="616" w:name="_Toc126979665"/>
        <w:bookmarkStart w:id="617" w:name="_Toc127031515"/>
        <w:bookmarkStart w:id="618" w:name="_Toc127033340"/>
        <w:bookmarkStart w:id="619" w:name="_Toc127033398"/>
        <w:bookmarkStart w:id="620" w:name="_Toc127054938"/>
        <w:bookmarkStart w:id="621" w:name="_Toc127055058"/>
        <w:bookmarkStart w:id="622" w:name="_Toc127057206"/>
        <w:bookmarkStart w:id="623" w:name="_Toc127127850"/>
        <w:bookmarkStart w:id="624" w:name="_Toc127171111"/>
        <w:bookmarkStart w:id="625" w:name="_Toc127217502"/>
        <w:bookmarkStart w:id="626" w:name="_Toc127220400"/>
        <w:bookmarkStart w:id="627" w:name="_Toc127489846"/>
        <w:bookmarkStart w:id="628" w:name="_Toc127569215"/>
        <w:bookmarkStart w:id="629" w:name="_Toc127576246"/>
        <w:bookmarkStart w:id="630" w:name="_Toc127967740"/>
        <w:bookmarkStart w:id="631" w:name="_Toc128133719"/>
        <w:bookmarkStart w:id="632" w:name="_Toc12935059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del>
    </w:p>
    <w:p w14:paraId="19B0B98F" w14:textId="40F6EACD" w:rsidR="00B279AB" w:rsidRPr="00AE5A4E" w:rsidDel="008F1090" w:rsidRDefault="00B279AB" w:rsidP="006C3EB9">
      <w:pPr>
        <w:pStyle w:val="ListParagraph"/>
        <w:numPr>
          <w:ilvl w:val="0"/>
          <w:numId w:val="8"/>
        </w:numPr>
        <w:ind w:left="714" w:hanging="357"/>
        <w:contextualSpacing w:val="0"/>
        <w:jc w:val="both"/>
        <w:rPr>
          <w:del w:id="633" w:author="رزان الدوسري ID 443203966" w:date="2023-02-09T11:25:00Z"/>
          <w:rFonts w:ascii="Times New Roman" w:eastAsia="Times New Roman" w:hAnsi="Times New Roman" w:cs="Times New Roman"/>
          <w:color w:val="000000"/>
          <w:sz w:val="28"/>
          <w:szCs w:val="28"/>
        </w:rPr>
      </w:pPr>
      <w:del w:id="634" w:author="رزان الدوسري ID 443203966" w:date="2023-02-09T11:25:00Z">
        <w:r w:rsidRPr="00AE5A4E" w:rsidDel="008F1090">
          <w:rPr>
            <w:rFonts w:ascii="Times New Roman" w:eastAsia="Times New Roman" w:hAnsi="Times New Roman" w:cs="Times New Roman"/>
            <w:color w:val="000000"/>
            <w:sz w:val="28"/>
            <w:szCs w:val="28"/>
          </w:rPr>
          <w:delText>As a user, I want to see description of each dimension, so that I</w:delText>
        </w:r>
        <w:r w:rsidR="007C34E3" w:rsidRPr="00AE5A4E" w:rsidDel="008F1090">
          <w:rPr>
            <w:rFonts w:ascii="Times New Roman" w:eastAsia="Times New Roman" w:hAnsi="Times New Roman" w:cs="Times New Roman"/>
            <w:color w:val="000000"/>
            <w:sz w:val="28"/>
            <w:szCs w:val="28"/>
          </w:rPr>
          <w:delText xml:space="preserve"> can gain a better understanding of the dimensions</w:delText>
        </w:r>
        <w:r w:rsidRPr="00AE5A4E" w:rsidDel="008F1090">
          <w:rPr>
            <w:rFonts w:ascii="Times New Roman" w:eastAsia="Times New Roman" w:hAnsi="Times New Roman" w:cs="Times New Roman"/>
            <w:color w:val="000000"/>
            <w:sz w:val="28"/>
            <w:szCs w:val="28"/>
          </w:rPr>
          <w:delText>.</w:delText>
        </w:r>
        <w:bookmarkStart w:id="635" w:name="_Toc126951957"/>
        <w:bookmarkStart w:id="636" w:name="_Toc126952016"/>
        <w:bookmarkStart w:id="637" w:name="_Toc126952073"/>
        <w:bookmarkStart w:id="638" w:name="_Toc126971320"/>
        <w:bookmarkStart w:id="639" w:name="_Toc126971400"/>
        <w:bookmarkStart w:id="640" w:name="_Toc126973711"/>
        <w:bookmarkStart w:id="641" w:name="_Toc126973982"/>
        <w:bookmarkStart w:id="642" w:name="_Toc126975657"/>
        <w:bookmarkStart w:id="643" w:name="_Toc126978600"/>
        <w:bookmarkStart w:id="644" w:name="_Toc126979666"/>
        <w:bookmarkStart w:id="645" w:name="_Toc127031516"/>
        <w:bookmarkStart w:id="646" w:name="_Toc127033341"/>
        <w:bookmarkStart w:id="647" w:name="_Toc127033399"/>
        <w:bookmarkStart w:id="648" w:name="_Toc127054939"/>
        <w:bookmarkStart w:id="649" w:name="_Toc127055059"/>
        <w:bookmarkStart w:id="650" w:name="_Toc127057207"/>
        <w:bookmarkStart w:id="651" w:name="_Toc127127851"/>
        <w:bookmarkStart w:id="652" w:name="_Toc127171112"/>
        <w:bookmarkStart w:id="653" w:name="_Toc127217503"/>
        <w:bookmarkStart w:id="654" w:name="_Toc127220401"/>
        <w:bookmarkStart w:id="655" w:name="_Toc127489847"/>
        <w:bookmarkStart w:id="656" w:name="_Toc127569216"/>
        <w:bookmarkStart w:id="657" w:name="_Toc127576247"/>
        <w:bookmarkStart w:id="658" w:name="_Toc127967741"/>
        <w:bookmarkStart w:id="659" w:name="_Toc128133720"/>
        <w:bookmarkStart w:id="660" w:name="_Toc129350597"/>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del>
    </w:p>
    <w:p w14:paraId="184F36C8" w14:textId="720932EE" w:rsidR="00DD0E8F" w:rsidRPr="00AE5A4E" w:rsidDel="008F1090" w:rsidRDefault="006A0C79" w:rsidP="006C3EB9">
      <w:pPr>
        <w:pStyle w:val="ListParagraph"/>
        <w:numPr>
          <w:ilvl w:val="0"/>
          <w:numId w:val="8"/>
        </w:numPr>
        <w:ind w:left="714" w:hanging="357"/>
        <w:contextualSpacing w:val="0"/>
        <w:jc w:val="both"/>
        <w:rPr>
          <w:del w:id="661" w:author="رزان الدوسري ID 443203966" w:date="2023-02-09T11:25:00Z"/>
          <w:rFonts w:ascii="Times New Roman" w:eastAsia="Times New Roman" w:hAnsi="Times New Roman" w:cs="Times New Roman"/>
          <w:color w:val="000000"/>
          <w:sz w:val="28"/>
          <w:szCs w:val="28"/>
        </w:rPr>
      </w:pPr>
      <w:del w:id="662" w:author="رزان الدوسري ID 443203966" w:date="2023-02-09T11:25:00Z">
        <w:r w:rsidRPr="00AE5A4E" w:rsidDel="008F1090">
          <w:rPr>
            <w:rFonts w:ascii="Times New Roman" w:eastAsia="Times New Roman" w:hAnsi="Times New Roman" w:cs="Times New Roman"/>
            <w:color w:val="000000"/>
            <w:sz w:val="28"/>
            <w:szCs w:val="28"/>
          </w:rPr>
          <w:delText>As a user, I want to see description of each suggested UX methods, so that I</w:delText>
        </w:r>
        <w:r w:rsidR="007C34E3" w:rsidRPr="00AE5A4E" w:rsidDel="008F1090">
          <w:rPr>
            <w:rFonts w:ascii="Times New Roman" w:eastAsia="Times New Roman" w:hAnsi="Times New Roman" w:cs="Times New Roman"/>
            <w:color w:val="000000"/>
            <w:sz w:val="28"/>
            <w:szCs w:val="28"/>
          </w:rPr>
          <w:delText xml:space="preserve"> decide which methods suits my needs.</w:delText>
        </w:r>
        <w:r w:rsidRPr="00AE5A4E" w:rsidDel="008F1090">
          <w:rPr>
            <w:rFonts w:ascii="Times New Roman" w:eastAsia="Times New Roman" w:hAnsi="Times New Roman" w:cs="Times New Roman"/>
            <w:color w:val="000000"/>
            <w:sz w:val="28"/>
            <w:szCs w:val="28"/>
          </w:rPr>
          <w:delText xml:space="preserve"> </w:delText>
        </w:r>
        <w:bookmarkStart w:id="663" w:name="_Toc126951958"/>
        <w:bookmarkStart w:id="664" w:name="_Toc126952017"/>
        <w:bookmarkStart w:id="665" w:name="_Toc126952074"/>
        <w:bookmarkStart w:id="666" w:name="_Toc126971321"/>
        <w:bookmarkStart w:id="667" w:name="_Toc126971401"/>
        <w:bookmarkStart w:id="668" w:name="_Toc126973712"/>
        <w:bookmarkStart w:id="669" w:name="_Toc126973983"/>
        <w:bookmarkStart w:id="670" w:name="_Toc126975658"/>
        <w:bookmarkStart w:id="671" w:name="_Toc126978601"/>
        <w:bookmarkStart w:id="672" w:name="_Toc126979667"/>
        <w:bookmarkStart w:id="673" w:name="_Toc127031517"/>
        <w:bookmarkStart w:id="674" w:name="_Toc127033342"/>
        <w:bookmarkStart w:id="675" w:name="_Toc127033400"/>
        <w:bookmarkStart w:id="676" w:name="_Toc127054940"/>
        <w:bookmarkStart w:id="677" w:name="_Toc127055060"/>
        <w:bookmarkStart w:id="678" w:name="_Toc127057208"/>
        <w:bookmarkStart w:id="679" w:name="_Toc127127852"/>
        <w:bookmarkStart w:id="680" w:name="_Toc127171113"/>
        <w:bookmarkStart w:id="681" w:name="_Toc127217504"/>
        <w:bookmarkStart w:id="682" w:name="_Toc127220402"/>
        <w:bookmarkStart w:id="683" w:name="_Toc127489848"/>
        <w:bookmarkStart w:id="684" w:name="_Toc127569217"/>
        <w:bookmarkStart w:id="685" w:name="_Toc127576248"/>
        <w:bookmarkStart w:id="686" w:name="_Toc127967742"/>
        <w:bookmarkStart w:id="687" w:name="_Toc128133721"/>
        <w:bookmarkStart w:id="688" w:name="_Toc129350598"/>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del>
    </w:p>
    <w:p w14:paraId="5FEEBBB3" w14:textId="68F7F47C" w:rsidR="000057FA" w:rsidRPr="00AE5A4E" w:rsidRDefault="00F93582" w:rsidP="00A14562">
      <w:pPr>
        <w:pStyle w:val="Heading2"/>
        <w:numPr>
          <w:ilvl w:val="2"/>
          <w:numId w:val="2"/>
        </w:numPr>
        <w:spacing w:before="0" w:line="480" w:lineRule="auto"/>
        <w:rPr>
          <w:rFonts w:ascii="Times New Roman" w:hAnsi="Times New Roman" w:cs="Times New Roman"/>
          <w:b/>
          <w:bCs/>
          <w:color w:val="auto"/>
          <w:sz w:val="28"/>
          <w:szCs w:val="28"/>
        </w:rPr>
      </w:pPr>
      <w:bookmarkStart w:id="689" w:name="_Toc129350599"/>
      <w:r w:rsidRPr="00AE5A4E">
        <w:rPr>
          <w:rFonts w:ascii="Times New Roman" w:hAnsi="Times New Roman" w:cs="Times New Roman"/>
          <w:b/>
          <w:bCs/>
          <w:color w:val="auto"/>
          <w:sz w:val="28"/>
          <w:szCs w:val="28"/>
        </w:rPr>
        <w:t>Implementation</w:t>
      </w:r>
      <w:bookmarkEnd w:id="689"/>
    </w:p>
    <w:p w14:paraId="0B6B179C" w14:textId="62F658B5" w:rsidR="00F93582" w:rsidRDefault="00F93582" w:rsidP="00C443F7">
      <w:pPr>
        <w:pStyle w:val="NormalWeb"/>
        <w:spacing w:before="0" w:beforeAutospacing="0"/>
        <w:ind w:firstLine="284"/>
        <w:jc w:val="both"/>
        <w:rPr>
          <w:rFonts w:ascii="TimesNewRomanPSMT" w:hAnsi="TimesNewRomanPSMT"/>
        </w:rPr>
      </w:pPr>
      <w:r>
        <w:rPr>
          <w:rFonts w:ascii="TimesNewRomanPSMT" w:hAnsi="TimesNewRomanPSMT"/>
        </w:rPr>
        <w:t xml:space="preserve">This section provides the implementation details in terms of hardware, development environment, development processes, and screenshots of the developed tool. </w:t>
      </w:r>
    </w:p>
    <w:p w14:paraId="2668F332" w14:textId="714BE810" w:rsidR="00B2403A" w:rsidRDefault="00B2403A" w:rsidP="00B2403A">
      <w:pPr>
        <w:pStyle w:val="Heading2"/>
        <w:numPr>
          <w:ilvl w:val="3"/>
          <w:numId w:val="2"/>
        </w:numPr>
        <w:spacing w:line="480" w:lineRule="auto"/>
        <w:rPr>
          <w:rFonts w:ascii="Times New Roman" w:hAnsi="Times New Roman" w:cs="Times New Roman"/>
          <w:b/>
          <w:bCs/>
          <w:color w:val="auto"/>
          <w:sz w:val="28"/>
          <w:szCs w:val="28"/>
        </w:rPr>
      </w:pPr>
      <w:bookmarkStart w:id="690" w:name="_Toc129350600"/>
      <w:r w:rsidRPr="00B2403A">
        <w:rPr>
          <w:rFonts w:ascii="Times New Roman" w:hAnsi="Times New Roman" w:cs="Times New Roman"/>
          <w:b/>
          <w:bCs/>
          <w:color w:val="auto"/>
          <w:sz w:val="28"/>
          <w:szCs w:val="28"/>
        </w:rPr>
        <w:t>Hardware Description</w:t>
      </w:r>
      <w:bookmarkEnd w:id="690"/>
    </w:p>
    <w:p w14:paraId="1C0DD382" w14:textId="77777777" w:rsidR="000533AA" w:rsidRDefault="00B2403A" w:rsidP="00C443F7">
      <w:pPr>
        <w:ind w:firstLine="284"/>
        <w:jc w:val="both"/>
        <w:rPr>
          <w:rFonts w:ascii="TimesNewRomanPSMT" w:eastAsia="Times New Roman" w:hAnsi="TimesNewRomanPSMT" w:cs="Times New Roman"/>
          <w:sz w:val="24"/>
          <w:szCs w:val="24"/>
        </w:rPr>
      </w:pPr>
      <w:r w:rsidRPr="00B2403A">
        <w:rPr>
          <w:rFonts w:ascii="TimesNewRomanPSMT" w:eastAsia="Times New Roman" w:hAnsi="TimesNewRomanPSMT" w:cs="Times New Roman"/>
          <w:sz w:val="24"/>
          <w:szCs w:val="24"/>
        </w:rPr>
        <w:t>MacBook Pro personal computer (macOS Monterey) has been used to implement this project. The computer has the following specifications:</w:t>
      </w:r>
    </w:p>
    <w:p w14:paraId="24DD61DC" w14:textId="77777777" w:rsidR="000533AA" w:rsidRPr="000533AA" w:rsidRDefault="00B2403A" w:rsidP="006C3EB9">
      <w:pPr>
        <w:pStyle w:val="ListParagraph"/>
        <w:numPr>
          <w:ilvl w:val="0"/>
          <w:numId w:val="10"/>
        </w:numPr>
        <w:jc w:val="both"/>
        <w:rPr>
          <w:rFonts w:ascii="TimesNewRomanPSMT" w:eastAsia="Times New Roman" w:hAnsi="TimesNewRomanPSMT" w:cs="Times New Roman"/>
          <w:sz w:val="24"/>
          <w:szCs w:val="24"/>
        </w:rPr>
      </w:pPr>
      <w:r w:rsidRPr="000533AA">
        <w:rPr>
          <w:rFonts w:ascii="TimesNewRomanPSMT" w:eastAsia="Times New Roman" w:hAnsi="TimesNewRomanPSMT" w:cs="Times New Roman"/>
          <w:sz w:val="24"/>
          <w:szCs w:val="24"/>
        </w:rPr>
        <w:t xml:space="preserve">Processor: </w:t>
      </w:r>
      <w:r w:rsidR="00B204DD" w:rsidRPr="000533AA">
        <w:rPr>
          <w:rFonts w:ascii="TimesNewRomanPSMT" w:eastAsia="Times New Roman" w:hAnsi="TimesNewRomanPSMT" w:cs="Times New Roman"/>
          <w:sz w:val="24"/>
          <w:szCs w:val="24"/>
        </w:rPr>
        <w:t>Apple M1 Pro chip with 10‑core CPU</w:t>
      </w:r>
      <w:r w:rsidRPr="000533AA">
        <w:rPr>
          <w:rFonts w:ascii="TimesNewRomanPSMT" w:eastAsia="Times New Roman" w:hAnsi="TimesNewRomanPSMT" w:cs="Times New Roman"/>
          <w:sz w:val="24"/>
          <w:szCs w:val="24"/>
        </w:rPr>
        <w:t>.</w:t>
      </w:r>
    </w:p>
    <w:p w14:paraId="36494CB6" w14:textId="4F55AD12" w:rsidR="000057FA" w:rsidRPr="000533AA" w:rsidRDefault="00B2403A" w:rsidP="006C3EB9">
      <w:pPr>
        <w:pStyle w:val="ListParagraph"/>
        <w:numPr>
          <w:ilvl w:val="0"/>
          <w:numId w:val="10"/>
        </w:numPr>
        <w:jc w:val="both"/>
        <w:rPr>
          <w:rFonts w:ascii="TimesNewRomanPSMT" w:eastAsia="Times New Roman" w:hAnsi="TimesNewRomanPSMT" w:cs="Times New Roman"/>
          <w:sz w:val="24"/>
          <w:szCs w:val="24"/>
        </w:rPr>
      </w:pPr>
      <w:r w:rsidRPr="000533AA">
        <w:rPr>
          <w:rFonts w:ascii="TimesNewRomanPSMT" w:eastAsia="Times New Roman" w:hAnsi="TimesNewRomanPSMT" w:cs="Times New Roman"/>
          <w:sz w:val="24"/>
          <w:szCs w:val="24"/>
        </w:rPr>
        <w:t>Random Access Memory: 16 GB.</w:t>
      </w:r>
    </w:p>
    <w:p w14:paraId="168CFE53" w14:textId="372A2351" w:rsidR="001C237C" w:rsidRDefault="00B204DD" w:rsidP="001C237C">
      <w:pPr>
        <w:pStyle w:val="Heading2"/>
        <w:numPr>
          <w:ilvl w:val="3"/>
          <w:numId w:val="2"/>
        </w:numPr>
        <w:spacing w:line="480" w:lineRule="auto"/>
        <w:rPr>
          <w:rFonts w:ascii="Times New Roman" w:hAnsi="Times New Roman" w:cs="Times New Roman"/>
          <w:b/>
          <w:bCs/>
          <w:color w:val="auto"/>
          <w:sz w:val="28"/>
          <w:szCs w:val="28"/>
        </w:rPr>
      </w:pPr>
      <w:bookmarkStart w:id="691" w:name="_Toc129350601"/>
      <w:r w:rsidRPr="00B204DD">
        <w:rPr>
          <w:rFonts w:ascii="Times New Roman" w:hAnsi="Times New Roman" w:cs="Times New Roman"/>
          <w:b/>
          <w:bCs/>
          <w:color w:val="auto"/>
          <w:sz w:val="28"/>
          <w:szCs w:val="28"/>
        </w:rPr>
        <w:t>Development Environment</w:t>
      </w:r>
      <w:bookmarkEnd w:id="691"/>
      <w:r w:rsidRPr="00B204DD">
        <w:rPr>
          <w:rFonts w:ascii="Times New Roman" w:hAnsi="Times New Roman" w:cs="Times New Roman"/>
          <w:b/>
          <w:bCs/>
          <w:color w:val="auto"/>
          <w:sz w:val="28"/>
          <w:szCs w:val="28"/>
        </w:rPr>
        <w:t xml:space="preserve"> </w:t>
      </w:r>
    </w:p>
    <w:p w14:paraId="298899AD" w14:textId="784F36FB" w:rsidR="003436AF" w:rsidRPr="003F0BC1" w:rsidRDefault="003F0BC1" w:rsidP="006E21F1">
      <w:pPr>
        <w:ind w:firstLine="284"/>
        <w:jc w:val="both"/>
        <w:rPr>
          <w:rFonts w:ascii="TimesNewRomanPSMT" w:eastAsia="Times New Roman" w:hAnsi="TimesNewRomanPSMT" w:cs="Times New Roman"/>
          <w:sz w:val="24"/>
          <w:szCs w:val="24"/>
        </w:rPr>
      </w:pPr>
      <w:r w:rsidRPr="003F0BC1">
        <w:rPr>
          <w:rFonts w:ascii="TimesNewRomanPSMT" w:eastAsia="Times New Roman" w:hAnsi="TimesNewRomanPSMT" w:cs="Times New Roman"/>
          <w:sz w:val="24"/>
          <w:szCs w:val="24"/>
        </w:rPr>
        <w:t>This tool (power-up) is implemented in Visual Studio Code (VS Code)</w:t>
      </w:r>
      <w:sdt>
        <w:sdtPr>
          <w:rPr>
            <w:rFonts w:ascii="TimesNewRomanPSMT" w:eastAsia="Times New Roman" w:hAnsi="TimesNewRomanPSMT" w:cs="Times New Roman"/>
            <w:color w:val="000000"/>
            <w:sz w:val="24"/>
            <w:szCs w:val="24"/>
          </w:rPr>
          <w:tag w:val="MENDELEY_CITATION_v3_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"/>
          <w:id w:val="-2130848108"/>
          <w:placeholder>
            <w:docPart w:val="DefaultPlaceholder_-1854013440"/>
          </w:placeholder>
        </w:sdtPr>
        <w:sdtEndPr/>
        <w:sdtContent>
          <w:r w:rsidR="0053281D" w:rsidRPr="0053281D">
            <w:rPr>
              <w:rFonts w:ascii="TimesNewRomanPSMT" w:eastAsia="Times New Roman" w:hAnsi="TimesNewRomanPSMT" w:cs="Times New Roman"/>
              <w:color w:val="000000"/>
              <w:sz w:val="24"/>
              <w:szCs w:val="24"/>
            </w:rPr>
            <w:t>[50]</w:t>
          </w:r>
        </w:sdtContent>
      </w:sdt>
      <w:r w:rsidRPr="003F0BC1">
        <w:rPr>
          <w:rFonts w:ascii="TimesNewRomanPSMT" w:eastAsia="Times New Roman" w:hAnsi="TimesNewRomanPSMT" w:cs="Times New Roman"/>
          <w:sz w:val="24"/>
          <w:szCs w:val="24"/>
        </w:rPr>
        <w:t xml:space="preserve">, an integrated development environment (IDE) dedicated to building Web applications and cloud programs. The programming language used is JavaScript which is one of the most used programming languages for front-end development </w:t>
      </w:r>
      <w:sdt>
        <w:sdtPr>
          <w:rPr>
            <w:rFonts w:ascii="TimesNewRomanPSMT" w:eastAsia="Times New Roman" w:hAnsi="TimesNewRomanPSMT" w:cs="Times New Roman"/>
            <w:color w:val="000000"/>
            <w:sz w:val="24"/>
            <w:szCs w:val="24"/>
          </w:rPr>
          <w:tag w:val="MENDELEY_CITATION_v3_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"/>
          <w:id w:val="1806662883"/>
          <w:placeholder>
            <w:docPart w:val="DefaultPlaceholder_-1854013440"/>
          </w:placeholder>
        </w:sdtPr>
        <w:sdtEndPr/>
        <w:sdtContent>
          <w:r w:rsidR="0053281D" w:rsidRPr="0053281D">
            <w:rPr>
              <w:rFonts w:ascii="TimesNewRomanPSMT" w:eastAsia="Times New Roman" w:hAnsi="TimesNewRomanPSMT" w:cs="Times New Roman"/>
              <w:color w:val="000000"/>
              <w:sz w:val="24"/>
              <w:szCs w:val="24"/>
            </w:rPr>
            <w:t>[51]</w:t>
          </w:r>
        </w:sdtContent>
      </w:sdt>
      <w:r w:rsidRPr="003F0BC1">
        <w:rPr>
          <w:rFonts w:ascii="TimesNewRomanPSMT" w:eastAsia="Times New Roman" w:hAnsi="TimesNewRomanPSMT" w:cs="Times New Roman"/>
          <w:sz w:val="24"/>
          <w:szCs w:val="24"/>
        </w:rPr>
        <w:t xml:space="preserve">, it is used for developing Trello Power-ups. In this </w:t>
      </w:r>
      <w:r w:rsidRPr="003F0BC1">
        <w:rPr>
          <w:rFonts w:ascii="TimesNewRomanPSMT" w:eastAsia="Times New Roman" w:hAnsi="TimesNewRomanPSMT" w:cs="Times New Roman"/>
          <w:sz w:val="24"/>
          <w:szCs w:val="24"/>
        </w:rPr>
        <w:lastRenderedPageBreak/>
        <w:t>work, we used the following JavaScript library “jQuery” to simplify JavaScript as it takes a lot of common tasks that require many lines of JavaScript code to accomplish and wraps them into methods that you can call with a single line of code. Moreover, Netlify a web development hosting platform was used to build and deploy the tool.</w:t>
      </w:r>
      <w:r w:rsidR="00047972">
        <w:rPr>
          <w:rFonts w:ascii="TimesNewRomanPSMT" w:eastAsia="Times New Roman" w:hAnsi="TimesNewRomanPSMT" w:cs="Times New Roman"/>
          <w:sz w:val="24"/>
          <w:szCs w:val="24"/>
        </w:rPr>
        <w:t xml:space="preserve"> Below is the brief of the technologies </w:t>
      </w:r>
      <w:r w:rsidR="006E21F1" w:rsidRPr="000863B5">
        <w:rPr>
          <w:rFonts w:ascii="Times New Roman" w:hAnsi="Times New Roman" w:cs="Times New Roman"/>
          <w:b/>
          <w:noProof/>
          <w:sz w:val="28"/>
          <w:szCs w:val="28"/>
        </w:rPr>
        <w:drawing>
          <wp:anchor distT="0" distB="0" distL="114300" distR="114300" simplePos="0" relativeHeight="251658248" behindDoc="1" locked="0" layoutInCell="1" allowOverlap="1" wp14:anchorId="06DCA51A" wp14:editId="086A25F1">
            <wp:simplePos x="0" y="0"/>
            <wp:positionH relativeFrom="column">
              <wp:posOffset>1214120</wp:posOffset>
            </wp:positionH>
            <wp:positionV relativeFrom="paragraph">
              <wp:posOffset>1095643</wp:posOffset>
            </wp:positionV>
            <wp:extent cx="309245" cy="309245"/>
            <wp:effectExtent l="0" t="0" r="0" b="0"/>
            <wp:wrapTight wrapText="bothSides">
              <wp:wrapPolygon edited="0">
                <wp:start x="0" y="0"/>
                <wp:lineTo x="0" y="20402"/>
                <wp:lineTo x="20402" y="20402"/>
                <wp:lineTo x="20402" y="0"/>
                <wp:lineTo x="0" y="0"/>
              </wp:wrapPolygon>
            </wp:wrapTight>
            <wp:docPr id="15" name="Picture 15" descr="Trello - Free logo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ello - Free logo icon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9245" cy="30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7972">
        <w:rPr>
          <w:rFonts w:ascii="TimesNewRomanPSMT" w:eastAsia="Times New Roman" w:hAnsi="TimesNewRomanPSMT" w:cs="Times New Roman"/>
          <w:sz w:val="24"/>
          <w:szCs w:val="24"/>
        </w:rPr>
        <w:t xml:space="preserve">that were used to develop </w:t>
      </w:r>
      <w:r w:rsidR="00B21901" w:rsidRPr="00B21901">
        <w:rPr>
          <w:rFonts w:ascii="TimesNewRomanPSMT" w:eastAsia="Times New Roman" w:hAnsi="TimesNewRomanPSMT" w:cs="Times New Roman"/>
          <w:sz w:val="24"/>
          <w:szCs w:val="24"/>
        </w:rPr>
        <w:t>UX-Estimator</w:t>
      </w:r>
      <w:r w:rsidR="00047972">
        <w:rPr>
          <w:rFonts w:ascii="TimesNewRomanPSMT" w:eastAsia="Times New Roman" w:hAnsi="TimesNewRomanPSMT" w:cs="Times New Roman"/>
          <w:sz w:val="24"/>
          <w:szCs w:val="24"/>
        </w:rPr>
        <w:t>.</w:t>
      </w:r>
    </w:p>
    <w:p w14:paraId="54EE8B23" w14:textId="2EC5FF10" w:rsidR="00E844FE" w:rsidRDefault="00E844FE" w:rsidP="006C3EB9">
      <w:pPr>
        <w:pStyle w:val="ListParagraph"/>
        <w:numPr>
          <w:ilvl w:val="0"/>
          <w:numId w:val="11"/>
        </w:numPr>
        <w:ind w:left="993"/>
        <w:rPr>
          <w:rFonts w:ascii="Times New Roman" w:hAnsi="Times New Roman" w:cs="Times New Roman"/>
          <w:b/>
          <w:sz w:val="28"/>
          <w:szCs w:val="28"/>
        </w:rPr>
      </w:pPr>
      <w:r w:rsidRPr="00E844FE">
        <w:rPr>
          <w:rFonts w:ascii="Times New Roman" w:hAnsi="Times New Roman" w:cs="Times New Roman"/>
          <w:b/>
          <w:sz w:val="28"/>
          <w:szCs w:val="28"/>
        </w:rPr>
        <w:t>Trello</w:t>
      </w:r>
      <w:r w:rsidR="000863B5" w:rsidRPr="000863B5">
        <w:rPr>
          <w:rFonts w:asciiTheme="minorHAnsi" w:eastAsiaTheme="minorEastAsia" w:hAnsiTheme="minorHAnsi" w:cstheme="minorBidi"/>
          <w:sz w:val="24"/>
          <w:szCs w:val="24"/>
        </w:rPr>
        <w:t xml:space="preserve"> </w:t>
      </w:r>
      <w:r w:rsidR="000863B5" w:rsidRPr="000863B5">
        <w:rPr>
          <w:rFonts w:ascii="Times New Roman" w:hAnsi="Times New Roman" w:cs="Times New Roman"/>
          <w:b/>
          <w:sz w:val="28"/>
          <w:szCs w:val="28"/>
        </w:rPr>
        <w:fldChar w:fldCharType="begin"/>
      </w:r>
      <w:r w:rsidR="000863B5" w:rsidRPr="000863B5">
        <w:rPr>
          <w:rFonts w:ascii="Times New Roman" w:hAnsi="Times New Roman" w:cs="Times New Roman"/>
          <w:b/>
          <w:sz w:val="28"/>
          <w:szCs w:val="28"/>
        </w:rPr>
        <w:instrText xml:space="preserve"> INCLUDEPICTURE "/Users/user/Library/Group Containers/UBF8T346G9.ms/WebArchiveCopyPasteTempFiles/com.microsoft.Word/6124991.png" \* MERGEFORMATINET </w:instrText>
      </w:r>
      <w:r w:rsidR="000863B5" w:rsidRPr="000863B5">
        <w:rPr>
          <w:rFonts w:ascii="Times New Roman" w:hAnsi="Times New Roman" w:cs="Times New Roman"/>
          <w:b/>
          <w:sz w:val="28"/>
          <w:szCs w:val="28"/>
        </w:rPr>
        <w:fldChar w:fldCharType="end"/>
      </w:r>
    </w:p>
    <w:p w14:paraId="7DA9422C" w14:textId="18715F13" w:rsidR="00A70D25" w:rsidRPr="00FA6B86" w:rsidRDefault="003436AF" w:rsidP="00C443F7">
      <w:pPr>
        <w:ind w:firstLine="284"/>
        <w:jc w:val="both"/>
        <w:rPr>
          <w:rFonts w:ascii="TimesNewRomanPSMT" w:eastAsia="Times New Roman" w:hAnsi="TimesNewRomanPSMT" w:cs="Times New Roman"/>
          <w:sz w:val="24"/>
          <w:szCs w:val="24"/>
        </w:rPr>
      </w:pPr>
      <w:r>
        <w:rPr>
          <w:noProof/>
        </w:rPr>
        <w:drawing>
          <wp:anchor distT="0" distB="0" distL="114300" distR="114300" simplePos="0" relativeHeight="251658247" behindDoc="0" locked="0" layoutInCell="1" allowOverlap="1" wp14:anchorId="707A5A8F" wp14:editId="37D9FBC8">
            <wp:simplePos x="0" y="0"/>
            <wp:positionH relativeFrom="column">
              <wp:posOffset>1262282</wp:posOffset>
            </wp:positionH>
            <wp:positionV relativeFrom="paragraph">
              <wp:posOffset>2095500</wp:posOffset>
            </wp:positionV>
            <wp:extent cx="331470" cy="331470"/>
            <wp:effectExtent l="0" t="0" r="0" b="0"/>
            <wp:wrapThrough wrapText="bothSides">
              <wp:wrapPolygon edited="0">
                <wp:start x="8276" y="0"/>
                <wp:lineTo x="0" y="9103"/>
                <wp:lineTo x="0" y="11586"/>
                <wp:lineTo x="7448" y="20690"/>
                <wp:lineTo x="8276" y="20690"/>
                <wp:lineTo x="12414" y="20690"/>
                <wp:lineTo x="13241" y="20690"/>
                <wp:lineTo x="20690" y="11586"/>
                <wp:lineTo x="20690" y="9103"/>
                <wp:lineTo x="12414" y="0"/>
                <wp:lineTo x="8276"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1470" cy="331470"/>
                    </a:xfrm>
                    <a:prstGeom prst="rect">
                      <a:avLst/>
                    </a:prstGeom>
                    <a:noFill/>
                    <a:ln>
                      <a:noFill/>
                    </a:ln>
                  </pic:spPr>
                </pic:pic>
              </a:graphicData>
            </a:graphic>
            <wp14:sizeRelH relativeFrom="page">
              <wp14:pctWidth>0</wp14:pctWidth>
            </wp14:sizeRelH>
            <wp14:sizeRelV relativeFrom="page">
              <wp14:pctHeight>0</wp14:pctHeight>
            </wp14:sizeRelV>
          </wp:anchor>
        </w:drawing>
      </w:r>
      <w:r w:rsidR="00D87899" w:rsidRPr="00D87899">
        <w:rPr>
          <w:rFonts w:ascii="TimesNewRomanPSMT" w:eastAsia="Times New Roman" w:hAnsi="TimesNewRomanPSMT" w:cs="Times New Roman"/>
          <w:sz w:val="24"/>
          <w:szCs w:val="24"/>
        </w:rPr>
        <w:t>Trello</w:t>
      </w:r>
      <w:r w:rsidR="00D91A8C">
        <w:rPr>
          <w:rFonts w:ascii="TimesNewRomanPSMT" w:eastAsia="Times New Roman" w:hAnsi="TimesNewRomanPSMT" w:cs="Times New Roman"/>
          <w:sz w:val="24"/>
          <w:szCs w:val="24"/>
        </w:rPr>
        <w:t xml:space="preserve"> </w:t>
      </w:r>
      <w:sdt>
        <w:sdtPr>
          <w:rPr>
            <w:rFonts w:ascii="TimesNewRomanPSMT" w:eastAsia="Times New Roman" w:hAnsi="TimesNewRomanPSMT" w:cs="Times New Roman"/>
            <w:color w:val="000000"/>
            <w:sz w:val="24"/>
            <w:szCs w:val="24"/>
          </w:rPr>
          <w:tag w:val="MENDELEY_CITATION_v3_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"/>
          <w:id w:val="-1124081362"/>
          <w:placeholder>
            <w:docPart w:val="DefaultPlaceholder_-1854013440"/>
          </w:placeholder>
        </w:sdtPr>
        <w:sdtEndPr/>
        <w:sdtContent>
          <w:r w:rsidR="0053281D" w:rsidRPr="0053281D">
            <w:rPr>
              <w:rFonts w:ascii="TimesNewRomanPSMT" w:eastAsia="Times New Roman" w:hAnsi="TimesNewRomanPSMT" w:cs="Times New Roman"/>
              <w:color w:val="000000"/>
              <w:sz w:val="24"/>
              <w:szCs w:val="24"/>
            </w:rPr>
            <w:t>[52]</w:t>
          </w:r>
        </w:sdtContent>
      </w:sdt>
      <w:r w:rsidR="00D87899" w:rsidRPr="00D87899">
        <w:rPr>
          <w:rFonts w:ascii="TimesNewRomanPSMT" w:eastAsia="Times New Roman" w:hAnsi="TimesNewRomanPSMT" w:cs="Times New Roman"/>
          <w:sz w:val="24"/>
          <w:szCs w:val="24"/>
        </w:rPr>
        <w:t xml:space="preserve"> is a web-based project management application that supports Kanban, allowing users to track progress on their projects. Trello utilizes the concept of boards to represent projects, and within each board, there are lists of tasks and cards representing these tasks. Cards are moved between lists to indicate task completion. Trello provides functionality called Power-ups which are </w:t>
      </w:r>
      <w:proofErr w:type="gramStart"/>
      <w:r w:rsidR="00D87899" w:rsidRPr="00D87899">
        <w:rPr>
          <w:rFonts w:ascii="TimesNewRomanPSMT" w:eastAsia="Times New Roman" w:hAnsi="TimesNewRomanPSMT" w:cs="Times New Roman"/>
          <w:sz w:val="24"/>
          <w:szCs w:val="24"/>
        </w:rPr>
        <w:t>similar to</w:t>
      </w:r>
      <w:proofErr w:type="gramEnd"/>
      <w:r w:rsidR="00D87899" w:rsidRPr="00D87899">
        <w:rPr>
          <w:rFonts w:ascii="TimesNewRomanPSMT" w:eastAsia="Times New Roman" w:hAnsi="TimesNewRomanPSMT" w:cs="Times New Roman"/>
          <w:sz w:val="24"/>
          <w:szCs w:val="24"/>
        </w:rPr>
        <w:t xml:space="preserve"> plugins to extend the basic features of this collaboration platform and allow integration with other applications. Trello Power-Ups </w:t>
      </w:r>
      <w:sdt>
        <w:sdtPr>
          <w:rPr>
            <w:rFonts w:ascii="TimesNewRomanPSMT" w:eastAsia="Times New Roman" w:hAnsi="TimesNewRomanPSMT" w:cs="Times New Roman"/>
            <w:color w:val="000000"/>
            <w:sz w:val="24"/>
            <w:szCs w:val="24"/>
          </w:rPr>
          <w:tag w:val="MENDELEY_CITATION_v3_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"/>
          <w:id w:val="1159816192"/>
          <w:placeholder>
            <w:docPart w:val="DefaultPlaceholder_-1854013440"/>
          </w:placeholder>
        </w:sdtPr>
        <w:sdtEndPr/>
        <w:sdtContent>
          <w:r w:rsidR="0053281D" w:rsidRPr="0053281D">
            <w:rPr>
              <w:rFonts w:ascii="TimesNewRomanPSMT" w:eastAsia="Times New Roman" w:hAnsi="TimesNewRomanPSMT" w:cs="Times New Roman"/>
              <w:color w:val="000000"/>
              <w:sz w:val="24"/>
              <w:szCs w:val="24"/>
            </w:rPr>
            <w:t>[53]</w:t>
          </w:r>
        </w:sdtContent>
      </w:sdt>
      <w:r w:rsidR="00D91A8C">
        <w:rPr>
          <w:rFonts w:ascii="TimesNewRomanPSMT" w:eastAsia="Times New Roman" w:hAnsi="TimesNewRomanPSMT" w:cs="Times New Roman"/>
          <w:color w:val="000000"/>
          <w:sz w:val="24"/>
          <w:szCs w:val="24"/>
        </w:rPr>
        <w:t xml:space="preserve"> </w:t>
      </w:r>
      <w:r w:rsidR="00A70D25" w:rsidRPr="00A70D25">
        <w:rPr>
          <w:rFonts w:ascii="TimesNewRomanPSMT" w:eastAsia="Times New Roman" w:hAnsi="TimesNewRomanPSMT" w:cs="Times New Roman"/>
          <w:sz w:val="24"/>
          <w:szCs w:val="24"/>
        </w:rPr>
        <w:t>provide features such as custom fields, calendar views, voting, and more. With Power-Ups, developers can create custom integrations with third-party services and build custom features for Trello boards. Developers can also use the Trello API to create powerful automation tools that can be used to automate tasks and processes within Trello.</w:t>
      </w:r>
    </w:p>
    <w:p w14:paraId="20DFD58E" w14:textId="73EC23A8" w:rsidR="00E844FE" w:rsidRDefault="00E844FE" w:rsidP="006C3EB9">
      <w:pPr>
        <w:pStyle w:val="ListParagraph"/>
        <w:numPr>
          <w:ilvl w:val="0"/>
          <w:numId w:val="11"/>
        </w:numPr>
        <w:ind w:left="993"/>
        <w:rPr>
          <w:rFonts w:ascii="Times New Roman" w:hAnsi="Times New Roman" w:cs="Times New Roman"/>
          <w:b/>
          <w:sz w:val="28"/>
          <w:szCs w:val="28"/>
        </w:rPr>
      </w:pPr>
      <w:r w:rsidRPr="00E844FE">
        <w:rPr>
          <w:rFonts w:ascii="Times New Roman" w:hAnsi="Times New Roman" w:cs="Times New Roman"/>
          <w:b/>
          <w:sz w:val="28"/>
          <w:szCs w:val="28"/>
        </w:rPr>
        <w:t>Netlify</w:t>
      </w:r>
    </w:p>
    <w:p w14:paraId="46105B63" w14:textId="433DB2C5" w:rsidR="00E844FE" w:rsidRPr="00581BAB" w:rsidRDefault="008F1090" w:rsidP="00C443F7">
      <w:pPr>
        <w:pStyle w:val="NormalWeb"/>
        <w:spacing w:before="0" w:beforeAutospacing="0" w:after="200" w:afterAutospacing="0" w:line="276" w:lineRule="auto"/>
        <w:ind w:firstLine="284"/>
        <w:jc w:val="both"/>
        <w:rPr>
          <w:rFonts w:ascii="TimesNewRomanPSMT" w:hAnsi="TimesNewRomanPSMT"/>
        </w:rPr>
      </w:pPr>
      <w:r>
        <w:rPr>
          <w:b/>
          <w:noProof/>
          <w:sz w:val="28"/>
          <w:szCs w:val="28"/>
        </w:rPr>
        <w:drawing>
          <wp:anchor distT="0" distB="0" distL="114300" distR="114300" simplePos="0" relativeHeight="251658246" behindDoc="0" locked="0" layoutInCell="1" allowOverlap="1" wp14:anchorId="43312A3C" wp14:editId="3068D41A">
            <wp:simplePos x="0" y="0"/>
            <wp:positionH relativeFrom="column">
              <wp:posOffset>1816623</wp:posOffset>
            </wp:positionH>
            <wp:positionV relativeFrom="paragraph">
              <wp:posOffset>1687830</wp:posOffset>
            </wp:positionV>
            <wp:extent cx="309245" cy="309245"/>
            <wp:effectExtent l="0" t="0" r="0" b="0"/>
            <wp:wrapThrough wrapText="bothSides">
              <wp:wrapPolygon edited="0">
                <wp:start x="6209" y="0"/>
                <wp:lineTo x="0" y="4435"/>
                <wp:lineTo x="0" y="15967"/>
                <wp:lineTo x="4435" y="20402"/>
                <wp:lineTo x="15967" y="20402"/>
                <wp:lineTo x="20402" y="15967"/>
                <wp:lineTo x="20402" y="4435"/>
                <wp:lineTo x="14193" y="0"/>
                <wp:lineTo x="6209" y="0"/>
              </wp:wrapPolygon>
            </wp:wrapThrough>
            <wp:docPr id="6" name="Picture 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hape&#10;&#10;Description automatically generated with low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9245" cy="309245"/>
                    </a:xfrm>
                    <a:prstGeom prst="rect">
                      <a:avLst/>
                    </a:prstGeom>
                  </pic:spPr>
                </pic:pic>
              </a:graphicData>
            </a:graphic>
            <wp14:sizeRelH relativeFrom="page">
              <wp14:pctWidth>0</wp14:pctWidth>
            </wp14:sizeRelH>
            <wp14:sizeRelV relativeFrom="page">
              <wp14:pctHeight>0</wp14:pctHeight>
            </wp14:sizeRelV>
          </wp:anchor>
        </w:drawing>
      </w:r>
      <w:r w:rsidR="00B95D63" w:rsidRPr="00B95D63">
        <w:rPr>
          <w:rFonts w:ascii="TimesNewRomanPSMT" w:hAnsi="TimesNewRomanPSMT"/>
        </w:rPr>
        <w:t>Netlify</w:t>
      </w:r>
      <w:r w:rsidR="00D91A8C">
        <w:rPr>
          <w:rFonts w:ascii="TimesNewRomanPSMT" w:hAnsi="TimesNewRomanPSMT"/>
        </w:rPr>
        <w:t xml:space="preserve"> </w:t>
      </w:r>
      <w:sdt>
        <w:sdtPr>
          <w:rPr>
            <w:rFonts w:ascii="TimesNewRomanPSMT" w:hAnsi="TimesNewRomanPSMT"/>
            <w:color w:val="000000"/>
          </w:rPr>
          <w:tag w:val="MENDELEY_CITATION_v3_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"/>
          <w:id w:val="-1545289406"/>
          <w:placeholder>
            <w:docPart w:val="DefaultPlaceholder_-1854013440"/>
          </w:placeholder>
        </w:sdtPr>
        <w:sdtEndPr/>
        <w:sdtContent>
          <w:r w:rsidR="0053281D" w:rsidRPr="0053281D">
            <w:rPr>
              <w:rFonts w:ascii="TimesNewRomanPSMT" w:hAnsi="TimesNewRomanPSMT"/>
              <w:color w:val="000000"/>
            </w:rPr>
            <w:t>[54]</w:t>
          </w:r>
        </w:sdtContent>
      </w:sdt>
      <w:r w:rsidR="00B95D63" w:rsidRPr="00B95D63">
        <w:rPr>
          <w:rFonts w:ascii="TimesNewRomanPSMT" w:hAnsi="TimesNewRomanPSMT"/>
        </w:rPr>
        <w:t xml:space="preserve"> is a web development platform </w:t>
      </w:r>
      <w:r w:rsidR="0019494D" w:rsidRPr="0019494D">
        <w:rPr>
          <w:rFonts w:ascii="TimesNewRomanPSMT" w:hAnsi="TimesNewRomanPSMT"/>
        </w:rPr>
        <w:t>that provides hosting, continuous deployment, and serverless functions for web applications and static websites</w:t>
      </w:r>
      <w:r w:rsidR="00B95D63" w:rsidRPr="00B95D63">
        <w:rPr>
          <w:rFonts w:ascii="TimesNewRomanPSMT" w:hAnsi="TimesNewRomanPSMT"/>
        </w:rPr>
        <w:t>.</w:t>
      </w:r>
      <w:r w:rsidR="0019494D" w:rsidRPr="0019494D">
        <w:t xml:space="preserve"> </w:t>
      </w:r>
      <w:r w:rsidR="0019494D" w:rsidRPr="0019494D">
        <w:rPr>
          <w:rFonts w:ascii="TimesNewRomanPSMT" w:hAnsi="TimesNewRomanPSMT"/>
        </w:rPr>
        <w:t>It offers developers a range of advantages, including faster deployment times, improved scalability, reduced costs associated with managing servers or infrastructure, and easy deployment without having to worry about setting up servers or configuring infrastructure.</w:t>
      </w:r>
      <w:r w:rsidR="00B95D63" w:rsidRPr="00B95D63">
        <w:rPr>
          <w:rFonts w:ascii="TimesNewRomanPSMT" w:hAnsi="TimesNewRomanPSMT"/>
        </w:rPr>
        <w:t xml:space="preserve"> Netlify’s hosting platform can continuously integrate with Git repositor</w:t>
      </w:r>
      <w:r w:rsidR="00B95D63">
        <w:rPr>
          <w:rFonts w:ascii="TimesNewRomanPSMT" w:hAnsi="TimesNewRomanPSMT"/>
        </w:rPr>
        <w:t>ies</w:t>
      </w:r>
      <w:r w:rsidR="00B95D63" w:rsidRPr="00B95D63">
        <w:rPr>
          <w:rFonts w:ascii="TimesNewRomanPSMT" w:hAnsi="TimesNewRomanPSMT"/>
        </w:rPr>
        <w:t>; this means that the code in the connected Git repository will be used to create a website. When code is pushed to the Git repository, the website will be automatically built and deployed with the new changes.</w:t>
      </w:r>
    </w:p>
    <w:p w14:paraId="7C8EC4A5" w14:textId="3D2C7D1B" w:rsidR="00E844FE" w:rsidRDefault="00AB6B8E" w:rsidP="006C3EB9">
      <w:pPr>
        <w:pStyle w:val="ListParagraph"/>
        <w:numPr>
          <w:ilvl w:val="0"/>
          <w:numId w:val="11"/>
        </w:numPr>
        <w:ind w:left="993"/>
        <w:rPr>
          <w:rFonts w:ascii="Times New Roman" w:hAnsi="Times New Roman" w:cs="Times New Roman"/>
          <w:b/>
          <w:sz w:val="28"/>
          <w:szCs w:val="28"/>
        </w:rPr>
      </w:pPr>
      <w:r>
        <w:rPr>
          <w:rFonts w:ascii="Times New Roman" w:hAnsi="Times New Roman" w:cs="Times New Roman"/>
          <w:b/>
          <w:sz w:val="28"/>
          <w:szCs w:val="28"/>
        </w:rPr>
        <w:t xml:space="preserve">Git &amp; </w:t>
      </w:r>
      <w:r w:rsidR="00E844FE">
        <w:rPr>
          <w:rFonts w:ascii="Times New Roman" w:hAnsi="Times New Roman" w:cs="Times New Roman"/>
          <w:b/>
          <w:sz w:val="28"/>
          <w:szCs w:val="28"/>
        </w:rPr>
        <w:t>GitHub</w:t>
      </w:r>
    </w:p>
    <w:p w14:paraId="0090012C" w14:textId="3DBD7EC5" w:rsidR="007C2C3C" w:rsidRDefault="00AB6B8E" w:rsidP="00C443F7">
      <w:pPr>
        <w:pStyle w:val="NormalWeb"/>
        <w:spacing w:before="0" w:beforeAutospacing="0" w:after="200" w:afterAutospacing="0" w:line="276" w:lineRule="auto"/>
        <w:ind w:firstLine="284"/>
        <w:jc w:val="both"/>
        <w:rPr>
          <w:rFonts w:ascii="TimesNewRomanPSMT" w:hAnsi="TimesNewRomanPSMT"/>
        </w:rPr>
      </w:pPr>
      <w:r w:rsidRPr="00AB6B8E">
        <w:rPr>
          <w:rFonts w:ascii="TimesNewRomanPSMT" w:hAnsi="TimesNewRomanPSMT"/>
        </w:rPr>
        <w:t xml:space="preserve">Git </w:t>
      </w:r>
      <w:sdt>
        <w:sdtPr>
          <w:rPr>
            <w:rFonts w:ascii="TimesNewRomanPSMT" w:hAnsi="TimesNewRomanPSMT"/>
            <w:color w:val="000000"/>
          </w:rPr>
          <w:tag w:val="MENDELEY_CITATION_v3_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"/>
          <w:id w:val="1451364785"/>
          <w:placeholder>
            <w:docPart w:val="DefaultPlaceholder_-1854013440"/>
          </w:placeholder>
        </w:sdtPr>
        <w:sdtEndPr/>
        <w:sdtContent>
          <w:r w:rsidR="0053281D" w:rsidRPr="0053281D">
            <w:rPr>
              <w:rFonts w:ascii="TimesNewRomanPSMT" w:hAnsi="TimesNewRomanPSMT"/>
              <w:color w:val="000000"/>
            </w:rPr>
            <w:t>[55]</w:t>
          </w:r>
        </w:sdtContent>
      </w:sdt>
      <w:r w:rsidR="00D91A8C">
        <w:rPr>
          <w:rFonts w:ascii="TimesNewRomanPSMT" w:hAnsi="TimesNewRomanPSMT"/>
        </w:rPr>
        <w:t xml:space="preserve"> </w:t>
      </w:r>
      <w:r w:rsidRPr="00AB6B8E">
        <w:rPr>
          <w:rFonts w:ascii="TimesNewRomanPSMT" w:hAnsi="TimesNewRomanPSMT"/>
        </w:rPr>
        <w:t xml:space="preserve">is a distributed version control system that tracks source code changes when developing software. It is intended to help programmers coordinate their work and is also used to track changes to any set of files. On the other hand, </w:t>
      </w:r>
      <w:r w:rsidR="00717C0E" w:rsidRPr="00717C0E">
        <w:rPr>
          <w:rFonts w:ascii="TimesNewRomanPSMT" w:hAnsi="TimesNewRomanPSMT"/>
        </w:rPr>
        <w:t>GitHub</w:t>
      </w:r>
      <w:r w:rsidR="00173896">
        <w:rPr>
          <w:rFonts w:ascii="TimesNewRomanPSMT" w:hAnsi="TimesNewRomanPSMT"/>
        </w:rPr>
        <w:t xml:space="preserve"> </w:t>
      </w:r>
      <w:r w:rsidR="00173896" w:rsidRPr="007536C7">
        <w:rPr>
          <w:rFonts w:ascii="TimesNewRomanPSMT" w:hAnsi="TimesNewRomanPSMT"/>
          <w:highlight w:val="yellow"/>
        </w:rPr>
        <w:t>[</w:t>
      </w:r>
      <w:r w:rsidR="00FC4E4E">
        <w:rPr>
          <w:rFonts w:ascii="TimesNewRomanPSMT" w:hAnsi="TimesNewRomanPSMT"/>
          <w:highlight w:val="yellow"/>
        </w:rPr>
        <w:t>66</w:t>
      </w:r>
      <w:r w:rsidR="00970D76" w:rsidRPr="007536C7">
        <w:rPr>
          <w:rFonts w:ascii="TimesNewRomanPSMT" w:hAnsi="TimesNewRomanPSMT"/>
          <w:highlight w:val="yellow"/>
        </w:rPr>
        <w:t>]</w:t>
      </w:r>
      <w:r w:rsidR="00970D76">
        <w:rPr>
          <w:rFonts w:ascii="TimesNewRomanPSMT" w:hAnsi="TimesNewRomanPSMT"/>
        </w:rPr>
        <w:t xml:space="preserve"> </w:t>
      </w:r>
      <w:r w:rsidR="00970D76" w:rsidRPr="00717C0E">
        <w:rPr>
          <w:rFonts w:ascii="TimesNewRomanPSMT" w:hAnsi="TimesNewRomanPSMT"/>
        </w:rPr>
        <w:t>is</w:t>
      </w:r>
      <w:r w:rsidR="00717C0E" w:rsidRPr="00717C0E">
        <w:rPr>
          <w:rFonts w:ascii="TimesNewRomanPSMT" w:hAnsi="TimesNewRomanPSMT"/>
        </w:rPr>
        <w:t xml:space="preserve"> a collaborative code hosting platform built on top of the Git version control system</w:t>
      </w:r>
      <w:r w:rsidR="00A70D25">
        <w:rPr>
          <w:rFonts w:ascii="TimesNewRomanPSMT" w:hAnsi="TimesNewRomanPSMT"/>
        </w:rPr>
        <w:t>.</w:t>
      </w:r>
      <w:r w:rsidR="00A70D25" w:rsidRPr="00A70D25">
        <w:t xml:space="preserve"> </w:t>
      </w:r>
      <w:r w:rsidR="00A70D25">
        <w:rPr>
          <w:rFonts w:ascii="TimesNewRomanPSMT" w:hAnsi="TimesNewRomanPSMT"/>
        </w:rPr>
        <w:t>It</w:t>
      </w:r>
      <w:r w:rsidR="00A70D25" w:rsidRPr="00A70D25">
        <w:rPr>
          <w:rFonts w:ascii="TimesNewRomanPSMT" w:hAnsi="TimesNewRomanPSMT"/>
        </w:rPr>
        <w:t xml:space="preserve"> provides a wide range of features to help developers collaborate and work together. These features include code review, issue tracking, project management, and more. Additionally, GitHub allows developers to easily share their code with others and make changes without affecting the original code</w:t>
      </w:r>
      <w:r w:rsidR="00BC14E6">
        <w:rPr>
          <w:rFonts w:ascii="TimesNewRomanPSMT" w:hAnsi="TimesNewRomanPSMT"/>
        </w:rPr>
        <w:t xml:space="preserve"> </w:t>
      </w:r>
      <w:r w:rsidR="00BC14E6" w:rsidRPr="00BC14E6">
        <w:rPr>
          <w:rFonts w:ascii="TimesNewRomanPSMT" w:hAnsi="TimesNewRomanPSMT"/>
          <w:highlight w:val="yellow"/>
        </w:rPr>
        <w:t>[67]</w:t>
      </w:r>
      <w:r w:rsidR="00A70D25" w:rsidRPr="00BC14E6">
        <w:rPr>
          <w:rFonts w:ascii="TimesNewRomanPSMT" w:hAnsi="TimesNewRomanPSMT"/>
          <w:highlight w:val="yellow"/>
        </w:rPr>
        <w:t>.</w:t>
      </w:r>
      <w:r w:rsidR="00A70D25" w:rsidRPr="00A70D25">
        <w:rPr>
          <w:rFonts w:ascii="TimesNewRomanPSMT" w:hAnsi="TimesNewRomanPSMT"/>
        </w:rPr>
        <w:t xml:space="preserve"> This makes it easier for developers to collaborate on projects and keep track of changes made by other members of the team. </w:t>
      </w:r>
    </w:p>
    <w:p w14:paraId="6488E7D0" w14:textId="77777777" w:rsidR="00BA3355" w:rsidRPr="0065145A" w:rsidRDefault="00BA3355" w:rsidP="00C443F7">
      <w:pPr>
        <w:pStyle w:val="NormalWeb"/>
        <w:spacing w:before="0" w:beforeAutospacing="0" w:after="200" w:afterAutospacing="0" w:line="276" w:lineRule="auto"/>
        <w:ind w:firstLine="284"/>
        <w:jc w:val="both"/>
      </w:pPr>
    </w:p>
    <w:p w14:paraId="48721821" w14:textId="0A06BA38" w:rsidR="007C2C3C" w:rsidRPr="0065145A" w:rsidRDefault="007C2C3C" w:rsidP="00A14562">
      <w:pPr>
        <w:pStyle w:val="Heading2"/>
        <w:numPr>
          <w:ilvl w:val="3"/>
          <w:numId w:val="2"/>
        </w:numPr>
        <w:spacing w:before="0" w:after="200"/>
        <w:rPr>
          <w:rFonts w:ascii="Times New Roman" w:hAnsi="Times New Roman" w:cs="Times New Roman"/>
          <w:b/>
          <w:bCs/>
          <w:color w:val="auto"/>
          <w:sz w:val="28"/>
          <w:szCs w:val="28"/>
        </w:rPr>
      </w:pPr>
      <w:bookmarkStart w:id="692" w:name="_Toc129350602"/>
      <w:r w:rsidRPr="0065145A">
        <w:rPr>
          <w:rFonts w:ascii="Times New Roman" w:hAnsi="Times New Roman" w:cs="Times New Roman"/>
          <w:b/>
          <w:bCs/>
          <w:color w:val="auto"/>
          <w:sz w:val="28"/>
          <w:szCs w:val="28"/>
        </w:rPr>
        <w:lastRenderedPageBreak/>
        <w:t>D</w:t>
      </w:r>
      <w:r w:rsidR="006B72C3" w:rsidRPr="0065145A">
        <w:rPr>
          <w:rFonts w:ascii="Times New Roman" w:hAnsi="Times New Roman" w:cs="Times New Roman"/>
          <w:b/>
          <w:bCs/>
          <w:color w:val="auto"/>
          <w:sz w:val="28"/>
          <w:szCs w:val="28"/>
        </w:rPr>
        <w:t>evelopment Process</w:t>
      </w:r>
      <w:bookmarkEnd w:id="692"/>
    </w:p>
    <w:p w14:paraId="164A9723" w14:textId="4DF841FE" w:rsidR="0080160A" w:rsidRPr="003436AF" w:rsidRDefault="00F02395" w:rsidP="003436AF">
      <w:pPr>
        <w:ind w:firstLine="284"/>
        <w:jc w:val="both"/>
        <w:rPr>
          <w:rFonts w:ascii="Times New Roman" w:hAnsi="Times New Roman" w:cs="Times New Roman"/>
          <w:sz w:val="24"/>
          <w:szCs w:val="24"/>
        </w:rPr>
      </w:pPr>
      <w:r w:rsidRPr="0065145A">
        <w:rPr>
          <w:rFonts w:ascii="Times New Roman" w:hAnsi="Times New Roman" w:cs="Times New Roman"/>
          <w:sz w:val="24"/>
          <w:szCs w:val="24"/>
        </w:rPr>
        <w:t xml:space="preserve">This section presents </w:t>
      </w:r>
      <w:proofErr w:type="gramStart"/>
      <w:r w:rsidRPr="0065145A">
        <w:rPr>
          <w:rFonts w:ascii="Times New Roman" w:hAnsi="Times New Roman" w:cs="Times New Roman"/>
          <w:sz w:val="24"/>
          <w:szCs w:val="24"/>
        </w:rPr>
        <w:t>all of</w:t>
      </w:r>
      <w:proofErr w:type="gramEnd"/>
      <w:r w:rsidRPr="0065145A">
        <w:rPr>
          <w:rFonts w:ascii="Times New Roman" w:hAnsi="Times New Roman" w:cs="Times New Roman"/>
          <w:sz w:val="24"/>
          <w:szCs w:val="24"/>
        </w:rPr>
        <w:t xml:space="preserve"> the sprints for our project along with the associated user stories and refinements. Each sprint will typically last for two weeks, during which time </w:t>
      </w:r>
      <w:r w:rsidR="00804F2B">
        <w:rPr>
          <w:rFonts w:ascii="Times New Roman" w:hAnsi="Times New Roman" w:cs="Times New Roman"/>
          <w:sz w:val="24"/>
          <w:szCs w:val="24"/>
        </w:rPr>
        <w:t>we</w:t>
      </w:r>
      <w:r w:rsidRPr="0065145A">
        <w:rPr>
          <w:rFonts w:ascii="Times New Roman" w:hAnsi="Times New Roman" w:cs="Times New Roman"/>
          <w:sz w:val="24"/>
          <w:szCs w:val="24"/>
        </w:rPr>
        <w:t xml:space="preserve"> will work on completing a set of specific tasks and objectives. We currently have a total of </w:t>
      </w:r>
      <w:r w:rsidR="002620A8">
        <w:rPr>
          <w:rFonts w:ascii="Times New Roman" w:hAnsi="Times New Roman" w:cs="Times New Roman"/>
          <w:sz w:val="24"/>
          <w:szCs w:val="24"/>
        </w:rPr>
        <w:t>6</w:t>
      </w:r>
      <w:del w:id="693" w:author="رزان الدوسري ID 443203966" w:date="2023-02-09T11:26:00Z">
        <w:r w:rsidR="00EA1970" w:rsidRPr="0065145A" w:rsidDel="007D1F69">
          <w:rPr>
            <w:rFonts w:ascii="Times New Roman" w:hAnsi="Times New Roman" w:cs="Times New Roman"/>
            <w:sz w:val="24"/>
            <w:szCs w:val="24"/>
          </w:rPr>
          <w:delText>4</w:delText>
        </w:r>
      </w:del>
      <w:r w:rsidRPr="0065145A">
        <w:rPr>
          <w:rFonts w:ascii="Times New Roman" w:hAnsi="Times New Roman" w:cs="Times New Roman"/>
          <w:sz w:val="24"/>
          <w:szCs w:val="24"/>
        </w:rPr>
        <w:t xml:space="preserve"> sprints planned for this project</w:t>
      </w:r>
      <w:r w:rsidR="0052715D" w:rsidRPr="0065145A">
        <w:rPr>
          <w:rFonts w:ascii="Times New Roman" w:hAnsi="Times New Roman" w:cs="Times New Roman"/>
          <w:sz w:val="24"/>
          <w:szCs w:val="24"/>
        </w:rPr>
        <w:t>, with e</w:t>
      </w:r>
      <w:r w:rsidRPr="0065145A">
        <w:rPr>
          <w:rFonts w:ascii="Times New Roman" w:hAnsi="Times New Roman" w:cs="Times New Roman"/>
          <w:sz w:val="24"/>
          <w:szCs w:val="24"/>
        </w:rPr>
        <w:t>ach sprint will be carefully planned and organized to ensure that all tasks are completed on time and that the overall project stays on track.</w:t>
      </w:r>
      <w:r w:rsidR="006D0041" w:rsidRPr="0065145A">
        <w:rPr>
          <w:rFonts w:ascii="Times New Roman" w:hAnsi="Times New Roman" w:cs="Times New Roman"/>
          <w:sz w:val="24"/>
          <w:szCs w:val="24"/>
        </w:rPr>
        <w:t xml:space="preserve"> During each sprint, we will work on completing a set of user stories and any necessary refinements. This will include tasks such as designing, developing, testing, and deploying the features. By the end of each sprint, we aim to have a usable and potentially releasable product increment.</w:t>
      </w:r>
      <w:r w:rsidR="004F4652">
        <w:rPr>
          <w:rFonts w:ascii="Times New Roman" w:hAnsi="Times New Roman" w:cs="Times New Roman"/>
          <w:sz w:val="24"/>
          <w:szCs w:val="24"/>
        </w:rPr>
        <w:t xml:space="preserve"> </w:t>
      </w:r>
    </w:p>
    <w:p w14:paraId="53BAA940" w14:textId="3E5321F5" w:rsidR="00493471" w:rsidRDefault="00493471" w:rsidP="00BC638F">
      <w:pPr>
        <w:rPr>
          <w:ins w:id="694" w:author="رزان الدوسري ID 443203966" w:date="2023-02-10T02:45:00Z"/>
          <w:rFonts w:ascii="Times New Roman" w:hAnsi="Times New Roman" w:cs="Times New Roman"/>
          <w:b/>
          <w:sz w:val="28"/>
          <w:szCs w:val="28"/>
        </w:rPr>
      </w:pPr>
      <w:ins w:id="695" w:author="رزان الدوسري ID 443203966" w:date="2023-02-09T11:27:00Z">
        <w:r>
          <w:rPr>
            <w:rFonts w:ascii="Times New Roman" w:hAnsi="Times New Roman" w:cs="Times New Roman"/>
            <w:b/>
            <w:sz w:val="28"/>
            <w:szCs w:val="28"/>
          </w:rPr>
          <w:t xml:space="preserve">Sprint 0: </w:t>
        </w:r>
      </w:ins>
    </w:p>
    <w:p w14:paraId="37157902" w14:textId="2B954CE7" w:rsidR="001D2D61" w:rsidRDefault="00027C79" w:rsidP="00122AD4">
      <w:pPr>
        <w:ind w:firstLine="284"/>
        <w:jc w:val="both"/>
        <w:rPr>
          <w:rFonts w:ascii="Times New Roman" w:hAnsi="Times New Roman" w:cs="Times New Roman"/>
          <w:sz w:val="24"/>
          <w:szCs w:val="24"/>
        </w:rPr>
      </w:pPr>
      <w:r w:rsidRPr="00027C79">
        <w:rPr>
          <w:rFonts w:ascii="Times New Roman" w:hAnsi="Times New Roman" w:cs="Times New Roman"/>
          <w:sz w:val="24"/>
          <w:szCs w:val="24"/>
        </w:rPr>
        <w:t xml:space="preserve">In </w:t>
      </w:r>
      <w:r w:rsidR="007910AB">
        <w:rPr>
          <w:rFonts w:ascii="Times New Roman" w:hAnsi="Times New Roman" w:cs="Times New Roman"/>
          <w:sz w:val="24"/>
          <w:szCs w:val="24"/>
        </w:rPr>
        <w:t>s</w:t>
      </w:r>
      <w:r w:rsidRPr="00027C79">
        <w:rPr>
          <w:rFonts w:ascii="Times New Roman" w:hAnsi="Times New Roman" w:cs="Times New Roman"/>
          <w:sz w:val="24"/>
          <w:szCs w:val="24"/>
        </w:rPr>
        <w:t xml:space="preserve">print </w:t>
      </w:r>
      <w:r w:rsidR="00683D2C">
        <w:rPr>
          <w:rFonts w:ascii="Times New Roman" w:hAnsi="Times New Roman" w:cs="Times New Roman"/>
          <w:sz w:val="24"/>
          <w:szCs w:val="24"/>
        </w:rPr>
        <w:t>z</w:t>
      </w:r>
      <w:r w:rsidRPr="00027C79">
        <w:rPr>
          <w:rFonts w:ascii="Times New Roman" w:hAnsi="Times New Roman" w:cs="Times New Roman"/>
          <w:sz w:val="24"/>
          <w:szCs w:val="24"/>
        </w:rPr>
        <w:t xml:space="preserve">ero, </w:t>
      </w:r>
      <w:r w:rsidR="005313BC">
        <w:rPr>
          <w:rFonts w:ascii="Times New Roman" w:hAnsi="Times New Roman" w:cs="Times New Roman"/>
          <w:sz w:val="24"/>
          <w:szCs w:val="24"/>
        </w:rPr>
        <w:t>we focused o</w:t>
      </w:r>
      <w:r w:rsidR="005B5403">
        <w:rPr>
          <w:rFonts w:ascii="Times New Roman" w:hAnsi="Times New Roman" w:cs="Times New Roman"/>
          <w:sz w:val="24"/>
          <w:szCs w:val="24"/>
        </w:rPr>
        <w:t>n</w:t>
      </w:r>
      <w:r w:rsidR="005313BC">
        <w:rPr>
          <w:rFonts w:ascii="Times New Roman" w:hAnsi="Times New Roman" w:cs="Times New Roman"/>
          <w:sz w:val="24"/>
          <w:szCs w:val="24"/>
        </w:rPr>
        <w:t xml:space="preserve"> setting our development </w:t>
      </w:r>
      <w:r w:rsidR="005B5403">
        <w:rPr>
          <w:rFonts w:ascii="Times New Roman" w:hAnsi="Times New Roman" w:cs="Times New Roman"/>
          <w:sz w:val="24"/>
          <w:szCs w:val="24"/>
        </w:rPr>
        <w:t>environment</w:t>
      </w:r>
      <w:r w:rsidR="005313BC">
        <w:rPr>
          <w:rFonts w:ascii="Times New Roman" w:hAnsi="Times New Roman" w:cs="Times New Roman"/>
          <w:sz w:val="24"/>
          <w:szCs w:val="24"/>
        </w:rPr>
        <w:t xml:space="preserve"> before we started building </w:t>
      </w:r>
      <w:r w:rsidR="005B5403">
        <w:rPr>
          <w:rFonts w:ascii="Times New Roman" w:hAnsi="Times New Roman" w:cs="Times New Roman"/>
          <w:sz w:val="24"/>
          <w:szCs w:val="24"/>
        </w:rPr>
        <w:t>the UX-Estimator power-up.</w:t>
      </w:r>
    </w:p>
    <w:p w14:paraId="50769706" w14:textId="77777777" w:rsidR="00FB4D5A" w:rsidRPr="0065145A" w:rsidRDefault="00FB4D5A" w:rsidP="00FB4D5A">
      <w:pPr>
        <w:rPr>
          <w:rFonts w:ascii="Times New Roman" w:hAnsi="Times New Roman" w:cs="Times New Roman"/>
          <w:b/>
          <w:sz w:val="24"/>
          <w:szCs w:val="24"/>
        </w:rPr>
      </w:pPr>
      <w:r w:rsidRPr="0065145A">
        <w:rPr>
          <w:rFonts w:ascii="Times New Roman" w:hAnsi="Times New Roman" w:cs="Times New Roman"/>
          <w:b/>
          <w:sz w:val="24"/>
          <w:szCs w:val="24"/>
        </w:rPr>
        <w:t>Sprint Backlog:</w:t>
      </w:r>
    </w:p>
    <w:p w14:paraId="41C36543" w14:textId="77F0F075" w:rsidR="00A848AC" w:rsidRDefault="004E110C" w:rsidP="00122AD4">
      <w:pPr>
        <w:ind w:firstLine="284"/>
        <w:jc w:val="both"/>
        <w:rPr>
          <w:rFonts w:ascii="Times New Roman" w:hAnsi="Times New Roman" w:cs="Times New Roman"/>
          <w:bCs/>
          <w:sz w:val="24"/>
          <w:szCs w:val="24"/>
        </w:rPr>
      </w:pPr>
      <w:r>
        <w:rPr>
          <w:rFonts w:ascii="Times New Roman" w:hAnsi="Times New Roman" w:cs="Times New Roman"/>
          <w:bCs/>
          <w:sz w:val="24"/>
          <w:szCs w:val="24"/>
        </w:rPr>
        <w:t xml:space="preserve">This section </w:t>
      </w:r>
      <w:r w:rsidR="00B84A83" w:rsidRPr="00B84A83">
        <w:rPr>
          <w:rFonts w:ascii="Times New Roman" w:hAnsi="Times New Roman" w:cs="Times New Roman"/>
          <w:bCs/>
          <w:sz w:val="24"/>
          <w:szCs w:val="24"/>
        </w:rPr>
        <w:t>details the backlog items and associated tasks of the current sprint, along with time estimations based on a three-level scheme: Low (1-2 days), Medium (3-5 days), and High (&gt; 5 days)</w:t>
      </w:r>
      <w:r w:rsidR="00C109CB">
        <w:rPr>
          <w:rFonts w:ascii="Times New Roman" w:hAnsi="Times New Roman" w:cs="Times New Roman"/>
          <w:bCs/>
          <w:sz w:val="24"/>
          <w:szCs w:val="24"/>
        </w:rPr>
        <w:t xml:space="preserve"> </w:t>
      </w:r>
      <w:r w:rsidR="00E95BF6" w:rsidRPr="00E95BF6">
        <w:rPr>
          <w:rFonts w:ascii="Times New Roman" w:hAnsi="Times New Roman" w:cs="Times New Roman"/>
          <w:b/>
          <w:i/>
          <w:iCs/>
          <w:sz w:val="24"/>
          <w:szCs w:val="24"/>
          <w:highlight w:val="yellow"/>
        </w:rPr>
        <w:t>[details on three-level scheme</w:t>
      </w:r>
      <w:r w:rsidR="00E42591" w:rsidRPr="00E95BF6">
        <w:rPr>
          <w:rFonts w:ascii="Times New Roman" w:hAnsi="Times New Roman" w:cs="Times New Roman"/>
          <w:b/>
          <w:i/>
          <w:iCs/>
          <w:sz w:val="24"/>
          <w:szCs w:val="24"/>
          <w:highlight w:val="yellow"/>
        </w:rPr>
        <w:t>]</w:t>
      </w:r>
      <w:r w:rsidR="00E42591" w:rsidRPr="00E95BF6">
        <w:rPr>
          <w:rFonts w:ascii="Times New Roman" w:hAnsi="Times New Roman" w:cs="Times New Roman"/>
          <w:bCs/>
          <w:sz w:val="24"/>
          <w:szCs w:val="24"/>
          <w:highlight w:val="yellow"/>
        </w:rPr>
        <w:t xml:space="preserve"> …</w:t>
      </w:r>
      <w:r w:rsidR="00A10C2F" w:rsidRPr="00E95BF6">
        <w:rPr>
          <w:rFonts w:ascii="Times New Roman" w:hAnsi="Times New Roman" w:cs="Times New Roman"/>
          <w:bCs/>
          <w:sz w:val="24"/>
          <w:szCs w:val="24"/>
          <w:highlight w:val="yellow"/>
        </w:rPr>
        <w:t>…</w:t>
      </w:r>
      <w:r w:rsidR="00C109CB" w:rsidRPr="00E95BF6">
        <w:rPr>
          <w:rFonts w:ascii="Times New Roman" w:hAnsi="Times New Roman" w:cs="Times New Roman"/>
          <w:bCs/>
          <w:sz w:val="24"/>
          <w:szCs w:val="24"/>
          <w:highlight w:val="yellow"/>
        </w:rPr>
        <w:t>…………</w:t>
      </w:r>
      <w:r w:rsidR="00122AD4">
        <w:rPr>
          <w:rFonts w:ascii="Times New Roman" w:hAnsi="Times New Roman" w:cs="Times New Roman"/>
          <w:bCs/>
          <w:sz w:val="24"/>
          <w:szCs w:val="24"/>
          <w:highlight w:val="yellow"/>
        </w:rPr>
        <w:t>.</w:t>
      </w:r>
      <w:r w:rsidR="00C109CB" w:rsidRPr="00E95BF6">
        <w:rPr>
          <w:rFonts w:ascii="Times New Roman" w:hAnsi="Times New Roman" w:cs="Times New Roman"/>
          <w:bCs/>
          <w:sz w:val="24"/>
          <w:szCs w:val="24"/>
          <w:highlight w:val="yellow"/>
        </w:rPr>
        <w:t>……</w:t>
      </w:r>
      <w:r w:rsidR="00E95BF6" w:rsidRPr="00E95BF6">
        <w:rPr>
          <w:rFonts w:ascii="Times New Roman" w:hAnsi="Times New Roman" w:cs="Times New Roman"/>
          <w:bCs/>
          <w:sz w:val="24"/>
          <w:szCs w:val="24"/>
          <w:highlight w:val="yellow"/>
        </w:rPr>
        <w:t>…</w:t>
      </w:r>
      <w:r w:rsidR="00C109CB" w:rsidRPr="00E95BF6">
        <w:rPr>
          <w:rFonts w:ascii="Times New Roman" w:hAnsi="Times New Roman" w:cs="Times New Roman"/>
          <w:bCs/>
          <w:sz w:val="24"/>
          <w:szCs w:val="24"/>
          <w:highlight w:val="yellow"/>
        </w:rPr>
        <w:t>……………………………</w:t>
      </w:r>
      <w:r w:rsidR="00E95BF6" w:rsidRPr="00E95BF6">
        <w:rPr>
          <w:rFonts w:ascii="Times New Roman" w:hAnsi="Times New Roman" w:cs="Times New Roman"/>
          <w:bCs/>
          <w:sz w:val="24"/>
          <w:szCs w:val="24"/>
          <w:highlight w:val="yellow"/>
        </w:rPr>
        <w:t xml:space="preserve"> </w:t>
      </w:r>
      <w:r w:rsidR="00C109CB" w:rsidRPr="001D118A">
        <w:rPr>
          <w:rFonts w:ascii="Times New Roman" w:hAnsi="Times New Roman" w:cs="Times New Roman"/>
          <w:bCs/>
          <w:sz w:val="24"/>
          <w:szCs w:val="24"/>
          <w:highlight w:val="yellow"/>
        </w:rPr>
        <w:t>……………………………………………………………………………….…………………</w:t>
      </w:r>
      <w:r w:rsidR="00685B7C" w:rsidRPr="001D118A">
        <w:rPr>
          <w:rFonts w:ascii="Times New Roman" w:hAnsi="Times New Roman" w:cs="Times New Roman"/>
          <w:bCs/>
          <w:sz w:val="24"/>
          <w:szCs w:val="24"/>
          <w:highlight w:val="yellow"/>
        </w:rPr>
        <w:t>…………………….……………………………………….……………………………………</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60"/>
        <w:gridCol w:w="5670"/>
        <w:gridCol w:w="1869"/>
      </w:tblGrid>
      <w:tr w:rsidR="00EE41BF" w:rsidRPr="00F22B6A" w14:paraId="57DCF4F2" w14:textId="77777777" w:rsidTr="0076322B">
        <w:trPr>
          <w:trHeight w:val="399"/>
          <w:jc w:val="center"/>
          <w:ins w:id="696" w:author="رزان الدوسري ID 443203966" w:date="2023-02-10T02:36:00Z"/>
        </w:trPr>
        <w:tc>
          <w:tcPr>
            <w:tcW w:w="857" w:type="pct"/>
            <w:tcBorders>
              <w:top w:val="nil"/>
              <w:bottom w:val="double" w:sz="4" w:space="0" w:color="auto"/>
              <w:right w:val="nil"/>
            </w:tcBorders>
            <w:vAlign w:val="center"/>
          </w:tcPr>
          <w:p w14:paraId="054D47CC" w14:textId="77777777" w:rsidR="003245A7" w:rsidRPr="00F22B6A" w:rsidRDefault="003245A7" w:rsidP="00221068">
            <w:pPr>
              <w:spacing w:before="100" w:after="100" w:line="240" w:lineRule="auto"/>
              <w:jc w:val="center"/>
              <w:rPr>
                <w:ins w:id="697" w:author="رزان الدوسري ID 443203966" w:date="2023-02-10T02:36:00Z"/>
                <w:rFonts w:asciiTheme="majorBidi" w:eastAsiaTheme="minorEastAsia" w:hAnsiTheme="majorBidi" w:cstheme="majorBidi"/>
                <w:b/>
              </w:rPr>
            </w:pPr>
            <w:ins w:id="698" w:author="رزان الدوسري ID 443203966" w:date="2023-02-10T02:36:00Z">
              <w:r w:rsidRPr="00F22B6A">
                <w:rPr>
                  <w:rFonts w:asciiTheme="majorBidi" w:eastAsiaTheme="minorEastAsia" w:hAnsiTheme="majorBidi" w:cstheme="majorBidi"/>
                  <w:b/>
                </w:rPr>
                <w:t>Backl</w:t>
              </w:r>
            </w:ins>
            <w:ins w:id="699" w:author="رزان الدوسري ID 443203966" w:date="2023-02-10T02:37:00Z">
              <w:r w:rsidRPr="00F22B6A">
                <w:rPr>
                  <w:rFonts w:asciiTheme="majorBidi" w:eastAsiaTheme="minorEastAsia" w:hAnsiTheme="majorBidi" w:cstheme="majorBidi"/>
                  <w:b/>
                </w:rPr>
                <w:t>og item</w:t>
              </w:r>
            </w:ins>
          </w:p>
        </w:tc>
        <w:tc>
          <w:tcPr>
            <w:tcW w:w="3116" w:type="pct"/>
            <w:tcBorders>
              <w:top w:val="nil"/>
              <w:left w:val="nil"/>
              <w:bottom w:val="double" w:sz="4" w:space="0" w:color="auto"/>
              <w:right w:val="nil"/>
            </w:tcBorders>
            <w:vAlign w:val="center"/>
          </w:tcPr>
          <w:p w14:paraId="00C81216" w14:textId="77777777" w:rsidR="003245A7" w:rsidRPr="00F22B6A" w:rsidRDefault="003245A7" w:rsidP="00221068">
            <w:pPr>
              <w:spacing w:before="100" w:after="100" w:line="240" w:lineRule="auto"/>
              <w:jc w:val="center"/>
              <w:rPr>
                <w:ins w:id="700" w:author="رزان الدوسري ID 443203966" w:date="2023-02-10T02:36:00Z"/>
                <w:rFonts w:asciiTheme="majorBidi" w:eastAsiaTheme="minorEastAsia" w:hAnsiTheme="majorBidi" w:cstheme="majorBidi"/>
                <w:b/>
              </w:rPr>
            </w:pPr>
            <w:ins w:id="701" w:author="رزان الدوسري ID 443203966" w:date="2023-02-10T02:37:00Z">
              <w:r w:rsidRPr="00F22B6A">
                <w:rPr>
                  <w:rFonts w:asciiTheme="majorBidi" w:eastAsiaTheme="minorEastAsia" w:hAnsiTheme="majorBidi" w:cstheme="majorBidi"/>
                  <w:b/>
                </w:rPr>
                <w:t>Task</w:t>
              </w:r>
            </w:ins>
          </w:p>
        </w:tc>
        <w:tc>
          <w:tcPr>
            <w:tcW w:w="1027" w:type="pct"/>
            <w:tcBorders>
              <w:top w:val="nil"/>
              <w:left w:val="nil"/>
              <w:bottom w:val="double" w:sz="4" w:space="0" w:color="auto"/>
            </w:tcBorders>
            <w:vAlign w:val="center"/>
          </w:tcPr>
          <w:p w14:paraId="166A9995" w14:textId="77777777" w:rsidR="003245A7" w:rsidRPr="00F22B6A" w:rsidRDefault="003245A7" w:rsidP="00221068">
            <w:pPr>
              <w:spacing w:before="100" w:after="100" w:line="240" w:lineRule="auto"/>
              <w:jc w:val="center"/>
              <w:rPr>
                <w:ins w:id="702" w:author="رزان الدوسري ID 443203966" w:date="2023-02-10T02:36:00Z"/>
                <w:rFonts w:asciiTheme="majorBidi" w:eastAsiaTheme="minorEastAsia" w:hAnsiTheme="majorBidi" w:cstheme="majorBidi"/>
                <w:b/>
              </w:rPr>
            </w:pPr>
            <w:ins w:id="703" w:author="رزان الدوسري ID 443203966" w:date="2023-02-10T02:37:00Z">
              <w:r w:rsidRPr="00F22B6A">
                <w:rPr>
                  <w:rFonts w:asciiTheme="majorBidi" w:eastAsiaTheme="minorEastAsia" w:hAnsiTheme="majorBidi" w:cstheme="majorBidi"/>
                  <w:b/>
                </w:rPr>
                <w:t>Estimated Effort</w:t>
              </w:r>
            </w:ins>
          </w:p>
        </w:tc>
      </w:tr>
      <w:tr w:rsidR="00EE41BF" w:rsidRPr="00F22B6A" w14:paraId="290AE08D" w14:textId="77777777" w:rsidTr="0076322B">
        <w:trPr>
          <w:trHeight w:val="399"/>
          <w:jc w:val="center"/>
          <w:ins w:id="704" w:author="رزان الدوسري ID 443203966" w:date="2023-02-10T02:36:00Z"/>
        </w:trPr>
        <w:tc>
          <w:tcPr>
            <w:tcW w:w="857" w:type="pct"/>
            <w:vMerge w:val="restart"/>
            <w:tcBorders>
              <w:right w:val="nil"/>
            </w:tcBorders>
            <w:vAlign w:val="center"/>
          </w:tcPr>
          <w:p w14:paraId="4F210961" w14:textId="1383973E" w:rsidR="003245A7" w:rsidRPr="00F22B6A" w:rsidRDefault="002925E0" w:rsidP="00221068">
            <w:pPr>
              <w:spacing w:before="100" w:after="100" w:line="240" w:lineRule="auto"/>
              <w:jc w:val="center"/>
              <w:rPr>
                <w:ins w:id="705" w:author="رزان الدوسري ID 443203966" w:date="2023-02-10T02:36:00Z"/>
                <w:rFonts w:asciiTheme="majorBidi" w:eastAsiaTheme="minorEastAsia" w:hAnsiTheme="majorBidi" w:cstheme="majorBidi"/>
              </w:rPr>
            </w:pPr>
            <w:r w:rsidRPr="00F22B6A">
              <w:rPr>
                <w:rFonts w:ascii="Times New Roman" w:hAnsi="Times New Roman" w:cs="Times New Roman"/>
                <w:b/>
                <w:bCs/>
              </w:rPr>
              <w:t>Setting the development environment</w:t>
            </w:r>
          </w:p>
        </w:tc>
        <w:tc>
          <w:tcPr>
            <w:tcW w:w="3116" w:type="pct"/>
            <w:tcBorders>
              <w:left w:val="nil"/>
              <w:right w:val="nil"/>
            </w:tcBorders>
            <w:vAlign w:val="center"/>
          </w:tcPr>
          <w:p w14:paraId="41719FE9" w14:textId="5E92628E" w:rsidR="003245A7" w:rsidRPr="00F22B6A" w:rsidRDefault="003245A7">
            <w:pPr>
              <w:spacing w:before="100" w:after="100" w:line="240" w:lineRule="auto"/>
              <w:rPr>
                <w:ins w:id="706" w:author="رزان الدوسري ID 443203966" w:date="2023-02-10T02:36:00Z"/>
                <w:rFonts w:asciiTheme="majorBidi" w:eastAsiaTheme="minorEastAsia" w:hAnsiTheme="majorBidi" w:cstheme="majorBidi"/>
              </w:rPr>
              <w:pPrChange w:id="707" w:author="Unknown" w:date="2023-02-10T02:49:00Z">
                <w:pPr>
                  <w:spacing w:before="240"/>
                  <w:jc w:val="both"/>
                </w:pPr>
              </w:pPrChange>
            </w:pPr>
            <w:r w:rsidRPr="00F22B6A">
              <w:rPr>
                <w:rFonts w:ascii="Times New Roman" w:hAnsi="Times New Roman" w:cs="Times New Roman"/>
              </w:rPr>
              <w:t xml:space="preserve">Create a Power-Up app </w:t>
            </w:r>
            <w:r w:rsidR="00B52DD8" w:rsidRPr="00F22B6A">
              <w:rPr>
                <w:rFonts w:ascii="Times New Roman" w:hAnsi="Times New Roman" w:cs="Times New Roman"/>
              </w:rPr>
              <w:t>though following</w:t>
            </w:r>
            <w:r w:rsidRPr="00F22B6A">
              <w:rPr>
                <w:rFonts w:ascii="Times New Roman" w:hAnsi="Times New Roman" w:cs="Times New Roman"/>
              </w:rPr>
              <w:t xml:space="preserve"> the Trello power-up documentation</w:t>
            </w:r>
            <w:r w:rsidR="0041277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"/>
                <w:id w:val="321400844"/>
                <w:placeholder>
                  <w:docPart w:val="DefaultPlaceholder_-1854013440"/>
                </w:placeholder>
              </w:sdtPr>
              <w:sdtEndPr/>
              <w:sdtContent>
                <w:r w:rsidR="0053281D" w:rsidRPr="0053281D">
                  <w:rPr>
                    <w:rFonts w:ascii="Times New Roman" w:hAnsi="Times New Roman" w:cs="Times New Roman"/>
                    <w:color w:val="000000"/>
                  </w:rPr>
                  <w:t>[56]</w:t>
                </w:r>
              </w:sdtContent>
            </w:sdt>
          </w:p>
        </w:tc>
        <w:tc>
          <w:tcPr>
            <w:tcW w:w="1027" w:type="pct"/>
            <w:tcBorders>
              <w:left w:val="nil"/>
            </w:tcBorders>
            <w:vAlign w:val="center"/>
          </w:tcPr>
          <w:p w14:paraId="3F108709" w14:textId="6DBB89A9" w:rsidR="003245A7" w:rsidRPr="00F22B6A" w:rsidRDefault="001E643D">
            <w:pPr>
              <w:spacing w:before="100" w:after="100" w:line="240" w:lineRule="auto"/>
              <w:jc w:val="center"/>
              <w:rPr>
                <w:ins w:id="708" w:author="رزان الدوسري ID 443203966" w:date="2023-02-10T02:36:00Z"/>
                <w:rFonts w:asciiTheme="majorBidi" w:eastAsiaTheme="minorEastAsia" w:hAnsiTheme="majorBidi" w:cstheme="majorBidi"/>
              </w:rPr>
              <w:pPrChange w:id="709" w:author="Unknown" w:date="2023-02-10T02:46:00Z">
                <w:pPr>
                  <w:spacing w:before="240"/>
                  <w:jc w:val="both"/>
                </w:pPr>
              </w:pPrChange>
            </w:pPr>
            <w:r>
              <w:rPr>
                <w:rFonts w:asciiTheme="majorBidi" w:eastAsiaTheme="minorEastAsia" w:hAnsiTheme="majorBidi" w:cstheme="majorBidi"/>
              </w:rPr>
              <w:t>4</w:t>
            </w:r>
          </w:p>
        </w:tc>
      </w:tr>
      <w:tr w:rsidR="002925E0" w:rsidRPr="00F22B6A" w14:paraId="05926CB2" w14:textId="77777777" w:rsidTr="0076322B">
        <w:trPr>
          <w:trHeight w:val="399"/>
          <w:jc w:val="center"/>
        </w:trPr>
        <w:tc>
          <w:tcPr>
            <w:tcW w:w="857" w:type="pct"/>
            <w:vMerge/>
            <w:tcBorders>
              <w:right w:val="nil"/>
            </w:tcBorders>
            <w:vAlign w:val="center"/>
          </w:tcPr>
          <w:p w14:paraId="08567187" w14:textId="77777777" w:rsidR="002925E0" w:rsidRPr="00F22B6A" w:rsidRDefault="002925E0" w:rsidP="002925E0">
            <w:pPr>
              <w:spacing w:before="100" w:after="100" w:line="240" w:lineRule="auto"/>
              <w:jc w:val="center"/>
              <w:rPr>
                <w:rFonts w:asciiTheme="majorBidi" w:eastAsiaTheme="minorEastAsia" w:hAnsiTheme="majorBidi" w:cstheme="majorBidi"/>
              </w:rPr>
            </w:pPr>
          </w:p>
        </w:tc>
        <w:tc>
          <w:tcPr>
            <w:tcW w:w="3116" w:type="pct"/>
            <w:tcBorders>
              <w:left w:val="nil"/>
              <w:right w:val="nil"/>
            </w:tcBorders>
            <w:vAlign w:val="center"/>
          </w:tcPr>
          <w:p w14:paraId="774DEE54" w14:textId="39797DAA" w:rsidR="002925E0" w:rsidRPr="00F22B6A" w:rsidRDefault="002925E0" w:rsidP="002925E0">
            <w:pPr>
              <w:spacing w:before="100" w:after="100" w:line="240" w:lineRule="auto"/>
              <w:rPr>
                <w:rFonts w:ascii="Times New Roman" w:hAnsi="Times New Roman" w:cs="Times New Roman"/>
              </w:rPr>
            </w:pPr>
            <w:r w:rsidRPr="00F22B6A">
              <w:rPr>
                <w:rFonts w:ascii="Times New Roman" w:hAnsi="Times New Roman" w:cs="Times New Roman"/>
              </w:rPr>
              <w:t>Initiate a host in Netlify</w:t>
            </w:r>
          </w:p>
        </w:tc>
        <w:tc>
          <w:tcPr>
            <w:tcW w:w="1027" w:type="pct"/>
            <w:tcBorders>
              <w:left w:val="nil"/>
            </w:tcBorders>
            <w:vAlign w:val="center"/>
          </w:tcPr>
          <w:p w14:paraId="03BD05C1" w14:textId="04D6AEF7" w:rsidR="002925E0" w:rsidRDefault="002925E0" w:rsidP="002925E0">
            <w:pPr>
              <w:spacing w:before="100" w:after="100" w:line="240" w:lineRule="auto"/>
              <w:jc w:val="center"/>
              <w:rPr>
                <w:rFonts w:asciiTheme="majorBidi" w:eastAsiaTheme="minorEastAsia" w:hAnsiTheme="majorBidi" w:cstheme="majorBidi"/>
              </w:rPr>
            </w:pPr>
            <w:r>
              <w:rPr>
                <w:rFonts w:asciiTheme="majorBidi" w:eastAsiaTheme="minorEastAsia" w:hAnsiTheme="majorBidi" w:cstheme="majorBidi"/>
              </w:rPr>
              <w:t>3</w:t>
            </w:r>
          </w:p>
        </w:tc>
      </w:tr>
      <w:tr w:rsidR="00EE41BF" w:rsidRPr="00F22B6A" w14:paraId="39CD2000" w14:textId="77777777" w:rsidTr="0076322B">
        <w:trPr>
          <w:trHeight w:val="399"/>
          <w:jc w:val="center"/>
          <w:ins w:id="710" w:author="رزان الدوسري ID 443203966" w:date="2023-02-10T02:42:00Z"/>
        </w:trPr>
        <w:tc>
          <w:tcPr>
            <w:tcW w:w="857" w:type="pct"/>
            <w:vMerge/>
            <w:tcBorders>
              <w:right w:val="nil"/>
            </w:tcBorders>
            <w:vAlign w:val="center"/>
          </w:tcPr>
          <w:p w14:paraId="79B2FDE3" w14:textId="77777777" w:rsidR="003245A7" w:rsidRPr="00F22B6A" w:rsidRDefault="003245A7" w:rsidP="00221068">
            <w:pPr>
              <w:spacing w:before="100" w:after="100" w:line="240" w:lineRule="auto"/>
              <w:jc w:val="center"/>
              <w:rPr>
                <w:ins w:id="711" w:author="رزان الدوسري ID 443203966" w:date="2023-02-10T02:42:00Z"/>
                <w:rFonts w:asciiTheme="majorBidi" w:eastAsiaTheme="minorEastAsia" w:hAnsiTheme="majorBidi" w:cstheme="majorBidi"/>
              </w:rPr>
            </w:pPr>
          </w:p>
        </w:tc>
        <w:tc>
          <w:tcPr>
            <w:tcW w:w="3116" w:type="pct"/>
            <w:tcBorders>
              <w:left w:val="nil"/>
              <w:right w:val="nil"/>
            </w:tcBorders>
            <w:vAlign w:val="center"/>
          </w:tcPr>
          <w:p w14:paraId="62C2DFE1" w14:textId="744D4BB7" w:rsidR="003245A7" w:rsidRPr="00F22B6A" w:rsidRDefault="00B52DD8">
            <w:pPr>
              <w:spacing w:before="100" w:after="100" w:line="240" w:lineRule="auto"/>
              <w:rPr>
                <w:ins w:id="712" w:author="رزان الدوسري ID 443203966" w:date="2023-02-10T02:42:00Z"/>
                <w:rFonts w:ascii="Times New Roman" w:hAnsi="Times New Roman" w:cs="Times New Roman"/>
                <w:b/>
                <w:bCs/>
                <w:rPrChange w:id="713" w:author="رزان الدوسري ID 443203966" w:date="2023-02-10T02:46:00Z">
                  <w:rPr>
                    <w:ins w:id="714" w:author="رزان الدوسري ID 443203966" w:date="2023-02-10T02:42:00Z"/>
                    <w:rFonts w:ascii="Times New Roman" w:hAnsi="Times New Roman" w:cs="Times New Roman"/>
                    <w:sz w:val="24"/>
                    <w:szCs w:val="24"/>
                  </w:rPr>
                </w:rPrChange>
              </w:rPr>
              <w:pPrChange w:id="715" w:author="Unknown" w:date="2023-02-10T02:49:00Z">
                <w:pPr>
                  <w:spacing w:before="240"/>
                  <w:jc w:val="both"/>
                </w:pPr>
              </w:pPrChange>
            </w:pPr>
            <w:r w:rsidRPr="00F22B6A">
              <w:rPr>
                <w:rFonts w:ascii="Times New Roman" w:hAnsi="Times New Roman" w:cs="Times New Roman"/>
              </w:rPr>
              <w:t>Upload the project to GitHub</w:t>
            </w:r>
            <w:r w:rsidR="008964FB" w:rsidRPr="00F22B6A">
              <w:rPr>
                <w:rFonts w:ascii="Times New Roman" w:hAnsi="Times New Roman" w:cs="Times New Roman"/>
              </w:rPr>
              <w:t xml:space="preserve"> to keep track of th</w:t>
            </w:r>
            <w:r w:rsidR="00533CA1" w:rsidRPr="00F22B6A">
              <w:rPr>
                <w:rFonts w:ascii="Times New Roman" w:hAnsi="Times New Roman" w:cs="Times New Roman"/>
              </w:rPr>
              <w:t>e code changes</w:t>
            </w:r>
          </w:p>
        </w:tc>
        <w:tc>
          <w:tcPr>
            <w:tcW w:w="1027" w:type="pct"/>
            <w:tcBorders>
              <w:left w:val="nil"/>
            </w:tcBorders>
            <w:vAlign w:val="center"/>
          </w:tcPr>
          <w:p w14:paraId="6913A2A9" w14:textId="79D70D92" w:rsidR="003245A7" w:rsidRPr="00F22B6A" w:rsidRDefault="001E643D">
            <w:pPr>
              <w:spacing w:before="100" w:after="100" w:line="240" w:lineRule="auto"/>
              <w:jc w:val="center"/>
              <w:rPr>
                <w:ins w:id="716" w:author="رزان الدوسري ID 443203966" w:date="2023-02-10T02:42:00Z"/>
                <w:rFonts w:asciiTheme="majorBidi" w:eastAsiaTheme="minorEastAsia" w:hAnsiTheme="majorBidi" w:cstheme="majorBidi"/>
              </w:rPr>
              <w:pPrChange w:id="717" w:author="Unknown" w:date="2023-02-10T02:46:00Z">
                <w:pPr>
                  <w:spacing w:before="240"/>
                  <w:jc w:val="both"/>
                </w:pPr>
              </w:pPrChange>
            </w:pPr>
            <w:r>
              <w:rPr>
                <w:rFonts w:asciiTheme="majorBidi" w:eastAsiaTheme="minorEastAsia" w:hAnsiTheme="majorBidi" w:cstheme="majorBidi"/>
              </w:rPr>
              <w:t>4</w:t>
            </w:r>
          </w:p>
        </w:tc>
      </w:tr>
      <w:tr w:rsidR="00EE41BF" w:rsidRPr="00F22B6A" w14:paraId="3047D958" w14:textId="77777777" w:rsidTr="0076322B">
        <w:trPr>
          <w:trHeight w:val="399"/>
          <w:jc w:val="center"/>
          <w:ins w:id="718" w:author="رزان الدوسري ID 443203966" w:date="2023-02-10T02:47:00Z"/>
        </w:trPr>
        <w:tc>
          <w:tcPr>
            <w:tcW w:w="857" w:type="pct"/>
            <w:vMerge/>
            <w:tcBorders>
              <w:right w:val="nil"/>
            </w:tcBorders>
            <w:vAlign w:val="center"/>
          </w:tcPr>
          <w:p w14:paraId="05073C87" w14:textId="77777777" w:rsidR="003245A7" w:rsidRPr="00F22B6A" w:rsidRDefault="003245A7" w:rsidP="00221068">
            <w:pPr>
              <w:spacing w:before="100" w:after="100" w:line="240" w:lineRule="auto"/>
              <w:jc w:val="center"/>
              <w:rPr>
                <w:ins w:id="719" w:author="رزان الدوسري ID 443203966" w:date="2023-02-10T02:47:00Z"/>
                <w:rFonts w:asciiTheme="majorBidi" w:eastAsiaTheme="minorEastAsia" w:hAnsiTheme="majorBidi" w:cstheme="majorBidi"/>
              </w:rPr>
            </w:pPr>
          </w:p>
        </w:tc>
        <w:tc>
          <w:tcPr>
            <w:tcW w:w="3116" w:type="pct"/>
            <w:tcBorders>
              <w:left w:val="nil"/>
              <w:bottom w:val="single" w:sz="4" w:space="0" w:color="auto"/>
              <w:right w:val="nil"/>
            </w:tcBorders>
            <w:vAlign w:val="center"/>
          </w:tcPr>
          <w:p w14:paraId="229FD34E" w14:textId="7FABF84E" w:rsidR="003245A7" w:rsidRPr="00F22B6A" w:rsidRDefault="00533CA1">
            <w:pPr>
              <w:spacing w:before="100" w:after="100" w:line="240" w:lineRule="auto"/>
              <w:rPr>
                <w:ins w:id="720" w:author="رزان الدوسري ID 443203966" w:date="2023-02-10T02:47:00Z"/>
                <w:rFonts w:ascii="Times New Roman" w:hAnsi="Times New Roman" w:cs="Times New Roman"/>
                <w:rPrChange w:id="721" w:author="رزان الدوسري ID 443203966" w:date="2023-02-10T02:49:00Z">
                  <w:rPr>
                    <w:ins w:id="722" w:author="رزان الدوسري ID 443203966" w:date="2023-02-10T02:47:00Z"/>
                  </w:rPr>
                </w:rPrChange>
              </w:rPr>
              <w:pPrChange w:id="723" w:author="Unknown" w:date="2023-02-10T02:49:00Z">
                <w:pPr>
                  <w:spacing w:before="240"/>
                  <w:jc w:val="both"/>
                </w:pPr>
              </w:pPrChange>
            </w:pPr>
            <w:r w:rsidRPr="00F22B6A">
              <w:rPr>
                <w:rFonts w:ascii="Times New Roman" w:hAnsi="Times New Roman" w:cs="Times New Roman"/>
              </w:rPr>
              <w:t>Integrate GitHub with Netlify for continuous deployment</w:t>
            </w:r>
          </w:p>
        </w:tc>
        <w:tc>
          <w:tcPr>
            <w:tcW w:w="1027" w:type="pct"/>
            <w:tcBorders>
              <w:left w:val="nil"/>
            </w:tcBorders>
            <w:vAlign w:val="center"/>
          </w:tcPr>
          <w:p w14:paraId="687A20C3" w14:textId="0F6DCB24" w:rsidR="003245A7" w:rsidRPr="00F22B6A" w:rsidRDefault="007C1E49" w:rsidP="00221068">
            <w:pPr>
              <w:keepNext/>
              <w:spacing w:before="100" w:after="100" w:line="240" w:lineRule="auto"/>
              <w:jc w:val="center"/>
              <w:rPr>
                <w:ins w:id="724" w:author="رزان الدوسري ID 443203966" w:date="2023-02-10T02:47:00Z"/>
                <w:rFonts w:asciiTheme="majorBidi" w:eastAsiaTheme="minorEastAsia" w:hAnsiTheme="majorBidi" w:cstheme="majorBidi"/>
              </w:rPr>
            </w:pPr>
            <w:r>
              <w:rPr>
                <w:rFonts w:asciiTheme="majorBidi" w:eastAsiaTheme="minorEastAsia" w:hAnsiTheme="majorBidi" w:cstheme="majorBidi"/>
              </w:rPr>
              <w:t>2</w:t>
            </w:r>
          </w:p>
        </w:tc>
      </w:tr>
    </w:tbl>
    <w:p w14:paraId="157C03F8" w14:textId="43398858" w:rsidR="00F0676A" w:rsidRPr="00507695" w:rsidRDefault="00507695" w:rsidP="00F22B6A">
      <w:pPr>
        <w:pStyle w:val="Caption"/>
        <w:spacing w:before="100" w:line="360" w:lineRule="auto"/>
        <w:jc w:val="center"/>
        <w:rPr>
          <w:rFonts w:ascii="Times New Roman" w:hAnsi="Times New Roman" w:cs="Times New Roman"/>
          <w:b/>
          <w:i w:val="0"/>
          <w:iCs w:val="0"/>
          <w:color w:val="auto"/>
          <w:sz w:val="32"/>
          <w:szCs w:val="32"/>
        </w:rPr>
      </w:pPr>
      <w:bookmarkStart w:id="725" w:name="_Toc127569275"/>
      <w:r w:rsidRPr="00507695">
        <w:rPr>
          <w:rFonts w:ascii="Times New Roman" w:hAnsi="Times New Roman" w:cs="Times New Roman"/>
          <w:i w:val="0"/>
          <w:iCs w:val="0"/>
          <w:color w:val="auto"/>
          <w:sz w:val="20"/>
          <w:szCs w:val="20"/>
        </w:rPr>
        <w:t xml:space="preserve">Table </w:t>
      </w:r>
      <w:r w:rsidR="003A2E00">
        <w:rPr>
          <w:rFonts w:ascii="Times New Roman" w:hAnsi="Times New Roman" w:cs="Times New Roman"/>
          <w:i w:val="0"/>
          <w:iCs w:val="0"/>
          <w:color w:val="auto"/>
          <w:sz w:val="20"/>
          <w:szCs w:val="20"/>
        </w:rPr>
        <w:fldChar w:fldCharType="begin"/>
      </w:r>
      <w:r w:rsidR="003A2E00">
        <w:rPr>
          <w:rFonts w:ascii="Times New Roman" w:hAnsi="Times New Roman" w:cs="Times New Roman"/>
          <w:i w:val="0"/>
          <w:iCs w:val="0"/>
          <w:color w:val="auto"/>
          <w:sz w:val="20"/>
          <w:szCs w:val="20"/>
        </w:rPr>
        <w:instrText xml:space="preserve"> SEQ Table \* ARABIC </w:instrText>
      </w:r>
      <w:r w:rsidR="003A2E00">
        <w:rPr>
          <w:rFonts w:ascii="Times New Roman" w:hAnsi="Times New Roman" w:cs="Times New Roman"/>
          <w:i w:val="0"/>
          <w:iCs w:val="0"/>
          <w:color w:val="auto"/>
          <w:sz w:val="20"/>
          <w:szCs w:val="20"/>
        </w:rPr>
        <w:fldChar w:fldCharType="separate"/>
      </w:r>
      <w:r w:rsidR="003A2E00">
        <w:rPr>
          <w:rFonts w:ascii="Times New Roman" w:hAnsi="Times New Roman" w:cs="Times New Roman"/>
          <w:i w:val="0"/>
          <w:iCs w:val="0"/>
          <w:noProof/>
          <w:color w:val="auto"/>
          <w:sz w:val="20"/>
          <w:szCs w:val="20"/>
        </w:rPr>
        <w:t>4</w:t>
      </w:r>
      <w:r w:rsidR="003A2E00">
        <w:rPr>
          <w:rFonts w:ascii="Times New Roman" w:hAnsi="Times New Roman" w:cs="Times New Roman"/>
          <w:i w:val="0"/>
          <w:iCs w:val="0"/>
          <w:color w:val="auto"/>
          <w:sz w:val="20"/>
          <w:szCs w:val="20"/>
        </w:rPr>
        <w:fldChar w:fldCharType="end"/>
      </w:r>
      <w:r w:rsidRPr="00507695">
        <w:rPr>
          <w:rFonts w:ascii="Times New Roman" w:hAnsi="Times New Roman" w:cs="Times New Roman"/>
          <w:i w:val="0"/>
          <w:iCs w:val="0"/>
          <w:color w:val="auto"/>
          <w:sz w:val="20"/>
          <w:szCs w:val="20"/>
        </w:rPr>
        <w:t xml:space="preserve">.Sprint Backlog of </w:t>
      </w:r>
      <w:r w:rsidR="00576E1D">
        <w:rPr>
          <w:rFonts w:ascii="Times New Roman" w:hAnsi="Times New Roman" w:cs="Times New Roman"/>
          <w:i w:val="0"/>
          <w:iCs w:val="0"/>
          <w:color w:val="auto"/>
          <w:sz w:val="20"/>
          <w:szCs w:val="20"/>
        </w:rPr>
        <w:t>s</w:t>
      </w:r>
      <w:r w:rsidRPr="00507695">
        <w:rPr>
          <w:rFonts w:ascii="Times New Roman" w:hAnsi="Times New Roman" w:cs="Times New Roman"/>
          <w:i w:val="0"/>
          <w:iCs w:val="0"/>
          <w:color w:val="auto"/>
          <w:sz w:val="20"/>
          <w:szCs w:val="20"/>
        </w:rPr>
        <w:t xml:space="preserve">print </w:t>
      </w:r>
      <w:r w:rsidR="00683D2C">
        <w:rPr>
          <w:rFonts w:ascii="Times New Roman" w:hAnsi="Times New Roman" w:cs="Times New Roman"/>
          <w:i w:val="0"/>
          <w:iCs w:val="0"/>
          <w:color w:val="auto"/>
          <w:sz w:val="20"/>
          <w:szCs w:val="20"/>
        </w:rPr>
        <w:t>z</w:t>
      </w:r>
      <w:r w:rsidR="00256FD1">
        <w:rPr>
          <w:rFonts w:ascii="Times New Roman" w:hAnsi="Times New Roman" w:cs="Times New Roman"/>
          <w:i w:val="0"/>
          <w:iCs w:val="0"/>
          <w:color w:val="auto"/>
          <w:sz w:val="20"/>
          <w:szCs w:val="20"/>
        </w:rPr>
        <w:t>ero</w:t>
      </w:r>
      <w:bookmarkEnd w:id="725"/>
    </w:p>
    <w:p w14:paraId="71A947C6" w14:textId="70A13462" w:rsidR="00871736" w:rsidRDefault="00AE5A4E" w:rsidP="00C74F1B">
      <w:pPr>
        <w:jc w:val="both"/>
        <w:rPr>
          <w:rFonts w:ascii="Times New Roman" w:hAnsi="Times New Roman" w:cs="Times New Roman"/>
          <w:b/>
          <w:sz w:val="24"/>
          <w:szCs w:val="24"/>
        </w:rPr>
      </w:pPr>
      <w:r>
        <w:rPr>
          <w:rFonts w:ascii="Times New Roman" w:hAnsi="Times New Roman" w:cs="Times New Roman"/>
          <w:b/>
          <w:sz w:val="24"/>
          <w:szCs w:val="24"/>
        </w:rPr>
        <w:t>Sprint</w:t>
      </w:r>
      <w:r w:rsidRPr="00AE5A4E">
        <w:rPr>
          <w:rFonts w:ascii="Times New Roman" w:hAnsi="Times New Roman" w:cs="Times New Roman"/>
          <w:b/>
          <w:sz w:val="24"/>
          <w:szCs w:val="24"/>
        </w:rPr>
        <w:t xml:space="preserve"> </w:t>
      </w:r>
      <w:r w:rsidR="00871736" w:rsidRPr="00871736">
        <w:rPr>
          <w:rFonts w:ascii="Times New Roman" w:hAnsi="Times New Roman" w:cs="Times New Roman"/>
          <w:b/>
          <w:sz w:val="24"/>
          <w:szCs w:val="24"/>
        </w:rPr>
        <w:t>Outcomes</w:t>
      </w:r>
      <w:r w:rsidR="00871736">
        <w:rPr>
          <w:rFonts w:ascii="Times New Roman" w:hAnsi="Times New Roman" w:cs="Times New Roman"/>
          <w:b/>
          <w:sz w:val="24"/>
          <w:szCs w:val="24"/>
        </w:rPr>
        <w:t>:</w:t>
      </w:r>
    </w:p>
    <w:p w14:paraId="0BDAC4CC" w14:textId="0173C0F0" w:rsidR="00C74F1B" w:rsidRDefault="00D33CC5" w:rsidP="003D1133">
      <w:pPr>
        <w:ind w:firstLine="284"/>
        <w:jc w:val="both"/>
        <w:rPr>
          <w:rFonts w:ascii="Times New Roman" w:hAnsi="Times New Roman" w:cs="Times New Roman"/>
          <w:sz w:val="24"/>
          <w:szCs w:val="24"/>
        </w:rPr>
      </w:pPr>
      <w:r w:rsidRPr="00D33CC5">
        <w:rPr>
          <w:rFonts w:ascii="Times New Roman" w:hAnsi="Times New Roman" w:cs="Times New Roman"/>
          <w:sz w:val="24"/>
          <w:szCs w:val="24"/>
        </w:rPr>
        <w:t>This section present</w:t>
      </w:r>
      <w:r>
        <w:rPr>
          <w:rFonts w:ascii="Times New Roman" w:hAnsi="Times New Roman" w:cs="Times New Roman"/>
          <w:sz w:val="24"/>
          <w:szCs w:val="24"/>
        </w:rPr>
        <w:t>s</w:t>
      </w:r>
      <w:r w:rsidRPr="00D33CC5">
        <w:rPr>
          <w:rFonts w:ascii="Times New Roman" w:hAnsi="Times New Roman" w:cs="Times New Roman"/>
          <w:sz w:val="24"/>
          <w:szCs w:val="24"/>
        </w:rPr>
        <w:t xml:space="preserve"> screenshots demonstrating the outcomes of our current sprint, as part of the scrum approach. Each screenshot highlights a completed task providing evidence of project progress according to the adopted agile methodology.</w:t>
      </w:r>
    </w:p>
    <w:p w14:paraId="7F86CAFB" w14:textId="77777777" w:rsidR="002925E0" w:rsidRDefault="002925E0" w:rsidP="002925E0">
      <w:pPr>
        <w:keepNext/>
        <w:spacing w:line="240" w:lineRule="auto"/>
        <w:jc w:val="center"/>
      </w:pPr>
      <w:r>
        <w:rPr>
          <w:noProof/>
        </w:rPr>
        <w:lastRenderedPageBreak/>
        <w:drawing>
          <wp:inline distT="0" distB="0" distL="0" distR="0" wp14:anchorId="591C9236" wp14:editId="38220AE4">
            <wp:extent cx="4708929" cy="2065947"/>
            <wp:effectExtent l="12700" t="12700" r="15875" b="1714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4830" cy="2090472"/>
                    </a:xfrm>
                    <a:prstGeom prst="rect">
                      <a:avLst/>
                    </a:prstGeom>
                    <a:ln w="3175">
                      <a:solidFill>
                        <a:schemeClr val="tx1"/>
                      </a:solidFill>
                    </a:ln>
                  </pic:spPr>
                </pic:pic>
              </a:graphicData>
            </a:graphic>
          </wp:inline>
        </w:drawing>
      </w:r>
    </w:p>
    <w:p w14:paraId="0FA5F6EE" w14:textId="0D7D90DD" w:rsidR="008B7125" w:rsidRPr="002925E0" w:rsidRDefault="002925E0" w:rsidP="002925E0">
      <w:pPr>
        <w:pStyle w:val="Caption"/>
        <w:jc w:val="center"/>
        <w:rPr>
          <w:rFonts w:ascii="Times New Roman" w:hAnsi="Times New Roman" w:cs="Times New Roman"/>
          <w:i w:val="0"/>
          <w:iCs w:val="0"/>
          <w:color w:val="auto"/>
          <w:sz w:val="20"/>
          <w:szCs w:val="20"/>
        </w:rPr>
      </w:pPr>
      <w:bookmarkStart w:id="726" w:name="_Toc128133748"/>
      <w:r w:rsidRPr="006D3B49">
        <w:rPr>
          <w:rFonts w:ascii="Times New Roman" w:hAnsi="Times New Roman" w:cs="Times New Roman"/>
          <w:i w:val="0"/>
          <w:iCs w:val="0"/>
          <w:color w:val="auto"/>
          <w:sz w:val="20"/>
          <w:szCs w:val="20"/>
        </w:rPr>
        <w:t xml:space="preserve">Figure </w:t>
      </w:r>
      <w:r w:rsidRPr="006D3B49">
        <w:rPr>
          <w:rFonts w:ascii="Times New Roman" w:hAnsi="Times New Roman" w:cs="Times New Roman"/>
          <w:i w:val="0"/>
          <w:iCs w:val="0"/>
          <w:color w:val="auto"/>
          <w:sz w:val="20"/>
          <w:szCs w:val="20"/>
        </w:rPr>
        <w:fldChar w:fldCharType="begin"/>
      </w:r>
      <w:r w:rsidRPr="006D3B49">
        <w:rPr>
          <w:rFonts w:ascii="Times New Roman" w:hAnsi="Times New Roman" w:cs="Times New Roman"/>
          <w:i w:val="0"/>
          <w:iCs w:val="0"/>
          <w:color w:val="auto"/>
          <w:sz w:val="20"/>
          <w:szCs w:val="20"/>
        </w:rPr>
        <w:instrText xml:space="preserve"> SEQ Figure \* ARABIC </w:instrText>
      </w:r>
      <w:r w:rsidRPr="006D3B49">
        <w:rPr>
          <w:rFonts w:ascii="Times New Roman" w:hAnsi="Times New Roman" w:cs="Times New Roman"/>
          <w:i w:val="0"/>
          <w:iCs w:val="0"/>
          <w:color w:val="auto"/>
          <w:sz w:val="20"/>
          <w:szCs w:val="20"/>
        </w:rPr>
        <w:fldChar w:fldCharType="separate"/>
      </w:r>
      <w:r>
        <w:rPr>
          <w:rFonts w:ascii="Times New Roman" w:hAnsi="Times New Roman" w:cs="Times New Roman"/>
          <w:i w:val="0"/>
          <w:iCs w:val="0"/>
          <w:noProof/>
          <w:color w:val="auto"/>
          <w:sz w:val="20"/>
          <w:szCs w:val="20"/>
        </w:rPr>
        <w:t>9</w:t>
      </w:r>
      <w:r w:rsidRPr="006D3B49">
        <w:rPr>
          <w:rFonts w:ascii="Times New Roman" w:hAnsi="Times New Roman" w:cs="Times New Roman"/>
          <w:i w:val="0"/>
          <w:iCs w:val="0"/>
          <w:color w:val="auto"/>
          <w:sz w:val="20"/>
          <w:szCs w:val="20"/>
        </w:rPr>
        <w:fldChar w:fldCharType="end"/>
      </w:r>
      <w:r w:rsidRPr="006D3B49">
        <w:rPr>
          <w:rFonts w:ascii="Times New Roman" w:hAnsi="Times New Roman" w:cs="Times New Roman"/>
          <w:i w:val="0"/>
          <w:iCs w:val="0"/>
          <w:color w:val="auto"/>
          <w:sz w:val="20"/>
          <w:szCs w:val="20"/>
        </w:rPr>
        <w:t xml:space="preserve">.Create a Power-Up </w:t>
      </w:r>
      <w:proofErr w:type="gramStart"/>
      <w:r w:rsidRPr="006D3B49">
        <w:rPr>
          <w:rFonts w:ascii="Times New Roman" w:hAnsi="Times New Roman" w:cs="Times New Roman"/>
          <w:i w:val="0"/>
          <w:iCs w:val="0"/>
          <w:color w:val="auto"/>
          <w:sz w:val="20"/>
          <w:szCs w:val="20"/>
        </w:rPr>
        <w:t>app</w:t>
      </w:r>
      <w:bookmarkEnd w:id="726"/>
      <w:proofErr w:type="gramEnd"/>
    </w:p>
    <w:p w14:paraId="2BE849E3" w14:textId="77777777" w:rsidR="005863FC" w:rsidRDefault="0096773F" w:rsidP="002B0CAB">
      <w:pPr>
        <w:keepNext/>
        <w:spacing w:line="240" w:lineRule="auto"/>
        <w:jc w:val="center"/>
      </w:pPr>
      <w:r>
        <w:rPr>
          <w:rFonts w:ascii="Times New Roman" w:hAnsi="Times New Roman" w:cs="Times New Roman"/>
          <w:noProof/>
          <w:sz w:val="24"/>
          <w:szCs w:val="24"/>
        </w:rPr>
        <w:drawing>
          <wp:inline distT="0" distB="0" distL="0" distR="0" wp14:anchorId="13F1BAC8" wp14:editId="4CEEB468">
            <wp:extent cx="4609176" cy="3021622"/>
            <wp:effectExtent l="12700" t="12700" r="15240" b="698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09176" cy="3021622"/>
                    </a:xfrm>
                    <a:prstGeom prst="rect">
                      <a:avLst/>
                    </a:prstGeom>
                    <a:ln w="3175">
                      <a:solidFill>
                        <a:schemeClr val="tx1"/>
                      </a:solidFill>
                    </a:ln>
                  </pic:spPr>
                </pic:pic>
              </a:graphicData>
            </a:graphic>
          </wp:inline>
        </w:drawing>
      </w:r>
    </w:p>
    <w:p w14:paraId="4E661C0A" w14:textId="3FF848E2" w:rsidR="006D3B49" w:rsidRPr="00C159FB" w:rsidRDefault="005863FC" w:rsidP="002B0CAB">
      <w:pPr>
        <w:pStyle w:val="Caption"/>
        <w:jc w:val="center"/>
        <w:rPr>
          <w:rFonts w:ascii="Times New Roman" w:hAnsi="Times New Roman" w:cs="Times New Roman"/>
          <w:i w:val="0"/>
          <w:iCs w:val="0"/>
          <w:color w:val="auto"/>
          <w:sz w:val="20"/>
          <w:szCs w:val="20"/>
        </w:rPr>
      </w:pPr>
      <w:bookmarkStart w:id="727" w:name="_Toc126973902"/>
      <w:bookmarkStart w:id="728" w:name="_Toc128133749"/>
      <w:r w:rsidRPr="005863FC">
        <w:rPr>
          <w:rFonts w:ascii="Times New Roman" w:hAnsi="Times New Roman" w:cs="Times New Roman"/>
          <w:i w:val="0"/>
          <w:iCs w:val="0"/>
          <w:color w:val="auto"/>
          <w:sz w:val="20"/>
          <w:szCs w:val="20"/>
        </w:rPr>
        <w:t xml:space="preserve">Figure </w:t>
      </w:r>
      <w:r w:rsidRPr="005863FC">
        <w:rPr>
          <w:rFonts w:ascii="Times New Roman" w:hAnsi="Times New Roman" w:cs="Times New Roman"/>
          <w:i w:val="0"/>
          <w:iCs w:val="0"/>
          <w:color w:val="auto"/>
          <w:sz w:val="20"/>
          <w:szCs w:val="20"/>
        </w:rPr>
        <w:fldChar w:fldCharType="begin"/>
      </w:r>
      <w:r w:rsidRPr="005863FC">
        <w:rPr>
          <w:rFonts w:ascii="Times New Roman" w:hAnsi="Times New Roman" w:cs="Times New Roman"/>
          <w:i w:val="0"/>
          <w:iCs w:val="0"/>
          <w:color w:val="auto"/>
          <w:sz w:val="20"/>
          <w:szCs w:val="20"/>
        </w:rPr>
        <w:instrText xml:space="preserve"> SEQ Figure \* ARABIC </w:instrText>
      </w:r>
      <w:r w:rsidRPr="005863FC">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8</w:t>
      </w:r>
      <w:r w:rsidRPr="005863FC">
        <w:rPr>
          <w:rFonts w:ascii="Times New Roman" w:hAnsi="Times New Roman" w:cs="Times New Roman"/>
          <w:i w:val="0"/>
          <w:iCs w:val="0"/>
          <w:color w:val="auto"/>
          <w:sz w:val="20"/>
          <w:szCs w:val="20"/>
        </w:rPr>
        <w:fldChar w:fldCharType="end"/>
      </w:r>
      <w:r w:rsidRPr="005863FC">
        <w:rPr>
          <w:rFonts w:ascii="Times New Roman" w:hAnsi="Times New Roman" w:cs="Times New Roman"/>
          <w:i w:val="0"/>
          <w:iCs w:val="0"/>
          <w:color w:val="auto"/>
          <w:sz w:val="20"/>
          <w:szCs w:val="20"/>
        </w:rPr>
        <w:t xml:space="preserve">.Initiate a host in </w:t>
      </w:r>
      <w:proofErr w:type="gramStart"/>
      <w:r w:rsidRPr="005863FC">
        <w:rPr>
          <w:rFonts w:ascii="Times New Roman" w:hAnsi="Times New Roman" w:cs="Times New Roman"/>
          <w:i w:val="0"/>
          <w:iCs w:val="0"/>
          <w:color w:val="auto"/>
          <w:sz w:val="20"/>
          <w:szCs w:val="20"/>
        </w:rPr>
        <w:t>Netlify</w:t>
      </w:r>
      <w:bookmarkEnd w:id="727"/>
      <w:bookmarkEnd w:id="728"/>
      <w:proofErr w:type="gramEnd"/>
    </w:p>
    <w:p w14:paraId="4893EF73" w14:textId="77777777" w:rsidR="00D7624F" w:rsidRDefault="00F83A82" w:rsidP="002B0CAB">
      <w:pPr>
        <w:keepNext/>
        <w:spacing w:line="240" w:lineRule="auto"/>
        <w:jc w:val="center"/>
      </w:pPr>
      <w:r>
        <w:rPr>
          <w:rFonts w:ascii="Times New Roman" w:hAnsi="Times New Roman" w:cs="Times New Roman"/>
          <w:b/>
          <w:noProof/>
          <w:sz w:val="24"/>
          <w:szCs w:val="24"/>
        </w:rPr>
        <w:drawing>
          <wp:inline distT="0" distB="0" distL="0" distR="0" wp14:anchorId="3BDBFDCF" wp14:editId="5377F82B">
            <wp:extent cx="5007784" cy="1762274"/>
            <wp:effectExtent l="12700" t="12700" r="8890" b="1587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7117" cy="1769078"/>
                    </a:xfrm>
                    <a:prstGeom prst="rect">
                      <a:avLst/>
                    </a:prstGeom>
                    <a:ln w="3175">
                      <a:solidFill>
                        <a:schemeClr val="tx1"/>
                      </a:solidFill>
                    </a:ln>
                  </pic:spPr>
                </pic:pic>
              </a:graphicData>
            </a:graphic>
          </wp:inline>
        </w:drawing>
      </w:r>
    </w:p>
    <w:p w14:paraId="6AE57BD1" w14:textId="54B9D0F4" w:rsidR="002252AF" w:rsidRDefault="00D7624F" w:rsidP="002252AF">
      <w:pPr>
        <w:pStyle w:val="Caption"/>
        <w:jc w:val="center"/>
        <w:rPr>
          <w:rFonts w:ascii="Times New Roman" w:hAnsi="Times New Roman" w:cs="Times New Roman"/>
          <w:i w:val="0"/>
          <w:iCs w:val="0"/>
          <w:noProof/>
          <w:color w:val="auto"/>
          <w:sz w:val="20"/>
          <w:szCs w:val="20"/>
        </w:rPr>
      </w:pPr>
      <w:bookmarkStart w:id="729" w:name="_Toc126973904"/>
      <w:bookmarkStart w:id="730" w:name="_Toc128133750"/>
      <w:r w:rsidRPr="00D7624F">
        <w:rPr>
          <w:rFonts w:ascii="Times New Roman" w:hAnsi="Times New Roman" w:cs="Times New Roman"/>
          <w:i w:val="0"/>
          <w:iCs w:val="0"/>
          <w:noProof/>
          <w:color w:val="auto"/>
          <w:sz w:val="20"/>
          <w:szCs w:val="20"/>
        </w:rPr>
        <w:t xml:space="preserve">Figure </w:t>
      </w:r>
      <w:r w:rsidRPr="00D7624F">
        <w:rPr>
          <w:rFonts w:ascii="Times New Roman" w:hAnsi="Times New Roman" w:cs="Times New Roman"/>
          <w:i w:val="0"/>
          <w:iCs w:val="0"/>
          <w:noProof/>
          <w:color w:val="auto"/>
          <w:sz w:val="20"/>
          <w:szCs w:val="20"/>
        </w:rPr>
        <w:fldChar w:fldCharType="begin"/>
      </w:r>
      <w:r w:rsidRPr="00D7624F">
        <w:rPr>
          <w:rFonts w:ascii="Times New Roman" w:hAnsi="Times New Roman" w:cs="Times New Roman"/>
          <w:i w:val="0"/>
          <w:iCs w:val="0"/>
          <w:noProof/>
          <w:color w:val="auto"/>
          <w:sz w:val="20"/>
          <w:szCs w:val="20"/>
        </w:rPr>
        <w:instrText xml:space="preserve"> SEQ Figure \* ARABIC </w:instrText>
      </w:r>
      <w:r w:rsidRPr="00D7624F">
        <w:rPr>
          <w:rFonts w:ascii="Times New Roman" w:hAnsi="Times New Roman" w:cs="Times New Roman"/>
          <w:i w:val="0"/>
          <w:iCs w:val="0"/>
          <w:noProof/>
          <w:color w:val="auto"/>
          <w:sz w:val="20"/>
          <w:szCs w:val="20"/>
        </w:rPr>
        <w:fldChar w:fldCharType="separate"/>
      </w:r>
      <w:r w:rsidR="00C02976">
        <w:rPr>
          <w:rFonts w:ascii="Times New Roman" w:hAnsi="Times New Roman" w:cs="Times New Roman"/>
          <w:i w:val="0"/>
          <w:iCs w:val="0"/>
          <w:noProof/>
          <w:color w:val="auto"/>
          <w:sz w:val="20"/>
          <w:szCs w:val="20"/>
        </w:rPr>
        <w:t>10</w:t>
      </w:r>
      <w:r w:rsidRPr="00D7624F">
        <w:rPr>
          <w:rFonts w:ascii="Times New Roman" w:hAnsi="Times New Roman" w:cs="Times New Roman"/>
          <w:i w:val="0"/>
          <w:iCs w:val="0"/>
          <w:noProof/>
          <w:color w:val="auto"/>
          <w:sz w:val="20"/>
          <w:szCs w:val="20"/>
        </w:rPr>
        <w:fldChar w:fldCharType="end"/>
      </w:r>
      <w:r w:rsidRPr="00D7624F">
        <w:rPr>
          <w:rFonts w:ascii="Times New Roman" w:hAnsi="Times New Roman" w:cs="Times New Roman"/>
          <w:i w:val="0"/>
          <w:iCs w:val="0"/>
          <w:noProof/>
          <w:color w:val="auto"/>
          <w:sz w:val="20"/>
          <w:szCs w:val="20"/>
        </w:rPr>
        <w:t>.Upload the project to GitHub to keep track of the code changes</w:t>
      </w:r>
      <w:bookmarkEnd w:id="729"/>
      <w:bookmarkEnd w:id="730"/>
    </w:p>
    <w:p w14:paraId="493CB775" w14:textId="77777777" w:rsidR="00C40E08" w:rsidRDefault="002252AF" w:rsidP="002B0CAB">
      <w:pPr>
        <w:pStyle w:val="Caption"/>
        <w:keepNext/>
        <w:jc w:val="center"/>
      </w:pPr>
      <w:r>
        <w:rPr>
          <w:rFonts w:ascii="Times New Roman" w:hAnsi="Times New Roman" w:cs="Times New Roman"/>
          <w:i w:val="0"/>
          <w:iCs w:val="0"/>
          <w:noProof/>
          <w:color w:val="auto"/>
          <w:sz w:val="20"/>
          <w:szCs w:val="20"/>
        </w:rPr>
        <w:lastRenderedPageBreak/>
        <w:drawing>
          <wp:inline distT="0" distB="0" distL="0" distR="0" wp14:anchorId="71B4A460" wp14:editId="411EDDF7">
            <wp:extent cx="4766564" cy="1840830"/>
            <wp:effectExtent l="12700" t="12700" r="8890" b="1397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66564" cy="1840830"/>
                    </a:xfrm>
                    <a:prstGeom prst="rect">
                      <a:avLst/>
                    </a:prstGeom>
                    <a:ln w="3175">
                      <a:solidFill>
                        <a:schemeClr val="tx1"/>
                      </a:solidFill>
                    </a:ln>
                  </pic:spPr>
                </pic:pic>
              </a:graphicData>
            </a:graphic>
          </wp:inline>
        </w:drawing>
      </w:r>
    </w:p>
    <w:p w14:paraId="0E8866AB" w14:textId="570B5D59" w:rsidR="00C74F1B" w:rsidRPr="00C40E08" w:rsidRDefault="00C40E08" w:rsidP="00C40E08">
      <w:pPr>
        <w:pStyle w:val="Caption"/>
        <w:jc w:val="center"/>
        <w:rPr>
          <w:rFonts w:ascii="Times New Roman" w:hAnsi="Times New Roman" w:cs="Times New Roman"/>
          <w:i w:val="0"/>
          <w:iCs w:val="0"/>
          <w:noProof/>
          <w:color w:val="auto"/>
          <w:sz w:val="20"/>
          <w:szCs w:val="20"/>
        </w:rPr>
      </w:pPr>
      <w:bookmarkStart w:id="731" w:name="_Toc126973905"/>
      <w:bookmarkStart w:id="732" w:name="_Toc128133751"/>
      <w:r w:rsidRPr="00C40E08">
        <w:rPr>
          <w:rFonts w:ascii="Times New Roman" w:hAnsi="Times New Roman" w:cs="Times New Roman"/>
          <w:i w:val="0"/>
          <w:iCs w:val="0"/>
          <w:color w:val="auto"/>
          <w:sz w:val="20"/>
          <w:szCs w:val="20"/>
        </w:rPr>
        <w:t xml:space="preserve">Figure </w:t>
      </w:r>
      <w:r w:rsidRPr="00C40E08">
        <w:rPr>
          <w:rFonts w:ascii="Times New Roman" w:hAnsi="Times New Roman" w:cs="Times New Roman"/>
          <w:i w:val="0"/>
          <w:iCs w:val="0"/>
          <w:color w:val="auto"/>
          <w:sz w:val="20"/>
          <w:szCs w:val="20"/>
        </w:rPr>
        <w:fldChar w:fldCharType="begin"/>
      </w:r>
      <w:r w:rsidRPr="00C40E08">
        <w:rPr>
          <w:rFonts w:ascii="Times New Roman" w:hAnsi="Times New Roman" w:cs="Times New Roman"/>
          <w:i w:val="0"/>
          <w:iCs w:val="0"/>
          <w:color w:val="auto"/>
          <w:sz w:val="20"/>
          <w:szCs w:val="20"/>
        </w:rPr>
        <w:instrText xml:space="preserve"> SEQ Figure \* ARABIC </w:instrText>
      </w:r>
      <w:r w:rsidRPr="00C40E08">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11</w:t>
      </w:r>
      <w:r w:rsidRPr="00C40E08">
        <w:rPr>
          <w:rFonts w:ascii="Times New Roman" w:hAnsi="Times New Roman" w:cs="Times New Roman"/>
          <w:i w:val="0"/>
          <w:iCs w:val="0"/>
          <w:color w:val="auto"/>
          <w:sz w:val="20"/>
          <w:szCs w:val="20"/>
        </w:rPr>
        <w:fldChar w:fldCharType="end"/>
      </w:r>
      <w:r w:rsidRPr="00C40E08">
        <w:rPr>
          <w:rFonts w:ascii="Times New Roman" w:hAnsi="Times New Roman" w:cs="Times New Roman"/>
          <w:i w:val="0"/>
          <w:iCs w:val="0"/>
          <w:color w:val="auto"/>
          <w:sz w:val="20"/>
          <w:szCs w:val="20"/>
        </w:rPr>
        <w:t xml:space="preserve">.Integrate GitHub with Netlify for continuous </w:t>
      </w:r>
      <w:proofErr w:type="gramStart"/>
      <w:r w:rsidRPr="00C40E08">
        <w:rPr>
          <w:rFonts w:ascii="Times New Roman" w:hAnsi="Times New Roman" w:cs="Times New Roman"/>
          <w:i w:val="0"/>
          <w:iCs w:val="0"/>
          <w:color w:val="auto"/>
          <w:sz w:val="20"/>
          <w:szCs w:val="20"/>
        </w:rPr>
        <w:t>deployment</w:t>
      </w:r>
      <w:bookmarkEnd w:id="731"/>
      <w:bookmarkEnd w:id="732"/>
      <w:proofErr w:type="gramEnd"/>
    </w:p>
    <w:p w14:paraId="361BCA1E" w14:textId="77777777" w:rsidR="008759DB" w:rsidRDefault="008759DB" w:rsidP="008759DB">
      <w:pPr>
        <w:rPr>
          <w:rFonts w:ascii="Times New Roman" w:hAnsi="Times New Roman" w:cs="Times New Roman"/>
          <w:b/>
          <w:sz w:val="24"/>
          <w:szCs w:val="24"/>
        </w:rPr>
      </w:pPr>
    </w:p>
    <w:p w14:paraId="74592FA9" w14:textId="56B69916" w:rsidR="008759DB" w:rsidRDefault="008759DB" w:rsidP="008759DB">
      <w:pPr>
        <w:rPr>
          <w:rFonts w:ascii="Times New Roman" w:hAnsi="Times New Roman" w:cs="Times New Roman"/>
          <w:b/>
          <w:sz w:val="24"/>
          <w:szCs w:val="24"/>
        </w:rPr>
      </w:pPr>
      <w:ins w:id="733" w:author="رزان الدوسري ID 443203966" w:date="2023-02-10T03:06:00Z">
        <w:r>
          <w:rPr>
            <w:rFonts w:ascii="Times New Roman" w:hAnsi="Times New Roman" w:cs="Times New Roman"/>
            <w:b/>
            <w:sz w:val="24"/>
            <w:szCs w:val="24"/>
          </w:rPr>
          <w:t xml:space="preserve">Results of </w:t>
        </w:r>
      </w:ins>
      <w:ins w:id="734" w:author="رزان الدوسري ID 443203966" w:date="2023-02-10T03:07:00Z">
        <w:r>
          <w:rPr>
            <w:rFonts w:ascii="Times New Roman" w:hAnsi="Times New Roman" w:cs="Times New Roman"/>
            <w:b/>
            <w:sz w:val="24"/>
            <w:szCs w:val="24"/>
          </w:rPr>
          <w:t>the</w:t>
        </w:r>
      </w:ins>
      <w:ins w:id="735" w:author="رزان الدوسري ID 443203966" w:date="2023-02-10T03:06:00Z">
        <w:r>
          <w:rPr>
            <w:rFonts w:ascii="Times New Roman" w:hAnsi="Times New Roman" w:cs="Times New Roman"/>
            <w:b/>
            <w:sz w:val="24"/>
            <w:szCs w:val="24"/>
          </w:rPr>
          <w:t xml:space="preserve"> Ret</w:t>
        </w:r>
      </w:ins>
      <w:ins w:id="736" w:author="رزان الدوسري ID 443203966" w:date="2023-02-10T03:07:00Z">
        <w:r>
          <w:rPr>
            <w:rFonts w:ascii="Times New Roman" w:hAnsi="Times New Roman" w:cs="Times New Roman"/>
            <w:b/>
            <w:sz w:val="24"/>
            <w:szCs w:val="24"/>
          </w:rPr>
          <w:t>rospective</w:t>
        </w:r>
      </w:ins>
      <w:ins w:id="737" w:author="رزان الدوسري ID 443203966" w:date="2023-02-10T03:06:00Z">
        <w:r w:rsidRPr="0065145A">
          <w:rPr>
            <w:rFonts w:ascii="Times New Roman" w:hAnsi="Times New Roman" w:cs="Times New Roman"/>
            <w:b/>
            <w:sz w:val="24"/>
            <w:szCs w:val="24"/>
          </w:rPr>
          <w:t>:</w:t>
        </w:r>
      </w:ins>
    </w:p>
    <w:p w14:paraId="30393FF6" w14:textId="35FD3F6F" w:rsidR="00350E13" w:rsidRDefault="00350E13" w:rsidP="003D1133">
      <w:pPr>
        <w:ind w:firstLine="284"/>
        <w:jc w:val="both"/>
        <w:rPr>
          <w:ins w:id="738" w:author="رزان الدوسري ID 443203966" w:date="2023-02-10T03:06:00Z"/>
          <w:rFonts w:ascii="Times New Roman" w:hAnsi="Times New Roman" w:cs="Times New Roman"/>
          <w:b/>
          <w:sz w:val="24"/>
          <w:szCs w:val="24"/>
        </w:rPr>
      </w:pPr>
      <w:r w:rsidRPr="0065145A">
        <w:rPr>
          <w:rFonts w:ascii="Times New Roman" w:hAnsi="Times New Roman" w:cs="Times New Roman"/>
          <w:sz w:val="24"/>
          <w:szCs w:val="24"/>
        </w:rPr>
        <w:t>This section presents</w:t>
      </w:r>
      <w:r w:rsidR="00953342">
        <w:rPr>
          <w:rFonts w:ascii="Times New Roman" w:hAnsi="Times New Roman" w:cs="Times New Roman"/>
          <w:sz w:val="24"/>
          <w:szCs w:val="24"/>
        </w:rPr>
        <w:t xml:space="preserve"> a r</w:t>
      </w:r>
      <w:r w:rsidR="00953342" w:rsidRPr="00953342">
        <w:rPr>
          <w:rFonts w:ascii="Times New Roman" w:hAnsi="Times New Roman" w:cs="Times New Roman"/>
          <w:sz w:val="24"/>
          <w:szCs w:val="24"/>
        </w:rPr>
        <w:t>etrospective</w:t>
      </w:r>
      <w:r w:rsidR="00953342">
        <w:rPr>
          <w:rFonts w:ascii="Times New Roman" w:hAnsi="Times New Roman" w:cs="Times New Roman"/>
          <w:sz w:val="24"/>
          <w:szCs w:val="24"/>
        </w:rPr>
        <w:t xml:space="preserve"> review of the sprint</w:t>
      </w:r>
      <w:r w:rsidR="00726902">
        <w:rPr>
          <w:rFonts w:ascii="Times New Roman" w:hAnsi="Times New Roman" w:cs="Times New Roman"/>
          <w:sz w:val="24"/>
          <w:szCs w:val="24"/>
        </w:rPr>
        <w:t>,</w:t>
      </w:r>
      <w:r w:rsidR="00C61327">
        <w:rPr>
          <w:rFonts w:ascii="Times New Roman" w:hAnsi="Times New Roman" w:cs="Times New Roman"/>
          <w:sz w:val="24"/>
          <w:szCs w:val="24"/>
        </w:rPr>
        <w:t xml:space="preserve"> </w:t>
      </w:r>
      <w:r w:rsidR="00347676">
        <w:rPr>
          <w:rFonts w:ascii="Times New Roman" w:hAnsi="Times New Roman" w:cs="Times New Roman"/>
          <w:sz w:val="24"/>
          <w:szCs w:val="24"/>
        </w:rPr>
        <w:t xml:space="preserve">which is an important part of the scrum approach </w:t>
      </w:r>
      <w:sdt>
        <w:sdtPr>
          <w:rPr>
            <w:rFonts w:ascii="Times New Roman" w:hAnsi="Times New Roman" w:cs="Times New Roman"/>
            <w:color w:val="000000"/>
            <w:sz w:val="24"/>
            <w:szCs w:val="24"/>
          </w:rPr>
          <w:tag w:val="MENDELEY_CITATION_v3_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"/>
          <w:id w:val="1313906965"/>
          <w:placeholder>
            <w:docPart w:val="DefaultPlaceholder_-1854013440"/>
          </w:placeholder>
        </w:sdtPr>
        <w:sdtEndPr/>
        <w:sdtContent>
          <w:r w:rsidR="0053281D" w:rsidRPr="0053281D">
            <w:rPr>
              <w:rFonts w:ascii="Times New Roman" w:hAnsi="Times New Roman" w:cs="Times New Roman"/>
              <w:color w:val="000000"/>
              <w:sz w:val="24"/>
              <w:szCs w:val="24"/>
            </w:rPr>
            <w:t>[57]</w:t>
          </w:r>
        </w:sdtContent>
      </w:sdt>
      <w:r w:rsidR="00473CAD">
        <w:rPr>
          <w:rFonts w:ascii="Times New Roman" w:hAnsi="Times New Roman" w:cs="Times New Roman"/>
          <w:sz w:val="24"/>
          <w:szCs w:val="24"/>
        </w:rPr>
        <w:t>. Through</w:t>
      </w:r>
      <w:r w:rsidR="00347676">
        <w:rPr>
          <w:rFonts w:ascii="Times New Roman" w:hAnsi="Times New Roman" w:cs="Times New Roman"/>
          <w:sz w:val="24"/>
          <w:szCs w:val="24"/>
        </w:rPr>
        <w:t xml:space="preserve"> it</w:t>
      </w:r>
      <w:r w:rsidR="00222845">
        <w:rPr>
          <w:rFonts w:ascii="Times New Roman" w:hAnsi="Times New Roman" w:cs="Times New Roman"/>
          <w:sz w:val="24"/>
          <w:szCs w:val="24"/>
        </w:rPr>
        <w:t xml:space="preserve">, we will be able to look back on our process and identify areas that have gone well, areas that need </w:t>
      </w:r>
      <w:r w:rsidR="0052340D">
        <w:rPr>
          <w:rFonts w:ascii="Times New Roman" w:hAnsi="Times New Roman" w:cs="Times New Roman"/>
          <w:sz w:val="24"/>
          <w:szCs w:val="24"/>
        </w:rPr>
        <w:t xml:space="preserve">improvements, and actionable items to </w:t>
      </w:r>
      <w:r w:rsidR="00473CAD">
        <w:rPr>
          <w:rFonts w:ascii="Times New Roman" w:hAnsi="Times New Roman" w:cs="Times New Roman"/>
          <w:sz w:val="24"/>
          <w:szCs w:val="24"/>
        </w:rPr>
        <w:t>help</w:t>
      </w:r>
      <w:r w:rsidR="0052340D">
        <w:rPr>
          <w:rFonts w:ascii="Times New Roman" w:hAnsi="Times New Roman" w:cs="Times New Roman"/>
          <w:sz w:val="24"/>
          <w:szCs w:val="24"/>
        </w:rPr>
        <w:t xml:space="preserve"> in guide us in cont</w:t>
      </w:r>
      <w:r w:rsidR="00117B15">
        <w:rPr>
          <w:rFonts w:ascii="Times New Roman" w:hAnsi="Times New Roman" w:cs="Times New Roman"/>
          <w:sz w:val="24"/>
          <w:szCs w:val="24"/>
        </w:rPr>
        <w:t xml:space="preserve">inuing to evolve our workflow towards greater </w:t>
      </w:r>
      <w:r w:rsidR="00473CAD">
        <w:rPr>
          <w:rFonts w:ascii="Times New Roman" w:hAnsi="Times New Roman" w:cs="Times New Roman"/>
          <w:sz w:val="24"/>
          <w:szCs w:val="24"/>
        </w:rPr>
        <w:t>efficiency</w:t>
      </w:r>
      <w:r w:rsidR="00117B15">
        <w:rPr>
          <w:rFonts w:ascii="Times New Roman" w:hAnsi="Times New Roman" w:cs="Times New Roman"/>
          <w:sz w:val="24"/>
          <w:szCs w:val="24"/>
        </w:rPr>
        <w:t xml:space="preserve"> and higher quality</w:t>
      </w:r>
      <w:r w:rsidR="00473CAD">
        <w:rPr>
          <w:rFonts w:ascii="Times New Roman" w:hAnsi="Times New Roman" w:cs="Times New Roman"/>
          <w:sz w:val="24"/>
          <w:szCs w:val="24"/>
        </w:rPr>
        <w:t xml:space="preserve"> performance.</w:t>
      </w:r>
      <w:r w:rsidR="009118A5">
        <w:rPr>
          <w:rFonts w:ascii="Times New Roman" w:hAnsi="Times New Roman" w:cs="Times New Roman"/>
          <w:sz w:val="24"/>
          <w:szCs w:val="24"/>
        </w:rPr>
        <w:t xml:space="preserve"> </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Change w:id="739" w:author="رزان الدوسري ID 443203966" w:date="2023-02-10T03:08:00Z">
          <w:tblPr>
            <w:tblStyle w:val="TableGrid"/>
            <w:tblW w:w="0" w:type="auto"/>
            <w:tblLook w:val="04A0" w:firstRow="1" w:lastRow="0" w:firstColumn="1" w:lastColumn="0" w:noHBand="0" w:noVBand="1"/>
          </w:tblPr>
        </w:tblPrChange>
      </w:tblPr>
      <w:tblGrid>
        <w:gridCol w:w="4549"/>
        <w:gridCol w:w="4550"/>
        <w:tblGridChange w:id="740">
          <w:tblGrid>
            <w:gridCol w:w="4544"/>
            <w:gridCol w:w="4545"/>
          </w:tblGrid>
        </w:tblGridChange>
      </w:tblGrid>
      <w:tr w:rsidR="00623A7A" w:rsidRPr="00F22B6A" w14:paraId="594A16C8" w14:textId="77777777" w:rsidTr="00685B7C">
        <w:trPr>
          <w:trHeight w:val="20"/>
          <w:jc w:val="center"/>
          <w:ins w:id="741" w:author="رزان الدوسري ID 443203966" w:date="2023-02-10T03:07:00Z"/>
        </w:trPr>
        <w:tc>
          <w:tcPr>
            <w:tcW w:w="2500" w:type="pct"/>
            <w:tcBorders>
              <w:top w:val="nil"/>
              <w:bottom w:val="double" w:sz="4" w:space="0" w:color="auto"/>
            </w:tcBorders>
            <w:vAlign w:val="center"/>
            <w:tcPrChange w:id="742" w:author="رزان الدوسري ID 443203966" w:date="2023-02-10T03:08:00Z">
              <w:tcPr>
                <w:tcW w:w="4544" w:type="dxa"/>
              </w:tcPr>
            </w:tcPrChange>
          </w:tcPr>
          <w:p w14:paraId="1C865571" w14:textId="34251734" w:rsidR="00623A7A" w:rsidRPr="001E643D" w:rsidRDefault="00623A7A" w:rsidP="00623A7A">
            <w:pPr>
              <w:spacing w:before="100" w:after="100" w:line="240" w:lineRule="auto"/>
              <w:jc w:val="center"/>
              <w:rPr>
                <w:ins w:id="743" w:author="رزان الدوسري ID 443203966" w:date="2023-02-10T03:07:00Z"/>
                <w:rFonts w:ascii="Times New Roman" w:hAnsi="Times New Roman" w:cs="Times New Roman"/>
                <w:highlight w:val="yellow"/>
              </w:rPr>
            </w:pPr>
            <w:r w:rsidRPr="00F22B6A">
              <w:rPr>
                <w:rFonts w:ascii="Times New Roman" w:hAnsi="Times New Roman" w:cs="Times New Roman"/>
              </w:rPr>
              <w:t>WHAT WENT WELL?</w:t>
            </w:r>
          </w:p>
        </w:tc>
        <w:tc>
          <w:tcPr>
            <w:tcW w:w="2500" w:type="pct"/>
            <w:tcBorders>
              <w:top w:val="nil"/>
              <w:bottom w:val="double" w:sz="4" w:space="0" w:color="auto"/>
            </w:tcBorders>
            <w:vAlign w:val="center"/>
            <w:tcPrChange w:id="744" w:author="رزان الدوسري ID 443203966" w:date="2023-02-10T03:08:00Z">
              <w:tcPr>
                <w:tcW w:w="4545" w:type="dxa"/>
              </w:tcPr>
            </w:tcPrChange>
          </w:tcPr>
          <w:p w14:paraId="68888B04" w14:textId="7EBB735C" w:rsidR="00623A7A" w:rsidRPr="001E643D" w:rsidRDefault="00623A7A" w:rsidP="00623A7A">
            <w:pPr>
              <w:spacing w:before="100" w:after="100" w:line="240" w:lineRule="auto"/>
              <w:jc w:val="center"/>
              <w:rPr>
                <w:ins w:id="745" w:author="رزان الدوسري ID 443203966" w:date="2023-02-10T03:07:00Z"/>
                <w:rFonts w:ascii="Times New Roman" w:hAnsi="Times New Roman" w:cs="Times New Roman"/>
                <w:highlight w:val="yellow"/>
              </w:rPr>
            </w:pPr>
            <w:r w:rsidRPr="00F22B6A">
              <w:rPr>
                <w:rFonts w:ascii="Times New Roman" w:hAnsi="Times New Roman" w:cs="Times New Roman"/>
              </w:rPr>
              <w:t>WHAT WENT POORLY?</w:t>
            </w:r>
          </w:p>
        </w:tc>
      </w:tr>
      <w:tr w:rsidR="00623A7A" w:rsidRPr="00F22B6A" w14:paraId="57E721D0" w14:textId="77777777" w:rsidTr="00685B7C">
        <w:trPr>
          <w:trHeight w:val="20"/>
          <w:jc w:val="center"/>
          <w:ins w:id="746" w:author="رزان الدوسري ID 443203966" w:date="2023-02-10T03:07:00Z"/>
        </w:trPr>
        <w:tc>
          <w:tcPr>
            <w:tcW w:w="2500" w:type="pct"/>
            <w:tcBorders>
              <w:top w:val="double" w:sz="4" w:space="0" w:color="auto"/>
              <w:bottom w:val="nil"/>
            </w:tcBorders>
            <w:tcPrChange w:id="747" w:author="رزان الدوسري ID 443203966" w:date="2023-02-10T03:08:00Z">
              <w:tcPr>
                <w:tcW w:w="4544" w:type="dxa"/>
              </w:tcPr>
            </w:tcPrChange>
          </w:tcPr>
          <w:p w14:paraId="0A58D9F1" w14:textId="7745527F" w:rsidR="00623A7A" w:rsidRPr="00623A7A" w:rsidRDefault="0038538C" w:rsidP="00623A7A">
            <w:pPr>
              <w:pStyle w:val="ListParagraph"/>
              <w:keepNext/>
              <w:numPr>
                <w:ilvl w:val="0"/>
                <w:numId w:val="37"/>
              </w:numPr>
              <w:spacing w:before="100" w:after="100" w:line="240" w:lineRule="auto"/>
              <w:ind w:left="348"/>
              <w:contextualSpacing w:val="0"/>
              <w:rPr>
                <w:ins w:id="748" w:author="رزان الدوسري ID 443203966" w:date="2023-02-10T03:07:00Z"/>
                <w:rFonts w:ascii="Times New Roman" w:hAnsi="Times New Roman" w:cs="Times New Roman"/>
              </w:rPr>
            </w:pPr>
            <w:r>
              <w:rPr>
                <w:rFonts w:ascii="Times New Roman" w:hAnsi="Times New Roman" w:cs="Times New Roman"/>
              </w:rPr>
              <w:t xml:space="preserve">We </w:t>
            </w:r>
            <w:r w:rsidR="00AA7D32">
              <w:rPr>
                <w:rFonts w:ascii="Times New Roman" w:hAnsi="Times New Roman" w:cs="Times New Roman"/>
              </w:rPr>
              <w:t xml:space="preserve">were </w:t>
            </w:r>
            <w:r w:rsidR="00AA7D32" w:rsidRPr="00297AF3">
              <w:rPr>
                <w:rFonts w:ascii="Times New Roman" w:hAnsi="Times New Roman" w:cs="Times New Roman"/>
              </w:rPr>
              <w:t>able</w:t>
            </w:r>
            <w:r w:rsidR="00297AF3" w:rsidRPr="00297AF3">
              <w:rPr>
                <w:rFonts w:ascii="Times New Roman" w:hAnsi="Times New Roman" w:cs="Times New Roman"/>
              </w:rPr>
              <w:t xml:space="preserve"> to keep up with the timeline and meet all deadlines.</w:t>
            </w:r>
          </w:p>
        </w:tc>
        <w:tc>
          <w:tcPr>
            <w:tcW w:w="2500" w:type="pct"/>
            <w:tcBorders>
              <w:top w:val="double" w:sz="4" w:space="0" w:color="auto"/>
              <w:bottom w:val="nil"/>
            </w:tcBorders>
            <w:tcPrChange w:id="749" w:author="رزان الدوسري ID 443203966" w:date="2023-02-10T03:08:00Z">
              <w:tcPr>
                <w:tcW w:w="4545" w:type="dxa"/>
              </w:tcPr>
            </w:tcPrChange>
          </w:tcPr>
          <w:p w14:paraId="0DAD9984" w14:textId="615ED498" w:rsidR="00623A7A" w:rsidRPr="009D2F2B" w:rsidRDefault="004D6501" w:rsidP="00685B7C">
            <w:pPr>
              <w:pStyle w:val="ListParagraph"/>
              <w:keepNext/>
              <w:numPr>
                <w:ilvl w:val="0"/>
                <w:numId w:val="37"/>
              </w:numPr>
              <w:spacing w:before="100" w:after="100" w:line="240" w:lineRule="auto"/>
              <w:ind w:left="348"/>
              <w:contextualSpacing w:val="0"/>
              <w:rPr>
                <w:ins w:id="750" w:author="رزان الدوسري ID 443203966" w:date="2023-02-10T03:07:00Z"/>
                <w:rFonts w:ascii="Times New Roman" w:hAnsi="Times New Roman" w:cs="Times New Roman"/>
              </w:rPr>
            </w:pPr>
            <w:r w:rsidRPr="009D2F2B">
              <w:rPr>
                <w:rFonts w:ascii="Times New Roman" w:hAnsi="Times New Roman" w:cs="Times New Roman"/>
              </w:rPr>
              <w:t>We</w:t>
            </w:r>
            <w:r w:rsidR="009D2F2B" w:rsidRPr="009D2F2B">
              <w:rPr>
                <w:rFonts w:ascii="Times New Roman" w:hAnsi="Times New Roman" w:cs="Times New Roman"/>
              </w:rPr>
              <w:t xml:space="preserve"> had few difficulties while setting up git environment.</w:t>
            </w:r>
          </w:p>
        </w:tc>
      </w:tr>
      <w:tr w:rsidR="00623A7A" w:rsidRPr="00F22B6A" w14:paraId="42592CCA" w14:textId="77777777" w:rsidTr="00685B7C">
        <w:trPr>
          <w:trHeight w:val="20"/>
          <w:jc w:val="center"/>
          <w:ins w:id="751" w:author="رزان الدوسري ID 443203966" w:date="2023-02-10T03:07:00Z"/>
        </w:trPr>
        <w:tc>
          <w:tcPr>
            <w:tcW w:w="2500" w:type="pct"/>
            <w:tcBorders>
              <w:top w:val="nil"/>
              <w:bottom w:val="double" w:sz="4" w:space="0" w:color="auto"/>
            </w:tcBorders>
            <w:vAlign w:val="center"/>
            <w:tcPrChange w:id="752" w:author="رزان الدوسري ID 443203966" w:date="2023-02-10T03:08:00Z">
              <w:tcPr>
                <w:tcW w:w="4544" w:type="dxa"/>
              </w:tcPr>
            </w:tcPrChange>
          </w:tcPr>
          <w:p w14:paraId="5908FFA1" w14:textId="362C628F" w:rsidR="00623A7A" w:rsidRPr="001E643D" w:rsidRDefault="00623A7A" w:rsidP="00623A7A">
            <w:pPr>
              <w:spacing w:before="100" w:after="100" w:line="240" w:lineRule="auto"/>
              <w:jc w:val="center"/>
              <w:rPr>
                <w:ins w:id="753" w:author="رزان الدوسري ID 443203966" w:date="2023-02-10T03:07:00Z"/>
                <w:rFonts w:ascii="Times New Roman" w:hAnsi="Times New Roman" w:cs="Times New Roman"/>
                <w:highlight w:val="yellow"/>
              </w:rPr>
            </w:pPr>
            <w:r w:rsidRPr="00F22B6A">
              <w:rPr>
                <w:rFonts w:ascii="Times New Roman" w:hAnsi="Times New Roman" w:cs="Times New Roman"/>
              </w:rPr>
              <w:t>WHAT NEW IDEAS DO WE HAVE?</w:t>
            </w:r>
          </w:p>
        </w:tc>
        <w:tc>
          <w:tcPr>
            <w:tcW w:w="2500" w:type="pct"/>
            <w:tcBorders>
              <w:top w:val="nil"/>
              <w:bottom w:val="double" w:sz="4" w:space="0" w:color="auto"/>
            </w:tcBorders>
            <w:vAlign w:val="center"/>
            <w:tcPrChange w:id="754" w:author="رزان الدوسري ID 443203966" w:date="2023-02-10T03:08:00Z">
              <w:tcPr>
                <w:tcW w:w="4545" w:type="dxa"/>
              </w:tcPr>
            </w:tcPrChange>
          </w:tcPr>
          <w:p w14:paraId="49439FE0" w14:textId="78DD2E3B" w:rsidR="00623A7A" w:rsidRPr="001E643D" w:rsidRDefault="00623A7A" w:rsidP="00623A7A">
            <w:pPr>
              <w:spacing w:before="100" w:after="100" w:line="240" w:lineRule="auto"/>
              <w:jc w:val="center"/>
              <w:rPr>
                <w:ins w:id="755" w:author="رزان الدوسري ID 443203966" w:date="2023-02-10T03:07:00Z"/>
                <w:rFonts w:ascii="Times New Roman" w:hAnsi="Times New Roman" w:cs="Times New Roman"/>
                <w:highlight w:val="yellow"/>
              </w:rPr>
            </w:pPr>
            <w:r w:rsidRPr="00F22B6A">
              <w:rPr>
                <w:rFonts w:ascii="Times New Roman" w:hAnsi="Times New Roman" w:cs="Times New Roman"/>
              </w:rPr>
              <w:t>WHAT ACTIONS WILL WE TAKE?</w:t>
            </w:r>
          </w:p>
        </w:tc>
      </w:tr>
      <w:tr w:rsidR="00623A7A" w:rsidRPr="00F22B6A" w14:paraId="3AB126F9" w14:textId="77777777" w:rsidTr="00685B7C">
        <w:trPr>
          <w:trHeight w:val="20"/>
          <w:jc w:val="center"/>
          <w:ins w:id="756" w:author="رزان الدوسري ID 443203966" w:date="2023-02-10T03:07:00Z"/>
        </w:trPr>
        <w:tc>
          <w:tcPr>
            <w:tcW w:w="2500" w:type="pct"/>
            <w:tcBorders>
              <w:top w:val="double" w:sz="4" w:space="0" w:color="auto"/>
            </w:tcBorders>
            <w:tcPrChange w:id="757" w:author="رزان الدوسري ID 443203966" w:date="2023-02-10T03:08:00Z">
              <w:tcPr>
                <w:tcW w:w="4544" w:type="dxa"/>
              </w:tcPr>
            </w:tcPrChange>
          </w:tcPr>
          <w:p w14:paraId="7218281B" w14:textId="41AB870C" w:rsidR="00623A7A" w:rsidRPr="00623A7A" w:rsidRDefault="00E42843" w:rsidP="00685B7C">
            <w:pPr>
              <w:pStyle w:val="ListParagraph"/>
              <w:keepNext/>
              <w:numPr>
                <w:ilvl w:val="0"/>
                <w:numId w:val="37"/>
              </w:numPr>
              <w:spacing w:before="100" w:after="100" w:line="240" w:lineRule="auto"/>
              <w:ind w:left="348"/>
              <w:contextualSpacing w:val="0"/>
              <w:rPr>
                <w:ins w:id="758" w:author="رزان الدوسري ID 443203966" w:date="2023-02-10T03:07:00Z"/>
                <w:rFonts w:ascii="Times New Roman" w:hAnsi="Times New Roman" w:cs="Times New Roman"/>
              </w:rPr>
            </w:pPr>
            <w:r>
              <w:rPr>
                <w:rFonts w:ascii="Times New Roman" w:hAnsi="Times New Roman" w:cs="Times New Roman"/>
              </w:rPr>
              <w:t>Exploring</w:t>
            </w:r>
            <w:r w:rsidR="005A225D">
              <w:rPr>
                <w:rFonts w:ascii="Times New Roman" w:hAnsi="Times New Roman" w:cs="Times New Roman"/>
              </w:rPr>
              <w:t xml:space="preserve"> existing Trello Power-</w:t>
            </w:r>
            <w:r w:rsidR="001979C2">
              <w:rPr>
                <w:rFonts w:ascii="Times New Roman" w:hAnsi="Times New Roman" w:cs="Times New Roman"/>
              </w:rPr>
              <w:t xml:space="preserve">Ups </w:t>
            </w:r>
            <w:r w:rsidR="00333F2B">
              <w:rPr>
                <w:rFonts w:ascii="Times New Roman" w:hAnsi="Times New Roman" w:cs="Times New Roman"/>
              </w:rPr>
              <w:t>to obtain ideas</w:t>
            </w:r>
            <w:r w:rsidR="002819DB">
              <w:rPr>
                <w:rFonts w:ascii="Times New Roman" w:hAnsi="Times New Roman" w:cs="Times New Roman"/>
              </w:rPr>
              <w:t xml:space="preserve"> </w:t>
            </w:r>
            <w:r w:rsidR="00CE7FC8">
              <w:rPr>
                <w:rFonts w:ascii="Times New Roman" w:hAnsi="Times New Roman" w:cs="Times New Roman"/>
              </w:rPr>
              <w:t xml:space="preserve">may yield useful </w:t>
            </w:r>
            <w:r w:rsidR="008810A8">
              <w:rPr>
                <w:rFonts w:ascii="Times New Roman" w:hAnsi="Times New Roman" w:cs="Times New Roman"/>
              </w:rPr>
              <w:t xml:space="preserve">insights </w:t>
            </w:r>
            <w:r w:rsidR="00B73A98">
              <w:rPr>
                <w:rFonts w:ascii="Times New Roman" w:hAnsi="Times New Roman" w:cs="Times New Roman"/>
              </w:rPr>
              <w:t xml:space="preserve">that can be utilized in the development of </w:t>
            </w:r>
            <w:r w:rsidR="00883EB6">
              <w:rPr>
                <w:rFonts w:ascii="Times New Roman" w:hAnsi="Times New Roman" w:cs="Times New Roman"/>
              </w:rPr>
              <w:t>our power-up.</w:t>
            </w:r>
          </w:p>
        </w:tc>
        <w:tc>
          <w:tcPr>
            <w:tcW w:w="2500" w:type="pct"/>
            <w:tcBorders>
              <w:top w:val="double" w:sz="4" w:space="0" w:color="auto"/>
            </w:tcBorders>
            <w:tcPrChange w:id="759" w:author="رزان الدوسري ID 443203966" w:date="2023-02-10T03:08:00Z">
              <w:tcPr>
                <w:tcW w:w="4545" w:type="dxa"/>
              </w:tcPr>
            </w:tcPrChange>
          </w:tcPr>
          <w:p w14:paraId="2AF2DF71" w14:textId="024AE3EB" w:rsidR="00623A7A" w:rsidRPr="00CC6548" w:rsidRDefault="001355D2" w:rsidP="00685B7C">
            <w:pPr>
              <w:pStyle w:val="ListParagraph"/>
              <w:keepNext/>
              <w:numPr>
                <w:ilvl w:val="0"/>
                <w:numId w:val="37"/>
              </w:numPr>
              <w:spacing w:before="100" w:after="100" w:line="240" w:lineRule="auto"/>
              <w:ind w:left="348"/>
              <w:contextualSpacing w:val="0"/>
              <w:rPr>
                <w:rFonts w:ascii="Times New Roman" w:hAnsi="Times New Roman" w:cs="Times New Roman"/>
              </w:rPr>
            </w:pPr>
            <w:r w:rsidRPr="00CC6548">
              <w:rPr>
                <w:rFonts w:ascii="Times New Roman" w:hAnsi="Times New Roman" w:cs="Times New Roman"/>
              </w:rPr>
              <w:t>Understa</w:t>
            </w:r>
            <w:r w:rsidR="00FC006B" w:rsidRPr="00CC6548">
              <w:rPr>
                <w:rFonts w:ascii="Times New Roman" w:hAnsi="Times New Roman" w:cs="Times New Roman"/>
              </w:rPr>
              <w:t xml:space="preserve">nding Trello API and its </w:t>
            </w:r>
            <w:r w:rsidR="00940DFC" w:rsidRPr="00CC6548">
              <w:rPr>
                <w:rFonts w:ascii="Times New Roman" w:hAnsi="Times New Roman" w:cs="Times New Roman"/>
              </w:rPr>
              <w:t>constraints</w:t>
            </w:r>
            <w:r w:rsidR="006A33F5" w:rsidRPr="00CC6548">
              <w:rPr>
                <w:rFonts w:ascii="Times New Roman" w:hAnsi="Times New Roman" w:cs="Times New Roman"/>
              </w:rPr>
              <w:t>.</w:t>
            </w:r>
          </w:p>
          <w:p w14:paraId="23C79523" w14:textId="756A13B8" w:rsidR="00623A7A" w:rsidRPr="00623A7A" w:rsidRDefault="00623A7A" w:rsidP="006A33F5">
            <w:pPr>
              <w:keepNext/>
              <w:spacing w:before="100" w:after="100" w:line="240" w:lineRule="auto"/>
              <w:rPr>
                <w:ins w:id="760" w:author="رزان الدوسري ID 443203966" w:date="2023-02-10T03:07:00Z"/>
                <w:rFonts w:ascii="Times New Roman" w:hAnsi="Times New Roman" w:cs="Times New Roman"/>
              </w:rPr>
            </w:pPr>
          </w:p>
        </w:tc>
      </w:tr>
    </w:tbl>
    <w:p w14:paraId="5AD70F4B" w14:textId="4D6CC253" w:rsidR="00805E41" w:rsidRPr="00623A7A" w:rsidRDefault="004F273A" w:rsidP="00623A7A">
      <w:pPr>
        <w:pStyle w:val="Caption"/>
        <w:spacing w:before="100" w:line="360" w:lineRule="auto"/>
        <w:jc w:val="center"/>
        <w:rPr>
          <w:rFonts w:ascii="Times New Roman" w:hAnsi="Times New Roman" w:cs="Times New Roman"/>
          <w:i w:val="0"/>
          <w:iCs w:val="0"/>
          <w:color w:val="auto"/>
          <w:sz w:val="28"/>
          <w:szCs w:val="28"/>
        </w:rPr>
      </w:pPr>
      <w:bookmarkStart w:id="761" w:name="_Toc127569276"/>
      <w:r w:rsidRPr="004F273A">
        <w:rPr>
          <w:rFonts w:ascii="Times New Roman" w:hAnsi="Times New Roman" w:cs="Times New Roman"/>
          <w:i w:val="0"/>
          <w:iCs w:val="0"/>
          <w:color w:val="auto"/>
          <w:sz w:val="20"/>
          <w:szCs w:val="20"/>
        </w:rPr>
        <w:t xml:space="preserve">Table </w:t>
      </w:r>
      <w:r w:rsidR="003A2E00">
        <w:rPr>
          <w:rFonts w:ascii="Times New Roman" w:hAnsi="Times New Roman" w:cs="Times New Roman"/>
          <w:i w:val="0"/>
          <w:iCs w:val="0"/>
          <w:color w:val="auto"/>
          <w:sz w:val="20"/>
          <w:szCs w:val="20"/>
        </w:rPr>
        <w:fldChar w:fldCharType="begin"/>
      </w:r>
      <w:r w:rsidR="003A2E00">
        <w:rPr>
          <w:rFonts w:ascii="Times New Roman" w:hAnsi="Times New Roman" w:cs="Times New Roman"/>
          <w:i w:val="0"/>
          <w:iCs w:val="0"/>
          <w:color w:val="auto"/>
          <w:sz w:val="20"/>
          <w:szCs w:val="20"/>
        </w:rPr>
        <w:instrText xml:space="preserve"> SEQ Table \* ARABIC </w:instrText>
      </w:r>
      <w:r w:rsidR="003A2E00">
        <w:rPr>
          <w:rFonts w:ascii="Times New Roman" w:hAnsi="Times New Roman" w:cs="Times New Roman"/>
          <w:i w:val="0"/>
          <w:iCs w:val="0"/>
          <w:color w:val="auto"/>
          <w:sz w:val="20"/>
          <w:szCs w:val="20"/>
        </w:rPr>
        <w:fldChar w:fldCharType="separate"/>
      </w:r>
      <w:r w:rsidR="003A2E00">
        <w:rPr>
          <w:rFonts w:ascii="Times New Roman" w:hAnsi="Times New Roman" w:cs="Times New Roman"/>
          <w:i w:val="0"/>
          <w:iCs w:val="0"/>
          <w:noProof/>
          <w:color w:val="auto"/>
          <w:sz w:val="20"/>
          <w:szCs w:val="20"/>
        </w:rPr>
        <w:t>5</w:t>
      </w:r>
      <w:r w:rsidR="003A2E00">
        <w:rPr>
          <w:rFonts w:ascii="Times New Roman" w:hAnsi="Times New Roman" w:cs="Times New Roman"/>
          <w:i w:val="0"/>
          <w:iCs w:val="0"/>
          <w:color w:val="auto"/>
          <w:sz w:val="20"/>
          <w:szCs w:val="20"/>
        </w:rPr>
        <w:fldChar w:fldCharType="end"/>
      </w:r>
      <w:r w:rsidRPr="004F273A">
        <w:rPr>
          <w:rFonts w:ascii="Times New Roman" w:hAnsi="Times New Roman" w:cs="Times New Roman"/>
          <w:i w:val="0"/>
          <w:iCs w:val="0"/>
          <w:color w:val="auto"/>
          <w:sz w:val="20"/>
          <w:szCs w:val="20"/>
        </w:rPr>
        <w:t xml:space="preserve">.Sprint Retrospective of sprint </w:t>
      </w:r>
      <w:r w:rsidR="00683D2C">
        <w:rPr>
          <w:rFonts w:ascii="Times New Roman" w:hAnsi="Times New Roman" w:cs="Times New Roman"/>
          <w:i w:val="0"/>
          <w:iCs w:val="0"/>
          <w:color w:val="auto"/>
          <w:sz w:val="20"/>
          <w:szCs w:val="20"/>
        </w:rPr>
        <w:t>z</w:t>
      </w:r>
      <w:r w:rsidRPr="004F273A">
        <w:rPr>
          <w:rFonts w:ascii="Times New Roman" w:hAnsi="Times New Roman" w:cs="Times New Roman"/>
          <w:i w:val="0"/>
          <w:iCs w:val="0"/>
          <w:color w:val="auto"/>
          <w:sz w:val="20"/>
          <w:szCs w:val="20"/>
        </w:rPr>
        <w:t>ero</w:t>
      </w:r>
      <w:bookmarkEnd w:id="761"/>
    </w:p>
    <w:p w14:paraId="11AC7B14" w14:textId="77777777" w:rsidR="00685B7C" w:rsidRDefault="00685B7C">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2533FE7C" w14:textId="0702CE2E" w:rsidR="008759DB" w:rsidRDefault="008759DB" w:rsidP="008759DB">
      <w:pPr>
        <w:rPr>
          <w:rFonts w:ascii="Times New Roman" w:hAnsi="Times New Roman" w:cs="Times New Roman"/>
          <w:b/>
          <w:sz w:val="24"/>
          <w:szCs w:val="24"/>
        </w:rPr>
      </w:pPr>
      <w:ins w:id="762" w:author="رزان الدوسري ID 443203966" w:date="2023-02-10T03:09:00Z">
        <w:r>
          <w:rPr>
            <w:rFonts w:ascii="Times New Roman" w:hAnsi="Times New Roman" w:cs="Times New Roman"/>
            <w:b/>
            <w:sz w:val="24"/>
            <w:szCs w:val="24"/>
          </w:rPr>
          <w:lastRenderedPageBreak/>
          <w:t>Sprint Burndown chart</w:t>
        </w:r>
        <w:r w:rsidRPr="0065145A">
          <w:rPr>
            <w:rFonts w:ascii="Times New Roman" w:hAnsi="Times New Roman" w:cs="Times New Roman"/>
            <w:b/>
            <w:sz w:val="24"/>
            <w:szCs w:val="24"/>
          </w:rPr>
          <w:t>:</w:t>
        </w:r>
      </w:ins>
    </w:p>
    <w:p w14:paraId="235DF71F" w14:textId="5DFD0B9E" w:rsidR="006D09CE" w:rsidRDefault="00350E13" w:rsidP="00914D67">
      <w:pPr>
        <w:ind w:firstLine="284"/>
        <w:rPr>
          <w:ins w:id="763" w:author="رزان الدوسري ID 443203966" w:date="2023-02-10T03:09:00Z"/>
          <w:rFonts w:ascii="Times New Roman" w:hAnsi="Times New Roman" w:cs="Times New Roman"/>
          <w:b/>
          <w:sz w:val="24"/>
          <w:szCs w:val="24"/>
        </w:rPr>
      </w:pPr>
      <w:r w:rsidRPr="0065145A">
        <w:rPr>
          <w:rFonts w:ascii="Times New Roman" w:hAnsi="Times New Roman" w:cs="Times New Roman"/>
          <w:sz w:val="24"/>
          <w:szCs w:val="24"/>
        </w:rPr>
        <w:t>This section presents</w:t>
      </w:r>
      <w:r w:rsidR="00A1264F">
        <w:rPr>
          <w:rFonts w:ascii="Times New Roman" w:hAnsi="Times New Roman" w:cs="Times New Roman"/>
          <w:sz w:val="24"/>
          <w:szCs w:val="24"/>
        </w:rPr>
        <w:t xml:space="preserve"> Sprint burndown </w:t>
      </w:r>
      <w:r w:rsidR="00D05700">
        <w:rPr>
          <w:rFonts w:ascii="Times New Roman" w:hAnsi="Times New Roman" w:cs="Times New Roman"/>
          <w:sz w:val="24"/>
          <w:szCs w:val="24"/>
        </w:rPr>
        <w:t xml:space="preserve">which shows the </w:t>
      </w:r>
      <w:r w:rsidR="00914D67">
        <w:rPr>
          <w:rFonts w:ascii="Times New Roman" w:hAnsi="Times New Roman" w:cs="Times New Roman"/>
          <w:sz w:val="24"/>
          <w:szCs w:val="24"/>
        </w:rPr>
        <w:t>progress</w:t>
      </w:r>
      <w:r w:rsidR="00D05700">
        <w:rPr>
          <w:rFonts w:ascii="Times New Roman" w:hAnsi="Times New Roman" w:cs="Times New Roman"/>
          <w:sz w:val="24"/>
          <w:szCs w:val="24"/>
        </w:rPr>
        <w:t xml:space="preserve"> o</w:t>
      </w:r>
      <w:r w:rsidR="00914D67">
        <w:rPr>
          <w:rFonts w:ascii="Times New Roman" w:hAnsi="Times New Roman" w:cs="Times New Roman"/>
          <w:sz w:val="24"/>
          <w:szCs w:val="24"/>
        </w:rPr>
        <w:t xml:space="preserve">f the backlog items that have been completed during </w:t>
      </w:r>
      <w:r w:rsidR="00914D67" w:rsidRPr="00870B90">
        <w:rPr>
          <w:rFonts w:ascii="Times New Roman" w:hAnsi="Times New Roman" w:cs="Times New Roman"/>
          <w:sz w:val="24"/>
          <w:szCs w:val="24"/>
        </w:rPr>
        <w:t>the sprint</w:t>
      </w:r>
      <w:r w:rsidR="0071026A" w:rsidRPr="00870B90">
        <w:rPr>
          <w:rFonts w:ascii="Times New Roman" w:hAnsi="Times New Roman" w:cs="Times New Roman"/>
          <w:sz w:val="24"/>
          <w:szCs w:val="24"/>
        </w:rPr>
        <w:t xml:space="preserve"> (</w:t>
      </w:r>
      <w:r w:rsidR="00870B90" w:rsidRPr="00870B90">
        <w:rPr>
          <w:rFonts w:ascii="Times New Roman" w:hAnsi="Times New Roman" w:cs="Times New Roman"/>
          <w:sz w:val="24"/>
          <w:szCs w:val="24"/>
        </w:rPr>
        <w:fldChar w:fldCharType="begin"/>
      </w:r>
      <w:r w:rsidR="00870B90" w:rsidRPr="00870B90">
        <w:rPr>
          <w:rFonts w:ascii="Times New Roman" w:hAnsi="Times New Roman" w:cs="Times New Roman"/>
          <w:sz w:val="24"/>
          <w:szCs w:val="24"/>
        </w:rPr>
        <w:instrText xml:space="preserve"> REF _Ref126973409 \h  \* MERGEFORMAT </w:instrText>
      </w:r>
      <w:r w:rsidR="00870B90" w:rsidRPr="00870B90">
        <w:rPr>
          <w:rFonts w:ascii="Times New Roman" w:hAnsi="Times New Roman" w:cs="Times New Roman"/>
          <w:sz w:val="24"/>
          <w:szCs w:val="24"/>
        </w:rPr>
      </w:r>
      <w:r w:rsidR="00870B90" w:rsidRPr="00870B90">
        <w:rPr>
          <w:rFonts w:ascii="Times New Roman" w:hAnsi="Times New Roman" w:cs="Times New Roman"/>
          <w:sz w:val="24"/>
          <w:szCs w:val="24"/>
        </w:rPr>
        <w:fldChar w:fldCharType="separate"/>
      </w:r>
      <w:r w:rsidR="003E4BC9" w:rsidRPr="003E4BC9">
        <w:rPr>
          <w:rFonts w:ascii="Times New Roman" w:hAnsi="Times New Roman" w:cs="Times New Roman"/>
          <w:sz w:val="24"/>
          <w:szCs w:val="24"/>
        </w:rPr>
        <w:t xml:space="preserve">Figure </w:t>
      </w:r>
      <w:r w:rsidR="003E4BC9" w:rsidRPr="003E4BC9">
        <w:rPr>
          <w:rFonts w:ascii="Times New Roman" w:hAnsi="Times New Roman" w:cs="Times New Roman"/>
          <w:noProof/>
          <w:sz w:val="24"/>
          <w:szCs w:val="24"/>
        </w:rPr>
        <w:t>12</w:t>
      </w:r>
      <w:r w:rsidR="00870B90" w:rsidRPr="00870B90">
        <w:rPr>
          <w:rFonts w:ascii="Times New Roman" w:hAnsi="Times New Roman" w:cs="Times New Roman"/>
          <w:sz w:val="24"/>
          <w:szCs w:val="24"/>
        </w:rPr>
        <w:fldChar w:fldCharType="end"/>
      </w:r>
      <w:r w:rsidR="0071026A" w:rsidRPr="00870B90">
        <w:rPr>
          <w:rFonts w:ascii="Times New Roman" w:hAnsi="Times New Roman" w:cs="Times New Roman"/>
          <w:sz w:val="24"/>
          <w:szCs w:val="24"/>
        </w:rPr>
        <w:t>)</w:t>
      </w:r>
      <w:r w:rsidR="00914D67" w:rsidRPr="00870B90">
        <w:rPr>
          <w:rFonts w:ascii="Times New Roman" w:hAnsi="Times New Roman" w:cs="Times New Roman"/>
          <w:sz w:val="24"/>
          <w:szCs w:val="24"/>
        </w:rPr>
        <w:t>.</w:t>
      </w:r>
    </w:p>
    <w:p w14:paraId="0730DFA1" w14:textId="7CA93176" w:rsidR="0071026A" w:rsidRDefault="006D09CE" w:rsidP="0071026A">
      <w:pPr>
        <w:keepNext/>
        <w:jc w:val="center"/>
      </w:pPr>
      <w:r>
        <w:fldChar w:fldCharType="begin"/>
      </w:r>
      <w:r>
        <w:instrText xml:space="preserve"> INCLUDEPICTURE "/Users/razan/Library/Group Containers/UBF8T346G9.ms/WebArchiveCopyPasteTempFiles/com.microsoft.Word/burndown-chart-example.png" \* MERGEFORMATINET </w:instrText>
      </w:r>
      <w:r>
        <w:fldChar w:fldCharType="separate"/>
      </w:r>
      <w:r w:rsidR="0007435C">
        <w:rPr>
          <w:noProof/>
        </w:rPr>
        <w:drawing>
          <wp:inline distT="0" distB="0" distL="0" distR="0" wp14:anchorId="6EA60059" wp14:editId="4A879A9F">
            <wp:extent cx="4189007" cy="2634550"/>
            <wp:effectExtent l="0" t="0" r="254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189007" cy="2634550"/>
                    </a:xfrm>
                    <a:prstGeom prst="rect">
                      <a:avLst/>
                    </a:prstGeom>
                    <a:noFill/>
                    <a:ln>
                      <a:noFill/>
                    </a:ln>
                  </pic:spPr>
                </pic:pic>
              </a:graphicData>
            </a:graphic>
          </wp:inline>
        </w:drawing>
      </w:r>
      <w:r>
        <w:fldChar w:fldCharType="end"/>
      </w:r>
    </w:p>
    <w:p w14:paraId="5CD6A88D" w14:textId="748A1B18" w:rsidR="002252AF" w:rsidRPr="0071026A" w:rsidRDefault="0071026A" w:rsidP="0071026A">
      <w:pPr>
        <w:pStyle w:val="Caption"/>
        <w:jc w:val="center"/>
        <w:rPr>
          <w:rFonts w:ascii="Times New Roman" w:hAnsi="Times New Roman" w:cs="Times New Roman"/>
          <w:i w:val="0"/>
          <w:iCs w:val="0"/>
          <w:color w:val="auto"/>
          <w:sz w:val="20"/>
          <w:szCs w:val="20"/>
        </w:rPr>
      </w:pPr>
      <w:bookmarkStart w:id="764" w:name="_Ref126973409"/>
      <w:bookmarkStart w:id="765" w:name="_Toc126973906"/>
      <w:bookmarkStart w:id="766" w:name="_Toc128133752"/>
      <w:r w:rsidRPr="00971325">
        <w:rPr>
          <w:rFonts w:ascii="Times New Roman" w:hAnsi="Times New Roman" w:cs="Times New Roman"/>
          <w:i w:val="0"/>
          <w:iCs w:val="0"/>
          <w:color w:val="auto"/>
          <w:sz w:val="20"/>
          <w:szCs w:val="20"/>
        </w:rPr>
        <w:t xml:space="preserve">Figure </w:t>
      </w:r>
      <w:r w:rsidRPr="00971325">
        <w:rPr>
          <w:rFonts w:ascii="Times New Roman" w:hAnsi="Times New Roman" w:cs="Times New Roman"/>
          <w:i w:val="0"/>
          <w:iCs w:val="0"/>
          <w:color w:val="auto"/>
          <w:sz w:val="20"/>
          <w:szCs w:val="20"/>
        </w:rPr>
        <w:fldChar w:fldCharType="begin"/>
      </w:r>
      <w:r w:rsidRPr="00971325">
        <w:rPr>
          <w:rFonts w:ascii="Times New Roman" w:hAnsi="Times New Roman" w:cs="Times New Roman"/>
          <w:i w:val="0"/>
          <w:iCs w:val="0"/>
          <w:color w:val="auto"/>
          <w:sz w:val="20"/>
          <w:szCs w:val="20"/>
        </w:rPr>
        <w:instrText xml:space="preserve"> SEQ Figure \* ARABIC </w:instrText>
      </w:r>
      <w:r w:rsidRPr="00971325">
        <w:rPr>
          <w:rFonts w:ascii="Times New Roman" w:hAnsi="Times New Roman" w:cs="Times New Roman"/>
          <w:i w:val="0"/>
          <w:iCs w:val="0"/>
          <w:color w:val="auto"/>
          <w:sz w:val="20"/>
          <w:szCs w:val="20"/>
        </w:rPr>
        <w:fldChar w:fldCharType="separate"/>
      </w:r>
      <w:r w:rsidR="00C02976" w:rsidRPr="00971325">
        <w:rPr>
          <w:rFonts w:ascii="Times New Roman" w:hAnsi="Times New Roman" w:cs="Times New Roman"/>
          <w:i w:val="0"/>
          <w:iCs w:val="0"/>
          <w:color w:val="auto"/>
          <w:sz w:val="20"/>
          <w:szCs w:val="20"/>
        </w:rPr>
        <w:t>12</w:t>
      </w:r>
      <w:r w:rsidRPr="00971325">
        <w:rPr>
          <w:rFonts w:ascii="Times New Roman" w:hAnsi="Times New Roman" w:cs="Times New Roman"/>
          <w:i w:val="0"/>
          <w:iCs w:val="0"/>
          <w:color w:val="auto"/>
          <w:sz w:val="20"/>
          <w:szCs w:val="20"/>
        </w:rPr>
        <w:fldChar w:fldCharType="end"/>
      </w:r>
      <w:bookmarkEnd w:id="764"/>
      <w:r w:rsidRPr="00971325">
        <w:rPr>
          <w:rFonts w:ascii="Times New Roman" w:hAnsi="Times New Roman" w:cs="Times New Roman"/>
          <w:i w:val="0"/>
          <w:iCs w:val="0"/>
          <w:color w:val="auto"/>
          <w:sz w:val="20"/>
          <w:szCs w:val="20"/>
        </w:rPr>
        <w:t xml:space="preserve">.Sprint </w:t>
      </w:r>
      <w:r w:rsidR="00716078" w:rsidRPr="00971325">
        <w:rPr>
          <w:rFonts w:ascii="Times New Roman" w:hAnsi="Times New Roman" w:cs="Times New Roman"/>
          <w:i w:val="0"/>
          <w:iCs w:val="0"/>
          <w:color w:val="auto"/>
          <w:sz w:val="20"/>
          <w:szCs w:val="20"/>
        </w:rPr>
        <w:t>Z</w:t>
      </w:r>
      <w:r w:rsidRPr="00971325">
        <w:rPr>
          <w:rFonts w:ascii="Times New Roman" w:hAnsi="Times New Roman" w:cs="Times New Roman"/>
          <w:i w:val="0"/>
          <w:iCs w:val="0"/>
          <w:color w:val="auto"/>
          <w:sz w:val="20"/>
          <w:szCs w:val="20"/>
        </w:rPr>
        <w:t xml:space="preserve">ero </w:t>
      </w:r>
      <w:r w:rsidR="003B538F" w:rsidRPr="00971325">
        <w:rPr>
          <w:rFonts w:ascii="Times New Roman" w:hAnsi="Times New Roman" w:cs="Times New Roman"/>
          <w:i w:val="0"/>
          <w:iCs w:val="0"/>
          <w:color w:val="auto"/>
          <w:sz w:val="20"/>
          <w:szCs w:val="20"/>
        </w:rPr>
        <w:t>b</w:t>
      </w:r>
      <w:r w:rsidRPr="00971325">
        <w:rPr>
          <w:rFonts w:ascii="Times New Roman" w:hAnsi="Times New Roman" w:cs="Times New Roman"/>
          <w:i w:val="0"/>
          <w:iCs w:val="0"/>
          <w:color w:val="auto"/>
          <w:sz w:val="20"/>
          <w:szCs w:val="20"/>
        </w:rPr>
        <w:t>urndown chart</w:t>
      </w:r>
      <w:bookmarkEnd w:id="765"/>
      <w:bookmarkEnd w:id="766"/>
    </w:p>
    <w:p w14:paraId="1D25ECEB" w14:textId="77777777" w:rsidR="00FC1958" w:rsidRDefault="00FC1958">
      <w:pPr>
        <w:spacing w:after="0" w:line="240" w:lineRule="auto"/>
        <w:rPr>
          <w:rFonts w:ascii="Times New Roman" w:hAnsi="Times New Roman" w:cs="Times New Roman"/>
          <w:b/>
          <w:sz w:val="28"/>
          <w:szCs w:val="28"/>
        </w:rPr>
      </w:pPr>
      <w:r>
        <w:rPr>
          <w:rFonts w:ascii="Times New Roman" w:hAnsi="Times New Roman" w:cs="Times New Roman"/>
          <w:b/>
          <w:sz w:val="28"/>
          <w:szCs w:val="28"/>
        </w:rPr>
        <w:br w:type="page"/>
      </w:r>
    </w:p>
    <w:p w14:paraId="74A0ACEA" w14:textId="1DECB69A" w:rsidR="00BC638F" w:rsidRPr="0065145A" w:rsidRDefault="00BC638F" w:rsidP="00BC638F">
      <w:pPr>
        <w:rPr>
          <w:rFonts w:ascii="Times New Roman" w:hAnsi="Times New Roman" w:cs="Times New Roman"/>
          <w:b/>
          <w:sz w:val="28"/>
          <w:szCs w:val="28"/>
        </w:rPr>
      </w:pPr>
      <w:r w:rsidRPr="0065145A">
        <w:rPr>
          <w:rFonts w:ascii="Times New Roman" w:hAnsi="Times New Roman" w:cs="Times New Roman"/>
          <w:b/>
          <w:sz w:val="28"/>
          <w:szCs w:val="28"/>
        </w:rPr>
        <w:lastRenderedPageBreak/>
        <w:t>Sprint 1:</w:t>
      </w:r>
    </w:p>
    <w:p w14:paraId="6F9861B0" w14:textId="7B6611D1" w:rsidR="00BC638F" w:rsidRPr="0065145A" w:rsidRDefault="00BC638F" w:rsidP="00122AD4">
      <w:pPr>
        <w:ind w:firstLine="284"/>
        <w:jc w:val="both"/>
        <w:rPr>
          <w:rFonts w:ascii="Times New Roman" w:hAnsi="Times New Roman" w:cs="Times New Roman"/>
          <w:sz w:val="24"/>
          <w:szCs w:val="24"/>
        </w:rPr>
      </w:pPr>
      <w:r w:rsidRPr="0065145A">
        <w:rPr>
          <w:rFonts w:ascii="Times New Roman" w:hAnsi="Times New Roman" w:cs="Times New Roman"/>
          <w:sz w:val="24"/>
          <w:szCs w:val="24"/>
        </w:rPr>
        <w:t xml:space="preserve">In this first </w:t>
      </w:r>
      <w:r w:rsidR="009C04C7" w:rsidRPr="0065145A">
        <w:rPr>
          <w:rFonts w:ascii="Times New Roman" w:hAnsi="Times New Roman" w:cs="Times New Roman"/>
        </w:rPr>
        <w:t>iteration</w:t>
      </w:r>
      <w:r w:rsidRPr="0065145A">
        <w:rPr>
          <w:rFonts w:ascii="Times New Roman" w:hAnsi="Times New Roman" w:cs="Times New Roman"/>
          <w:sz w:val="24"/>
          <w:szCs w:val="24"/>
        </w:rPr>
        <w:t xml:space="preserve">, we </w:t>
      </w:r>
      <w:r w:rsidR="00040C23" w:rsidRPr="0065145A">
        <w:rPr>
          <w:rFonts w:ascii="Times New Roman" w:hAnsi="Times New Roman" w:cs="Times New Roman"/>
          <w:sz w:val="24"/>
          <w:szCs w:val="24"/>
        </w:rPr>
        <w:t>started</w:t>
      </w:r>
      <w:r w:rsidR="00345731" w:rsidRPr="0065145A">
        <w:rPr>
          <w:rFonts w:ascii="Times New Roman" w:hAnsi="Times New Roman" w:cs="Times New Roman"/>
          <w:sz w:val="24"/>
          <w:szCs w:val="24"/>
        </w:rPr>
        <w:t xml:space="preserve"> building the power-up </w:t>
      </w:r>
      <w:r w:rsidRPr="0065145A">
        <w:rPr>
          <w:rFonts w:ascii="Times New Roman" w:hAnsi="Times New Roman" w:cs="Times New Roman"/>
          <w:sz w:val="24"/>
          <w:szCs w:val="24"/>
        </w:rPr>
        <w:t xml:space="preserve">by implementing </w:t>
      </w:r>
      <w:r w:rsidR="00A9327B" w:rsidRPr="0065145A">
        <w:rPr>
          <w:rFonts w:ascii="Times New Roman" w:hAnsi="Times New Roman" w:cs="Times New Roman"/>
          <w:sz w:val="24"/>
          <w:szCs w:val="24"/>
        </w:rPr>
        <w:t xml:space="preserve">the wizard (step-by-step guide) </w:t>
      </w:r>
      <w:r w:rsidR="00262020" w:rsidRPr="0065145A">
        <w:rPr>
          <w:rFonts w:ascii="Times New Roman" w:hAnsi="Times New Roman" w:cs="Times New Roman"/>
          <w:sz w:val="24"/>
          <w:szCs w:val="24"/>
        </w:rPr>
        <w:t>as</w:t>
      </w:r>
      <w:r w:rsidR="00A9327B" w:rsidRPr="0065145A">
        <w:rPr>
          <w:rFonts w:ascii="Times New Roman" w:hAnsi="Times New Roman" w:cs="Times New Roman"/>
          <w:sz w:val="24"/>
          <w:szCs w:val="24"/>
        </w:rPr>
        <w:t xml:space="preserve"> the first</w:t>
      </w:r>
      <w:r w:rsidR="00ED1407" w:rsidRPr="0065145A">
        <w:rPr>
          <w:rFonts w:ascii="Times New Roman" w:hAnsi="Times New Roman" w:cs="Times New Roman"/>
          <w:sz w:val="24"/>
          <w:szCs w:val="24"/>
        </w:rPr>
        <w:t xml:space="preserve"> feature that</w:t>
      </w:r>
      <w:r w:rsidR="000F1F65" w:rsidRPr="0065145A">
        <w:rPr>
          <w:rFonts w:ascii="Times New Roman" w:hAnsi="Times New Roman" w:cs="Times New Roman"/>
          <w:sz w:val="24"/>
          <w:szCs w:val="24"/>
        </w:rPr>
        <w:t xml:space="preserve"> will be displayed </w:t>
      </w:r>
      <w:r w:rsidR="00262020" w:rsidRPr="0065145A">
        <w:rPr>
          <w:rFonts w:ascii="Times New Roman" w:hAnsi="Times New Roman" w:cs="Times New Roman"/>
          <w:sz w:val="24"/>
          <w:szCs w:val="24"/>
        </w:rPr>
        <w:t>to</w:t>
      </w:r>
      <w:r w:rsidR="000F1F65" w:rsidRPr="0065145A">
        <w:rPr>
          <w:rFonts w:ascii="Times New Roman" w:hAnsi="Times New Roman" w:cs="Times New Roman"/>
          <w:sz w:val="24"/>
          <w:szCs w:val="24"/>
        </w:rPr>
        <w:t xml:space="preserve"> the user</w:t>
      </w:r>
      <w:r w:rsidR="00262020" w:rsidRPr="0065145A">
        <w:rPr>
          <w:rFonts w:ascii="Times New Roman" w:hAnsi="Times New Roman" w:cs="Times New Roman"/>
          <w:sz w:val="24"/>
          <w:szCs w:val="24"/>
        </w:rPr>
        <w:t xml:space="preserve"> upon</w:t>
      </w:r>
      <w:r w:rsidR="000F1F65" w:rsidRPr="0065145A">
        <w:rPr>
          <w:rFonts w:ascii="Times New Roman" w:hAnsi="Times New Roman" w:cs="Times New Roman"/>
          <w:sz w:val="24"/>
          <w:szCs w:val="24"/>
        </w:rPr>
        <w:t xml:space="preserve"> </w:t>
      </w:r>
      <w:r w:rsidR="00262020" w:rsidRPr="0065145A">
        <w:rPr>
          <w:rFonts w:ascii="Times New Roman" w:hAnsi="Times New Roman" w:cs="Times New Roman"/>
          <w:sz w:val="24"/>
          <w:szCs w:val="24"/>
        </w:rPr>
        <w:t>install</w:t>
      </w:r>
      <w:r w:rsidR="00020A38" w:rsidRPr="0065145A">
        <w:rPr>
          <w:rFonts w:ascii="Times New Roman" w:hAnsi="Times New Roman" w:cs="Times New Roman"/>
          <w:sz w:val="24"/>
          <w:szCs w:val="24"/>
        </w:rPr>
        <w:t>ation of</w:t>
      </w:r>
      <w:r w:rsidR="00E61B4B" w:rsidRPr="0065145A">
        <w:rPr>
          <w:rFonts w:ascii="Times New Roman" w:hAnsi="Times New Roman" w:cs="Times New Roman"/>
          <w:sz w:val="24"/>
          <w:szCs w:val="24"/>
        </w:rPr>
        <w:t xml:space="preserve"> the power-up.</w:t>
      </w:r>
    </w:p>
    <w:p w14:paraId="59E9D52A" w14:textId="5FE2F7D0" w:rsidR="006B3449" w:rsidRPr="00AE5A4E" w:rsidRDefault="00BC638F" w:rsidP="00AE5A4E">
      <w:pPr>
        <w:rPr>
          <w:ins w:id="767" w:author="رزان الدوسري ID 443203966" w:date="2023-02-10T02:36:00Z"/>
          <w:rFonts w:ascii="Times New Roman" w:hAnsi="Times New Roman" w:cs="Times New Roman"/>
          <w:b/>
          <w:sz w:val="24"/>
          <w:szCs w:val="24"/>
        </w:rPr>
      </w:pPr>
      <w:r w:rsidRPr="0065145A">
        <w:rPr>
          <w:rFonts w:ascii="Times New Roman" w:hAnsi="Times New Roman" w:cs="Times New Roman"/>
          <w:b/>
          <w:sz w:val="24"/>
          <w:szCs w:val="24"/>
        </w:rPr>
        <w:t>Sprint Backlog:</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1560"/>
        <w:gridCol w:w="5670"/>
        <w:gridCol w:w="1869"/>
      </w:tblGrid>
      <w:tr w:rsidR="00B4399B" w:rsidRPr="00F22B6A" w14:paraId="7372EB50" w14:textId="77777777" w:rsidTr="005D46C2">
        <w:trPr>
          <w:trHeight w:val="731"/>
          <w:jc w:val="center"/>
          <w:ins w:id="768" w:author="رزان الدوسري ID 443203966" w:date="2023-02-10T02:36:00Z"/>
        </w:trPr>
        <w:tc>
          <w:tcPr>
            <w:tcW w:w="857" w:type="pct"/>
            <w:tcBorders>
              <w:top w:val="nil"/>
              <w:bottom w:val="double" w:sz="4" w:space="0" w:color="auto"/>
              <w:right w:val="nil"/>
            </w:tcBorders>
            <w:vAlign w:val="center"/>
          </w:tcPr>
          <w:p w14:paraId="4D39FAB0" w14:textId="2DA2460F" w:rsidR="00D17A4A" w:rsidRPr="00F22B6A" w:rsidRDefault="00D17A4A" w:rsidP="00221068">
            <w:pPr>
              <w:spacing w:before="100" w:after="100" w:line="240" w:lineRule="auto"/>
              <w:jc w:val="center"/>
              <w:rPr>
                <w:ins w:id="769" w:author="رزان الدوسري ID 443203966" w:date="2023-02-10T02:36:00Z"/>
                <w:rFonts w:ascii="Times New Roman" w:eastAsiaTheme="minorEastAsia" w:hAnsi="Times New Roman" w:cs="Times New Roman"/>
                <w:b/>
              </w:rPr>
            </w:pPr>
            <w:ins w:id="770" w:author="رزان الدوسري ID 443203966" w:date="2023-02-10T02:36:00Z">
              <w:r w:rsidRPr="00F22B6A">
                <w:rPr>
                  <w:rFonts w:ascii="Times New Roman" w:eastAsiaTheme="minorEastAsia" w:hAnsi="Times New Roman" w:cs="Times New Roman"/>
                  <w:b/>
                </w:rPr>
                <w:t>Backl</w:t>
              </w:r>
            </w:ins>
            <w:ins w:id="771" w:author="رزان الدوسري ID 443203966" w:date="2023-02-10T02:37:00Z">
              <w:r w:rsidRPr="00F22B6A">
                <w:rPr>
                  <w:rFonts w:ascii="Times New Roman" w:eastAsiaTheme="minorEastAsia" w:hAnsi="Times New Roman" w:cs="Times New Roman"/>
                  <w:b/>
                </w:rPr>
                <w:t>og item</w:t>
              </w:r>
            </w:ins>
          </w:p>
        </w:tc>
        <w:tc>
          <w:tcPr>
            <w:tcW w:w="3116" w:type="pct"/>
            <w:tcBorders>
              <w:top w:val="nil"/>
              <w:left w:val="nil"/>
              <w:bottom w:val="double" w:sz="4" w:space="0" w:color="auto"/>
              <w:right w:val="nil"/>
            </w:tcBorders>
            <w:vAlign w:val="center"/>
          </w:tcPr>
          <w:p w14:paraId="4455FC2B" w14:textId="346FDE1A" w:rsidR="00D17A4A" w:rsidRPr="00F22B6A" w:rsidRDefault="00D17A4A" w:rsidP="00221068">
            <w:pPr>
              <w:spacing w:before="100" w:after="100" w:line="240" w:lineRule="auto"/>
              <w:jc w:val="center"/>
              <w:rPr>
                <w:ins w:id="772" w:author="رزان الدوسري ID 443203966" w:date="2023-02-10T02:36:00Z"/>
                <w:rFonts w:ascii="Times New Roman" w:eastAsiaTheme="minorEastAsia" w:hAnsi="Times New Roman" w:cs="Times New Roman"/>
                <w:b/>
              </w:rPr>
            </w:pPr>
            <w:ins w:id="773" w:author="رزان الدوسري ID 443203966" w:date="2023-02-10T02:37:00Z">
              <w:r w:rsidRPr="00F22B6A">
                <w:rPr>
                  <w:rFonts w:ascii="Times New Roman" w:eastAsiaTheme="minorEastAsia" w:hAnsi="Times New Roman" w:cs="Times New Roman"/>
                  <w:b/>
                </w:rPr>
                <w:t>Task</w:t>
              </w:r>
            </w:ins>
          </w:p>
        </w:tc>
        <w:tc>
          <w:tcPr>
            <w:tcW w:w="1027" w:type="pct"/>
            <w:tcBorders>
              <w:top w:val="nil"/>
              <w:left w:val="nil"/>
              <w:bottom w:val="double" w:sz="4" w:space="0" w:color="auto"/>
            </w:tcBorders>
            <w:vAlign w:val="center"/>
          </w:tcPr>
          <w:p w14:paraId="31B7CE52" w14:textId="6EB4C0E8" w:rsidR="00D17A4A" w:rsidRPr="00F22B6A" w:rsidRDefault="00D17A4A" w:rsidP="00221068">
            <w:pPr>
              <w:spacing w:before="100" w:after="100" w:line="240" w:lineRule="auto"/>
              <w:jc w:val="center"/>
              <w:rPr>
                <w:ins w:id="774" w:author="رزان الدوسري ID 443203966" w:date="2023-02-10T02:36:00Z"/>
                <w:rFonts w:ascii="Times New Roman" w:eastAsiaTheme="minorEastAsia" w:hAnsi="Times New Roman" w:cs="Times New Roman"/>
                <w:b/>
              </w:rPr>
            </w:pPr>
            <w:ins w:id="775" w:author="رزان الدوسري ID 443203966" w:date="2023-02-10T02:37:00Z">
              <w:r w:rsidRPr="00F22B6A">
                <w:rPr>
                  <w:rFonts w:ascii="Times New Roman" w:eastAsiaTheme="minorEastAsia" w:hAnsi="Times New Roman" w:cs="Times New Roman"/>
                  <w:b/>
                </w:rPr>
                <w:t>Estimat</w:t>
              </w:r>
              <w:r w:rsidR="00F367FE" w:rsidRPr="00F22B6A">
                <w:rPr>
                  <w:rFonts w:ascii="Times New Roman" w:eastAsiaTheme="minorEastAsia" w:hAnsi="Times New Roman" w:cs="Times New Roman"/>
                  <w:b/>
                </w:rPr>
                <w:t>ed Effort</w:t>
              </w:r>
            </w:ins>
          </w:p>
        </w:tc>
      </w:tr>
      <w:tr w:rsidR="007E7456" w:rsidRPr="00F22B6A" w14:paraId="39936FDF" w14:textId="77777777" w:rsidTr="005D46C2">
        <w:trPr>
          <w:trHeight w:val="731"/>
          <w:jc w:val="center"/>
          <w:ins w:id="776" w:author="رزان الدوسري ID 443203966" w:date="2023-02-10T02:36:00Z"/>
        </w:trPr>
        <w:tc>
          <w:tcPr>
            <w:tcW w:w="857" w:type="pct"/>
            <w:vMerge w:val="restart"/>
            <w:tcBorders>
              <w:top w:val="double" w:sz="4" w:space="0" w:color="auto"/>
              <w:right w:val="nil"/>
            </w:tcBorders>
            <w:vAlign w:val="center"/>
          </w:tcPr>
          <w:p w14:paraId="1ABA5FDD" w14:textId="7BDEB4F9" w:rsidR="007E7456" w:rsidRPr="00F22B6A" w:rsidRDefault="007E7456" w:rsidP="00221068">
            <w:pPr>
              <w:spacing w:before="100" w:after="100" w:line="240" w:lineRule="auto"/>
              <w:jc w:val="center"/>
              <w:rPr>
                <w:ins w:id="777" w:author="رزان الدوسري ID 443203966" w:date="2023-02-10T02:36:00Z"/>
                <w:rFonts w:ascii="Times New Roman" w:eastAsiaTheme="minorEastAsia" w:hAnsi="Times New Roman" w:cs="Times New Roman"/>
              </w:rPr>
            </w:pPr>
            <w:ins w:id="778" w:author="رزان الدوسري ID 443203966" w:date="2023-02-10T02:43:00Z">
              <w:r w:rsidRPr="00F22B6A">
                <w:rPr>
                  <w:rFonts w:ascii="Times New Roman" w:hAnsi="Times New Roman" w:cs="Times New Roman"/>
                  <w:b/>
                  <w:bCs/>
                </w:rPr>
                <w:t xml:space="preserve">Feature </w:t>
              </w:r>
            </w:ins>
            <w:ins w:id="779" w:author="رزان الدوسري ID 443203966" w:date="2023-02-10T02:44:00Z">
              <w:r w:rsidRPr="00F22B6A">
                <w:rPr>
                  <w:rFonts w:ascii="Times New Roman" w:hAnsi="Times New Roman" w:cs="Times New Roman"/>
                  <w:b/>
                  <w:bCs/>
                </w:rPr>
                <w:t xml:space="preserve">1- </w:t>
              </w:r>
            </w:ins>
            <w:r w:rsidR="00505DC6">
              <w:rPr>
                <w:rFonts w:ascii="Times New Roman" w:hAnsi="Times New Roman" w:cs="Times New Roman"/>
                <w:b/>
                <w:bCs/>
              </w:rPr>
              <w:t>Step-by-step setup wizard</w:t>
            </w:r>
          </w:p>
        </w:tc>
        <w:tc>
          <w:tcPr>
            <w:tcW w:w="3116" w:type="pct"/>
            <w:tcBorders>
              <w:top w:val="double" w:sz="4" w:space="0" w:color="auto"/>
              <w:left w:val="nil"/>
              <w:right w:val="nil"/>
            </w:tcBorders>
            <w:vAlign w:val="center"/>
          </w:tcPr>
          <w:p w14:paraId="4037ECE3" w14:textId="3C803EBD" w:rsidR="007E7456" w:rsidRPr="003A32C3" w:rsidRDefault="007E7456" w:rsidP="005D46C2">
            <w:pPr>
              <w:spacing w:before="100" w:after="100" w:line="240" w:lineRule="auto"/>
              <w:rPr>
                <w:ins w:id="780" w:author="رزان الدوسري ID 443203966" w:date="2023-02-10T02:36:00Z"/>
                <w:rFonts w:ascii="Times New Roman" w:eastAsiaTheme="minorEastAsia" w:hAnsi="Times New Roman" w:cs="Times New Roman"/>
                <w:highlight w:val="yellow"/>
              </w:rPr>
            </w:pPr>
            <w:ins w:id="781" w:author="رزان الدوسري ID 443203966" w:date="2023-02-10T02:40:00Z">
              <w:r w:rsidRPr="00C76289">
                <w:rPr>
                  <w:rFonts w:ascii="Times New Roman" w:hAnsi="Times New Roman" w:cs="Times New Roman"/>
                </w:rPr>
                <w:t xml:space="preserve">Outline the steps of the wizard by </w:t>
              </w:r>
            </w:ins>
            <w:r w:rsidR="00982596" w:rsidRPr="00C76289">
              <w:rPr>
                <w:rFonts w:ascii="Times New Roman" w:hAnsi="Times New Roman" w:cs="Times New Roman"/>
              </w:rPr>
              <w:t>establish</w:t>
            </w:r>
            <w:r w:rsidR="00982596">
              <w:rPr>
                <w:rFonts w:ascii="Times New Roman" w:hAnsi="Times New Roman" w:cs="Times New Roman"/>
              </w:rPr>
              <w:t>ing</w:t>
            </w:r>
            <w:ins w:id="782" w:author="رزان الدوسري ID 443203966" w:date="2023-02-10T02:40:00Z">
              <w:r w:rsidRPr="00C76289">
                <w:rPr>
                  <w:rFonts w:ascii="Times New Roman" w:hAnsi="Times New Roman" w:cs="Times New Roman"/>
                </w:rPr>
                <w:t xml:space="preserve"> a sequence of steps </w:t>
              </w:r>
            </w:ins>
            <w:r w:rsidR="00982596">
              <w:rPr>
                <w:rFonts w:ascii="Times New Roman" w:hAnsi="Times New Roman" w:cs="Times New Roman"/>
              </w:rPr>
              <w:t>that</w:t>
            </w:r>
            <w:ins w:id="783" w:author="رزان الدوسري ID 443203966" w:date="2023-02-10T02:40:00Z">
              <w:r w:rsidRPr="00C76289">
                <w:rPr>
                  <w:rFonts w:ascii="Times New Roman" w:hAnsi="Times New Roman" w:cs="Times New Roman"/>
                </w:rPr>
                <w:t xml:space="preserve"> considers the data </w:t>
              </w:r>
            </w:ins>
            <w:r w:rsidR="00751AFB">
              <w:rPr>
                <w:rFonts w:ascii="Times New Roman" w:hAnsi="Times New Roman" w:cs="Times New Roman"/>
              </w:rPr>
              <w:t>required</w:t>
            </w:r>
            <w:ins w:id="784" w:author="رزان الدوسري ID 443203966" w:date="2023-02-10T02:40:00Z">
              <w:r w:rsidRPr="00C76289">
                <w:rPr>
                  <w:rFonts w:ascii="Times New Roman" w:hAnsi="Times New Roman" w:cs="Times New Roman"/>
                </w:rPr>
                <w:t xml:space="preserve"> to initiate the power-up.</w:t>
              </w:r>
            </w:ins>
          </w:p>
        </w:tc>
        <w:tc>
          <w:tcPr>
            <w:tcW w:w="1027" w:type="pct"/>
            <w:tcBorders>
              <w:top w:val="double" w:sz="4" w:space="0" w:color="auto"/>
              <w:left w:val="nil"/>
            </w:tcBorders>
            <w:vAlign w:val="center"/>
          </w:tcPr>
          <w:p w14:paraId="3C879CB4" w14:textId="0837432D" w:rsidR="007E7456" w:rsidRPr="00C76289" w:rsidRDefault="00C76289" w:rsidP="005D46C2">
            <w:pPr>
              <w:spacing w:before="100" w:after="100" w:line="240" w:lineRule="auto"/>
              <w:jc w:val="center"/>
              <w:rPr>
                <w:ins w:id="785" w:author="رزان الدوسري ID 443203966" w:date="2023-02-10T02:36:00Z"/>
                <w:rFonts w:ascii="Times New Roman" w:eastAsiaTheme="minorEastAsia" w:hAnsi="Times New Roman" w:cs="Times New Roman"/>
              </w:rPr>
            </w:pPr>
            <w:r w:rsidRPr="00C76289">
              <w:rPr>
                <w:rFonts w:ascii="Times New Roman" w:eastAsiaTheme="minorEastAsia" w:hAnsi="Times New Roman" w:cs="Times New Roman"/>
              </w:rPr>
              <w:t>5</w:t>
            </w:r>
          </w:p>
        </w:tc>
      </w:tr>
      <w:tr w:rsidR="007E7456" w:rsidRPr="00F22B6A" w14:paraId="778E7ECD" w14:textId="77777777" w:rsidTr="005D46C2">
        <w:trPr>
          <w:trHeight w:val="731"/>
          <w:jc w:val="center"/>
          <w:ins w:id="786" w:author="رزان الدوسري ID 443203966" w:date="2023-02-10T02:36:00Z"/>
        </w:trPr>
        <w:tc>
          <w:tcPr>
            <w:tcW w:w="857" w:type="pct"/>
            <w:vMerge/>
            <w:tcBorders>
              <w:right w:val="nil"/>
            </w:tcBorders>
            <w:vAlign w:val="center"/>
          </w:tcPr>
          <w:p w14:paraId="6837869D" w14:textId="185B43AA" w:rsidR="007E7456" w:rsidRPr="00F22B6A" w:rsidRDefault="007E7456" w:rsidP="00221068">
            <w:pPr>
              <w:spacing w:before="100" w:after="100" w:line="240" w:lineRule="auto"/>
              <w:jc w:val="center"/>
              <w:rPr>
                <w:ins w:id="787" w:author="رزان الدوسري ID 443203966" w:date="2023-02-10T02:36:00Z"/>
                <w:rFonts w:ascii="Times New Roman" w:eastAsiaTheme="minorEastAsia" w:hAnsi="Times New Roman" w:cs="Times New Roman"/>
              </w:rPr>
            </w:pPr>
          </w:p>
        </w:tc>
        <w:tc>
          <w:tcPr>
            <w:tcW w:w="3116" w:type="pct"/>
            <w:tcBorders>
              <w:left w:val="nil"/>
              <w:right w:val="nil"/>
            </w:tcBorders>
            <w:vAlign w:val="center"/>
          </w:tcPr>
          <w:p w14:paraId="2EF99630" w14:textId="35FEA4D4" w:rsidR="007E7456" w:rsidRPr="003A32C3" w:rsidRDefault="008E2320" w:rsidP="005D46C2">
            <w:pPr>
              <w:spacing w:before="100" w:after="100" w:line="240" w:lineRule="auto"/>
              <w:rPr>
                <w:ins w:id="788" w:author="رزان الدوسري ID 443203966" w:date="2023-02-10T02:36:00Z"/>
                <w:rFonts w:ascii="Times New Roman" w:eastAsiaTheme="minorEastAsia" w:hAnsi="Times New Roman" w:cs="Times New Roman"/>
                <w:highlight w:val="yellow"/>
              </w:rPr>
            </w:pPr>
            <w:r w:rsidRPr="008E2320">
              <w:rPr>
                <w:rFonts w:ascii="Times New Roman" w:hAnsi="Times New Roman" w:cs="Times New Roman"/>
              </w:rPr>
              <w:t>Create a wizard, with tabs to represent each step of the wizard. Each tab should have a form with necessary fields and buttons.</w:t>
            </w:r>
          </w:p>
        </w:tc>
        <w:tc>
          <w:tcPr>
            <w:tcW w:w="1027" w:type="pct"/>
            <w:tcBorders>
              <w:left w:val="nil"/>
            </w:tcBorders>
            <w:vAlign w:val="center"/>
          </w:tcPr>
          <w:p w14:paraId="38037439" w14:textId="76116064" w:rsidR="007E7456" w:rsidRPr="00C76289" w:rsidRDefault="00C76289" w:rsidP="005D46C2">
            <w:pPr>
              <w:spacing w:before="100" w:after="100" w:line="240" w:lineRule="auto"/>
              <w:jc w:val="center"/>
              <w:rPr>
                <w:ins w:id="789" w:author="رزان الدوسري ID 443203966" w:date="2023-02-10T02:36:00Z"/>
                <w:rFonts w:ascii="Times New Roman" w:eastAsiaTheme="minorEastAsia" w:hAnsi="Times New Roman" w:cs="Times New Roman"/>
              </w:rPr>
            </w:pPr>
            <w:r w:rsidRPr="00C76289">
              <w:rPr>
                <w:rFonts w:ascii="Times New Roman" w:eastAsiaTheme="minorEastAsia" w:hAnsi="Times New Roman" w:cs="Times New Roman"/>
              </w:rPr>
              <w:t>6</w:t>
            </w:r>
          </w:p>
        </w:tc>
      </w:tr>
      <w:tr w:rsidR="007E7456" w:rsidRPr="00F22B6A" w14:paraId="095D09B4" w14:textId="77777777" w:rsidTr="005D46C2">
        <w:trPr>
          <w:trHeight w:val="731"/>
          <w:jc w:val="center"/>
          <w:ins w:id="790" w:author="رزان الدوسري ID 443203966" w:date="2023-02-10T02:47:00Z"/>
        </w:trPr>
        <w:tc>
          <w:tcPr>
            <w:tcW w:w="857" w:type="pct"/>
            <w:vMerge/>
            <w:tcBorders>
              <w:right w:val="nil"/>
            </w:tcBorders>
            <w:vAlign w:val="center"/>
          </w:tcPr>
          <w:p w14:paraId="12FD238E" w14:textId="77777777" w:rsidR="007E7456" w:rsidRPr="00F22B6A" w:rsidRDefault="007E7456" w:rsidP="00221068">
            <w:pPr>
              <w:spacing w:before="100" w:after="100" w:line="240" w:lineRule="auto"/>
              <w:jc w:val="center"/>
              <w:rPr>
                <w:ins w:id="791" w:author="رزان الدوسري ID 443203966" w:date="2023-02-10T02:47:00Z"/>
                <w:rFonts w:ascii="Times New Roman" w:eastAsiaTheme="minorEastAsia" w:hAnsi="Times New Roman" w:cs="Times New Roman"/>
              </w:rPr>
            </w:pPr>
          </w:p>
        </w:tc>
        <w:tc>
          <w:tcPr>
            <w:tcW w:w="3116" w:type="pct"/>
            <w:tcBorders>
              <w:left w:val="nil"/>
              <w:bottom w:val="single" w:sz="4" w:space="0" w:color="auto"/>
              <w:right w:val="nil"/>
            </w:tcBorders>
            <w:vAlign w:val="center"/>
          </w:tcPr>
          <w:p w14:paraId="5A416A9F" w14:textId="77777777" w:rsidR="004C3D11" w:rsidRPr="00F22B6A" w:rsidRDefault="004C3D11" w:rsidP="005D46C2">
            <w:pPr>
              <w:spacing w:before="100" w:after="100" w:line="240" w:lineRule="auto"/>
              <w:rPr>
                <w:ins w:id="792" w:author="رزان الدوسري ID 443203966" w:date="2023-02-10T02:48:00Z"/>
                <w:rFonts w:ascii="Times New Roman" w:hAnsi="Times New Roman" w:cs="Times New Roman"/>
              </w:rPr>
            </w:pPr>
            <w:ins w:id="793" w:author="رزان الدوسري ID 443203966" w:date="2023-02-10T02:47:00Z">
              <w:r w:rsidRPr="00F22B6A">
                <w:rPr>
                  <w:rFonts w:ascii="Times New Roman" w:hAnsi="Times New Roman" w:cs="Times New Roman"/>
                </w:rPr>
                <w:t>Apply</w:t>
              </w:r>
            </w:ins>
            <w:ins w:id="794" w:author="رزان الدوسري ID 443203966" w:date="2023-02-10T02:48:00Z">
              <w:r w:rsidRPr="00F22B6A">
                <w:rPr>
                  <w:rFonts w:ascii="Times New Roman" w:hAnsi="Times New Roman" w:cs="Times New Roman"/>
                </w:rPr>
                <w:t xml:space="preserve"> functional testing:</w:t>
              </w:r>
            </w:ins>
          </w:p>
          <w:p w14:paraId="1225583E" w14:textId="77777777" w:rsidR="004C3D11" w:rsidRPr="00F22B6A" w:rsidRDefault="004C3D11" w:rsidP="005D46C2">
            <w:pPr>
              <w:pStyle w:val="ListParagraph"/>
              <w:numPr>
                <w:ilvl w:val="0"/>
                <w:numId w:val="30"/>
              </w:numPr>
              <w:spacing w:before="100" w:after="100" w:line="240" w:lineRule="auto"/>
              <w:ind w:left="311" w:hanging="253"/>
              <w:contextualSpacing w:val="0"/>
              <w:rPr>
                <w:ins w:id="795" w:author="رزان الدوسري ID 443203966" w:date="2023-02-10T02:48:00Z"/>
                <w:rFonts w:ascii="Times New Roman" w:hAnsi="Times New Roman" w:cs="Times New Roman"/>
              </w:rPr>
            </w:pPr>
            <w:ins w:id="796" w:author="رزان الدوسري ID 443203966" w:date="2023-02-10T02:48:00Z">
              <w:r w:rsidRPr="005D46C2">
                <w:rPr>
                  <w:rFonts w:ascii="Times New Roman" w:hAnsi="Times New Roman" w:cs="Times New Roman"/>
                </w:rPr>
                <w:t>Test Case 1: Verify that the wizard is the first screen displayed after the power-up is installed.</w:t>
              </w:r>
            </w:ins>
          </w:p>
          <w:p w14:paraId="6C5E6D00" w14:textId="77777777" w:rsidR="004C3D11" w:rsidRPr="00F22B6A" w:rsidRDefault="004C3D11" w:rsidP="005D46C2">
            <w:pPr>
              <w:pStyle w:val="ListParagraph"/>
              <w:numPr>
                <w:ilvl w:val="0"/>
                <w:numId w:val="30"/>
              </w:numPr>
              <w:spacing w:before="100" w:after="100" w:line="240" w:lineRule="auto"/>
              <w:ind w:left="311" w:hanging="253"/>
              <w:contextualSpacing w:val="0"/>
              <w:rPr>
                <w:ins w:id="797" w:author="رزان الدوسري ID 443203966" w:date="2023-02-10T02:48:00Z"/>
                <w:rFonts w:ascii="Times New Roman" w:hAnsi="Times New Roman" w:cs="Times New Roman"/>
              </w:rPr>
            </w:pPr>
            <w:ins w:id="798" w:author="رزان الدوسري ID 443203966" w:date="2023-02-10T02:48:00Z">
              <w:r w:rsidRPr="005D46C2">
                <w:rPr>
                  <w:rFonts w:ascii="Times New Roman" w:hAnsi="Times New Roman" w:cs="Times New Roman"/>
                </w:rPr>
                <w:t>Test Case 2: Verify that the wizard has multiple steps to guide the user through the setup process.</w:t>
              </w:r>
            </w:ins>
          </w:p>
          <w:p w14:paraId="4C4D14F7" w14:textId="77777777" w:rsidR="004C3D11" w:rsidRPr="00F22B6A" w:rsidRDefault="004C3D11" w:rsidP="005D46C2">
            <w:pPr>
              <w:pStyle w:val="ListParagraph"/>
              <w:numPr>
                <w:ilvl w:val="0"/>
                <w:numId w:val="30"/>
              </w:numPr>
              <w:spacing w:before="100" w:after="100" w:line="240" w:lineRule="auto"/>
              <w:ind w:left="311" w:hanging="253"/>
              <w:contextualSpacing w:val="0"/>
              <w:rPr>
                <w:ins w:id="799" w:author="رزان الدوسري ID 443203966" w:date="2023-02-10T02:49:00Z"/>
                <w:rFonts w:ascii="Times New Roman" w:hAnsi="Times New Roman" w:cs="Times New Roman"/>
              </w:rPr>
            </w:pPr>
            <w:ins w:id="800" w:author="رزان الدوسري ID 443203966" w:date="2023-02-10T02:48:00Z">
              <w:r w:rsidRPr="005D46C2">
                <w:rPr>
                  <w:rFonts w:ascii="Times New Roman" w:hAnsi="Times New Roman" w:cs="Times New Roman"/>
                </w:rPr>
                <w:t>Test Case 3: Verify that each step in the wizard has clear instructions and visual aids to help the user understand what needs to be done.</w:t>
              </w:r>
            </w:ins>
          </w:p>
          <w:p w14:paraId="1449AF24" w14:textId="23248D4A" w:rsidR="004C3D11" w:rsidRPr="005D46C2" w:rsidRDefault="004C3D11" w:rsidP="005D46C2">
            <w:pPr>
              <w:pStyle w:val="ListParagraph"/>
              <w:numPr>
                <w:ilvl w:val="0"/>
                <w:numId w:val="30"/>
              </w:numPr>
              <w:spacing w:before="100" w:after="100" w:line="240" w:lineRule="auto"/>
              <w:ind w:left="311" w:hanging="253"/>
              <w:contextualSpacing w:val="0"/>
              <w:rPr>
                <w:ins w:id="801" w:author="رزان الدوسري ID 443203966" w:date="2023-02-10T02:47:00Z"/>
                <w:rFonts w:ascii="Times New Roman" w:hAnsi="Times New Roman" w:cs="Times New Roman"/>
              </w:rPr>
            </w:pPr>
            <w:ins w:id="802" w:author="رزان الدوسري ID 443203966" w:date="2023-02-10T02:48:00Z">
              <w:r w:rsidRPr="005D46C2">
                <w:rPr>
                  <w:rFonts w:ascii="Times New Roman" w:hAnsi="Times New Roman" w:cs="Times New Roman"/>
                </w:rPr>
                <w:t>Test Case 4: Verify that the user is not allowed to proceed to the next step until all required information is entered in the current step.</w:t>
              </w:r>
            </w:ins>
          </w:p>
        </w:tc>
        <w:tc>
          <w:tcPr>
            <w:tcW w:w="1027" w:type="pct"/>
            <w:tcBorders>
              <w:left w:val="nil"/>
            </w:tcBorders>
            <w:vAlign w:val="center"/>
          </w:tcPr>
          <w:p w14:paraId="69D0C687" w14:textId="6F2FA33A" w:rsidR="007E7456" w:rsidRPr="00F22B6A" w:rsidRDefault="003A32C3" w:rsidP="00221068">
            <w:pPr>
              <w:spacing w:before="100" w:after="100" w:line="240" w:lineRule="auto"/>
              <w:jc w:val="center"/>
              <w:rPr>
                <w:ins w:id="803" w:author="رزان الدوسري ID 443203966" w:date="2023-02-10T02:47:00Z"/>
                <w:rFonts w:ascii="Times New Roman" w:eastAsiaTheme="minorEastAsia" w:hAnsi="Times New Roman" w:cs="Times New Roman"/>
              </w:rPr>
            </w:pPr>
            <w:r>
              <w:rPr>
                <w:rFonts w:ascii="Times New Roman" w:eastAsiaTheme="minorEastAsia" w:hAnsi="Times New Roman" w:cs="Times New Roman"/>
              </w:rPr>
              <w:t>4</w:t>
            </w:r>
          </w:p>
        </w:tc>
      </w:tr>
      <w:tr w:rsidR="00D74BAF" w:rsidRPr="00F22B6A" w14:paraId="4FD134DA" w14:textId="77777777" w:rsidTr="005D46C2">
        <w:trPr>
          <w:trHeight w:val="731"/>
          <w:jc w:val="center"/>
          <w:ins w:id="804" w:author="رزان الدوسري ID 443203966" w:date="2023-02-10T02:36:00Z"/>
        </w:trPr>
        <w:tc>
          <w:tcPr>
            <w:tcW w:w="857" w:type="pct"/>
            <w:vMerge w:val="restart"/>
            <w:tcBorders>
              <w:right w:val="nil"/>
            </w:tcBorders>
            <w:vAlign w:val="center"/>
          </w:tcPr>
          <w:p w14:paraId="30A38558" w14:textId="4F8BDC55" w:rsidR="00D74BAF" w:rsidRPr="00F22B6A" w:rsidRDefault="00D74BAF" w:rsidP="00221068">
            <w:pPr>
              <w:spacing w:before="100" w:after="100" w:line="240" w:lineRule="auto"/>
              <w:jc w:val="center"/>
              <w:rPr>
                <w:ins w:id="805" w:author="رزان الدوسري ID 443203966" w:date="2023-02-10T02:36:00Z"/>
                <w:rFonts w:ascii="Times New Roman" w:eastAsiaTheme="minorEastAsia" w:hAnsi="Times New Roman" w:cs="Times New Roman"/>
              </w:rPr>
            </w:pPr>
            <w:ins w:id="806" w:author="رزان الدوسري ID 443203966" w:date="2023-02-10T02:51:00Z">
              <w:r w:rsidRPr="00F22B6A">
                <w:rPr>
                  <w:rFonts w:ascii="Times New Roman" w:hAnsi="Times New Roman" w:cs="Times New Roman"/>
                  <w:b/>
                  <w:bCs/>
                </w:rPr>
                <w:t xml:space="preserve">Feature 2- </w:t>
              </w:r>
            </w:ins>
            <w:r w:rsidR="00696BB6">
              <w:rPr>
                <w:rFonts w:ascii="Times New Roman" w:hAnsi="Times New Roman" w:cs="Times New Roman"/>
                <w:b/>
                <w:bCs/>
              </w:rPr>
              <w:t>Direct board access after setup</w:t>
            </w:r>
          </w:p>
        </w:tc>
        <w:tc>
          <w:tcPr>
            <w:tcW w:w="3116" w:type="pct"/>
            <w:tcBorders>
              <w:left w:val="nil"/>
              <w:right w:val="nil"/>
            </w:tcBorders>
            <w:vAlign w:val="center"/>
          </w:tcPr>
          <w:p w14:paraId="75468BF9" w14:textId="0590747D" w:rsidR="00D74BAF" w:rsidRPr="00F22B6A" w:rsidRDefault="00415AD1" w:rsidP="005D46C2">
            <w:pPr>
              <w:spacing w:before="100" w:after="100" w:line="240" w:lineRule="auto"/>
              <w:rPr>
                <w:ins w:id="807" w:author="رزان الدوسري ID 443203966" w:date="2023-02-10T02:36:00Z"/>
                <w:rFonts w:ascii="Times New Roman" w:eastAsiaTheme="minorEastAsia" w:hAnsi="Times New Roman" w:cs="Times New Roman"/>
              </w:rPr>
            </w:pPr>
            <w:r w:rsidRPr="00415AD1">
              <w:rPr>
                <w:rFonts w:ascii="Times New Roman" w:hAnsi="Times New Roman" w:cs="Times New Roman"/>
              </w:rPr>
              <w:t>Create a button in the last step of the wizard and assign a trigger to navigate the user to the board where the power-up was installed.</w:t>
            </w:r>
          </w:p>
        </w:tc>
        <w:tc>
          <w:tcPr>
            <w:tcW w:w="1027" w:type="pct"/>
            <w:tcBorders>
              <w:left w:val="nil"/>
            </w:tcBorders>
            <w:vAlign w:val="center"/>
          </w:tcPr>
          <w:p w14:paraId="2E74BF07" w14:textId="5D427A3A" w:rsidR="00D74BAF" w:rsidRPr="00F22B6A" w:rsidRDefault="003A32C3" w:rsidP="005D46C2">
            <w:pPr>
              <w:spacing w:before="100" w:after="100" w:line="240" w:lineRule="auto"/>
              <w:jc w:val="center"/>
              <w:rPr>
                <w:ins w:id="808" w:author="رزان الدوسري ID 443203966" w:date="2023-02-10T02:36:00Z"/>
                <w:rFonts w:ascii="Times New Roman" w:eastAsiaTheme="minorEastAsia" w:hAnsi="Times New Roman" w:cs="Times New Roman"/>
              </w:rPr>
            </w:pPr>
            <w:r w:rsidRPr="006D6668">
              <w:rPr>
                <w:rFonts w:ascii="Times New Roman" w:eastAsiaTheme="minorEastAsia" w:hAnsi="Times New Roman" w:cs="Times New Roman"/>
              </w:rPr>
              <w:t>3</w:t>
            </w:r>
          </w:p>
        </w:tc>
      </w:tr>
      <w:tr w:rsidR="00D74BAF" w:rsidRPr="00F22B6A" w14:paraId="0B714A3A" w14:textId="77777777" w:rsidTr="005D46C2">
        <w:trPr>
          <w:trHeight w:val="731"/>
          <w:jc w:val="center"/>
          <w:ins w:id="809" w:author="رزان الدوسري ID 443203966" w:date="2023-02-10T02:51:00Z"/>
        </w:trPr>
        <w:tc>
          <w:tcPr>
            <w:tcW w:w="857" w:type="pct"/>
            <w:vMerge/>
            <w:tcBorders>
              <w:right w:val="nil"/>
            </w:tcBorders>
            <w:vAlign w:val="center"/>
          </w:tcPr>
          <w:p w14:paraId="1474EBB2" w14:textId="77777777" w:rsidR="00D74BAF" w:rsidRPr="00F22B6A" w:rsidRDefault="00D74BAF" w:rsidP="00221068">
            <w:pPr>
              <w:spacing w:before="100" w:after="100" w:line="240" w:lineRule="auto"/>
              <w:rPr>
                <w:ins w:id="810" w:author="رزان الدوسري ID 443203966" w:date="2023-02-10T02:51:00Z"/>
                <w:rFonts w:ascii="Times New Roman" w:hAnsi="Times New Roman" w:cs="Times New Roman"/>
                <w:b/>
                <w:bCs/>
              </w:rPr>
            </w:pPr>
          </w:p>
        </w:tc>
        <w:tc>
          <w:tcPr>
            <w:tcW w:w="3116" w:type="pct"/>
            <w:tcBorders>
              <w:left w:val="nil"/>
              <w:right w:val="nil"/>
            </w:tcBorders>
            <w:vAlign w:val="center"/>
          </w:tcPr>
          <w:p w14:paraId="58F7C8C5" w14:textId="77777777" w:rsidR="00D74BAF" w:rsidRPr="00F22B6A" w:rsidRDefault="00D74BAF" w:rsidP="00221068">
            <w:pPr>
              <w:spacing w:before="100" w:after="100" w:line="240" w:lineRule="auto"/>
              <w:rPr>
                <w:ins w:id="811" w:author="رزان الدوسري ID 443203966" w:date="2023-02-10T02:53:00Z"/>
                <w:rFonts w:ascii="Times New Roman" w:hAnsi="Times New Roman" w:cs="Times New Roman"/>
              </w:rPr>
            </w:pPr>
            <w:ins w:id="812" w:author="رزان الدوسري ID 443203966" w:date="2023-02-10T02:53:00Z">
              <w:r w:rsidRPr="00F22B6A">
                <w:rPr>
                  <w:rFonts w:ascii="Times New Roman" w:hAnsi="Times New Roman" w:cs="Times New Roman"/>
                </w:rPr>
                <w:t>Apply functional testing:</w:t>
              </w:r>
            </w:ins>
          </w:p>
          <w:p w14:paraId="566752A8" w14:textId="77777777" w:rsidR="00D74BAF" w:rsidRPr="00F22B6A" w:rsidRDefault="00D74BAF" w:rsidP="00101DC2">
            <w:pPr>
              <w:pStyle w:val="ListParagraph"/>
              <w:numPr>
                <w:ilvl w:val="0"/>
                <w:numId w:val="30"/>
              </w:numPr>
              <w:spacing w:before="100" w:after="100" w:line="240" w:lineRule="auto"/>
              <w:ind w:left="311" w:hanging="253"/>
              <w:contextualSpacing w:val="0"/>
              <w:rPr>
                <w:ins w:id="813" w:author="رزان الدوسري ID 443203966" w:date="2023-02-10T02:53:00Z"/>
                <w:rFonts w:ascii="Times New Roman" w:hAnsi="Times New Roman" w:cs="Times New Roman"/>
              </w:rPr>
            </w:pPr>
            <w:ins w:id="814" w:author="رزان الدوسري ID 443203966" w:date="2023-02-10T02:53:00Z">
              <w:r w:rsidRPr="005D46C2">
                <w:rPr>
                  <w:rFonts w:ascii="Times New Roman" w:hAnsi="Times New Roman" w:cs="Times New Roman"/>
                </w:rPr>
                <w:t>Test Case 1: Verify that the user is taken directly to the board after completing the wizard.</w:t>
              </w:r>
            </w:ins>
          </w:p>
          <w:p w14:paraId="6482C74E" w14:textId="6E6B47BC" w:rsidR="00D74BAF" w:rsidRPr="005D46C2" w:rsidRDefault="00D74BAF" w:rsidP="005D46C2">
            <w:pPr>
              <w:pStyle w:val="ListParagraph"/>
              <w:numPr>
                <w:ilvl w:val="0"/>
                <w:numId w:val="30"/>
              </w:numPr>
              <w:spacing w:before="100" w:after="100" w:line="240" w:lineRule="auto"/>
              <w:ind w:left="311" w:hanging="253"/>
              <w:contextualSpacing w:val="0"/>
              <w:rPr>
                <w:ins w:id="815" w:author="رزان الدوسري ID 443203966" w:date="2023-02-10T02:51:00Z"/>
                <w:rFonts w:ascii="Times New Roman" w:hAnsi="Times New Roman" w:cs="Times New Roman"/>
              </w:rPr>
            </w:pPr>
            <w:ins w:id="816" w:author="رزان الدوسري ID 443203966" w:date="2023-02-10T02:53:00Z">
              <w:r w:rsidRPr="005D46C2">
                <w:rPr>
                  <w:rFonts w:ascii="Times New Roman" w:hAnsi="Times New Roman" w:cs="Times New Roman"/>
                </w:rPr>
                <w:t>Test Case 2: Verify that all power-up features are available and functional on the board.</w:t>
              </w:r>
            </w:ins>
          </w:p>
        </w:tc>
        <w:tc>
          <w:tcPr>
            <w:tcW w:w="1027" w:type="pct"/>
            <w:tcBorders>
              <w:left w:val="nil"/>
            </w:tcBorders>
            <w:vAlign w:val="center"/>
          </w:tcPr>
          <w:p w14:paraId="0824EBA8" w14:textId="43DE9567" w:rsidR="00D74BAF" w:rsidRPr="00F22B6A" w:rsidRDefault="00C70E41" w:rsidP="00221068">
            <w:pPr>
              <w:spacing w:before="100" w:after="100" w:line="240" w:lineRule="auto"/>
              <w:jc w:val="center"/>
              <w:rPr>
                <w:ins w:id="817" w:author="رزان الدوسري ID 443203966" w:date="2023-02-10T02:51:00Z"/>
                <w:rFonts w:ascii="Times New Roman" w:eastAsiaTheme="minorEastAsia" w:hAnsi="Times New Roman" w:cs="Times New Roman"/>
              </w:rPr>
            </w:pPr>
            <w:r>
              <w:rPr>
                <w:rFonts w:ascii="Times New Roman" w:eastAsiaTheme="minorEastAsia" w:hAnsi="Times New Roman" w:cs="Times New Roman"/>
              </w:rPr>
              <w:t>2</w:t>
            </w:r>
          </w:p>
        </w:tc>
      </w:tr>
      <w:tr w:rsidR="00D74BAF" w:rsidRPr="00F22B6A" w14:paraId="2F308053" w14:textId="77777777" w:rsidTr="0076322B">
        <w:trPr>
          <w:trHeight w:val="731"/>
          <w:jc w:val="center"/>
          <w:ins w:id="818" w:author="رزان الدوسري ID 443203966" w:date="2023-02-10T02:54:00Z"/>
        </w:trPr>
        <w:tc>
          <w:tcPr>
            <w:tcW w:w="857" w:type="pct"/>
            <w:vMerge w:val="restart"/>
            <w:tcBorders>
              <w:right w:val="nil"/>
            </w:tcBorders>
            <w:vAlign w:val="center"/>
          </w:tcPr>
          <w:p w14:paraId="022B62EF" w14:textId="61AF5E31" w:rsidR="00D74BAF" w:rsidRPr="00F22B6A" w:rsidRDefault="00D74BAF" w:rsidP="005D46C2">
            <w:pPr>
              <w:spacing w:before="100" w:after="100" w:line="240" w:lineRule="auto"/>
              <w:jc w:val="center"/>
              <w:rPr>
                <w:ins w:id="819" w:author="رزان الدوسري ID 443203966" w:date="2023-02-10T02:54:00Z"/>
                <w:rFonts w:ascii="Times New Roman" w:hAnsi="Times New Roman" w:cs="Times New Roman"/>
                <w:b/>
                <w:bCs/>
              </w:rPr>
            </w:pPr>
            <w:ins w:id="820" w:author="رزان الدوسري ID 443203966" w:date="2023-02-10T02:54:00Z">
              <w:r w:rsidRPr="00F22B6A">
                <w:rPr>
                  <w:rFonts w:ascii="Times New Roman" w:hAnsi="Times New Roman" w:cs="Times New Roman"/>
                  <w:b/>
                  <w:bCs/>
                </w:rPr>
                <w:t xml:space="preserve">Feature </w:t>
              </w:r>
            </w:ins>
            <w:ins w:id="821" w:author="رزان الدوسري ID 443203966" w:date="2023-02-10T03:00:00Z">
              <w:r w:rsidR="007A2F0C" w:rsidRPr="00F22B6A">
                <w:rPr>
                  <w:rFonts w:ascii="Times New Roman" w:hAnsi="Times New Roman" w:cs="Times New Roman"/>
                  <w:b/>
                  <w:bCs/>
                </w:rPr>
                <w:t>3</w:t>
              </w:r>
            </w:ins>
            <w:ins w:id="822" w:author="رزان الدوسري ID 443203966" w:date="2023-02-10T02:54:00Z">
              <w:r w:rsidRPr="00F22B6A">
                <w:rPr>
                  <w:rFonts w:ascii="Times New Roman" w:hAnsi="Times New Roman" w:cs="Times New Roman"/>
                  <w:b/>
                  <w:bCs/>
                </w:rPr>
                <w:t xml:space="preserve">- </w:t>
              </w:r>
            </w:ins>
            <w:r w:rsidR="00696BB6">
              <w:rPr>
                <w:rFonts w:ascii="Times New Roman" w:hAnsi="Times New Roman" w:cs="Times New Roman"/>
                <w:b/>
                <w:bCs/>
              </w:rPr>
              <w:t xml:space="preserve">Completion </w:t>
            </w:r>
            <w:r w:rsidR="00FB454C">
              <w:rPr>
                <w:rFonts w:ascii="Times New Roman" w:hAnsi="Times New Roman" w:cs="Times New Roman"/>
                <w:b/>
                <w:bCs/>
              </w:rPr>
              <w:t>alert message</w:t>
            </w:r>
          </w:p>
        </w:tc>
        <w:tc>
          <w:tcPr>
            <w:tcW w:w="3116" w:type="pct"/>
            <w:tcBorders>
              <w:left w:val="nil"/>
              <w:right w:val="nil"/>
            </w:tcBorders>
            <w:vAlign w:val="center"/>
          </w:tcPr>
          <w:p w14:paraId="557F2737" w14:textId="3BCA0A2D" w:rsidR="00D74BAF" w:rsidRPr="00C70E41" w:rsidRDefault="006D6668" w:rsidP="00221068">
            <w:pPr>
              <w:spacing w:before="100" w:after="100" w:line="240" w:lineRule="auto"/>
              <w:rPr>
                <w:ins w:id="823" w:author="رزان الدوسري ID 443203966" w:date="2023-02-10T02:54:00Z"/>
                <w:rFonts w:ascii="Times New Roman" w:hAnsi="Times New Roman" w:cs="Times New Roman"/>
                <w:highlight w:val="yellow"/>
              </w:rPr>
            </w:pPr>
            <w:r w:rsidRPr="006D6668">
              <w:rPr>
                <w:rFonts w:ascii="Times New Roman" w:hAnsi="Times New Roman" w:cs="Times New Roman"/>
              </w:rPr>
              <w:t>Create an alert message box to indicate successful completion of the power-up setup, displayed on the project board.</w:t>
            </w:r>
          </w:p>
        </w:tc>
        <w:tc>
          <w:tcPr>
            <w:tcW w:w="1027" w:type="pct"/>
            <w:tcBorders>
              <w:left w:val="nil"/>
            </w:tcBorders>
            <w:vAlign w:val="center"/>
          </w:tcPr>
          <w:p w14:paraId="0A105243" w14:textId="72869A29" w:rsidR="00D74BAF" w:rsidRPr="00F22B6A" w:rsidRDefault="00C70E41" w:rsidP="00221068">
            <w:pPr>
              <w:spacing w:before="100" w:after="100" w:line="240" w:lineRule="auto"/>
              <w:jc w:val="center"/>
              <w:rPr>
                <w:ins w:id="824" w:author="رزان الدوسري ID 443203966" w:date="2023-02-10T02:54:00Z"/>
                <w:rFonts w:ascii="Times New Roman" w:eastAsiaTheme="minorEastAsia" w:hAnsi="Times New Roman" w:cs="Times New Roman"/>
              </w:rPr>
            </w:pPr>
            <w:r w:rsidRPr="006D6668">
              <w:rPr>
                <w:rFonts w:ascii="Times New Roman" w:eastAsiaTheme="minorEastAsia" w:hAnsi="Times New Roman" w:cs="Times New Roman"/>
              </w:rPr>
              <w:t>3</w:t>
            </w:r>
          </w:p>
        </w:tc>
      </w:tr>
      <w:tr w:rsidR="00D74BAF" w:rsidRPr="00F22B6A" w14:paraId="58EE05FD" w14:textId="77777777" w:rsidTr="0076322B">
        <w:trPr>
          <w:trHeight w:val="731"/>
          <w:jc w:val="center"/>
          <w:ins w:id="825" w:author="رزان الدوسري ID 443203966" w:date="2023-02-10T02:54:00Z"/>
        </w:trPr>
        <w:tc>
          <w:tcPr>
            <w:tcW w:w="857" w:type="pct"/>
            <w:vMerge/>
            <w:tcBorders>
              <w:right w:val="nil"/>
            </w:tcBorders>
            <w:vAlign w:val="center"/>
          </w:tcPr>
          <w:p w14:paraId="386974BE" w14:textId="77777777" w:rsidR="00D74BAF" w:rsidRPr="00F22B6A" w:rsidRDefault="00D74BAF" w:rsidP="00221068">
            <w:pPr>
              <w:spacing w:before="100" w:after="100" w:line="240" w:lineRule="auto"/>
              <w:rPr>
                <w:ins w:id="826" w:author="رزان الدوسري ID 443203966" w:date="2023-02-10T02:54:00Z"/>
                <w:rFonts w:ascii="Times New Roman" w:hAnsi="Times New Roman" w:cs="Times New Roman"/>
                <w:b/>
                <w:bCs/>
              </w:rPr>
            </w:pPr>
          </w:p>
        </w:tc>
        <w:tc>
          <w:tcPr>
            <w:tcW w:w="3116" w:type="pct"/>
            <w:tcBorders>
              <w:left w:val="nil"/>
              <w:right w:val="nil"/>
            </w:tcBorders>
            <w:vAlign w:val="center"/>
          </w:tcPr>
          <w:p w14:paraId="261AEA2A" w14:textId="77777777" w:rsidR="00D74BAF" w:rsidRPr="00F22B6A" w:rsidRDefault="00D74BAF" w:rsidP="00221068">
            <w:pPr>
              <w:spacing w:before="100" w:after="100" w:line="240" w:lineRule="auto"/>
              <w:rPr>
                <w:ins w:id="827" w:author="رزان الدوسري ID 443203966" w:date="2023-02-10T02:57:00Z"/>
                <w:rFonts w:ascii="Times New Roman" w:hAnsi="Times New Roman" w:cs="Times New Roman"/>
              </w:rPr>
            </w:pPr>
            <w:ins w:id="828" w:author="رزان الدوسري ID 443203966" w:date="2023-02-10T02:57:00Z">
              <w:r w:rsidRPr="00F22B6A">
                <w:rPr>
                  <w:rFonts w:ascii="Times New Roman" w:hAnsi="Times New Roman" w:cs="Times New Roman"/>
                </w:rPr>
                <w:t>Apply functional testing:</w:t>
              </w:r>
            </w:ins>
          </w:p>
          <w:p w14:paraId="71961603" w14:textId="267F78A4" w:rsidR="00D74BAF" w:rsidRPr="00F22B6A" w:rsidRDefault="00D74BAF" w:rsidP="00101DC2">
            <w:pPr>
              <w:pStyle w:val="ListParagraph"/>
              <w:numPr>
                <w:ilvl w:val="0"/>
                <w:numId w:val="30"/>
              </w:numPr>
              <w:spacing w:before="100" w:after="100" w:line="240" w:lineRule="auto"/>
              <w:ind w:left="311" w:hanging="253"/>
              <w:contextualSpacing w:val="0"/>
              <w:rPr>
                <w:ins w:id="829" w:author="رزان الدوسري ID 443203966" w:date="2023-02-10T02:57:00Z"/>
                <w:rFonts w:ascii="Times New Roman" w:hAnsi="Times New Roman" w:cs="Times New Roman"/>
              </w:rPr>
            </w:pPr>
            <w:ins w:id="830" w:author="رزان الدوسري ID 443203966" w:date="2023-02-10T02:57:00Z">
              <w:r w:rsidRPr="00F22B6A">
                <w:rPr>
                  <w:rFonts w:ascii="Times New Roman" w:hAnsi="Times New Roman" w:cs="Times New Roman"/>
                </w:rPr>
                <w:t xml:space="preserve">Test Case 1: </w:t>
              </w:r>
            </w:ins>
            <w:ins w:id="831" w:author="رزان الدوسري ID 443203966" w:date="2023-02-10T02:58:00Z">
              <w:r w:rsidRPr="00F22B6A">
                <w:rPr>
                  <w:rFonts w:ascii="Times New Roman" w:hAnsi="Times New Roman" w:cs="Times New Roman"/>
                </w:rPr>
                <w:t>Verify that the user receives an alert message after the setup process is completed.</w:t>
              </w:r>
            </w:ins>
          </w:p>
          <w:p w14:paraId="25D7593E" w14:textId="55447C31" w:rsidR="00D74BAF" w:rsidRPr="005D46C2" w:rsidRDefault="00D74BAF" w:rsidP="005D46C2">
            <w:pPr>
              <w:pStyle w:val="ListParagraph"/>
              <w:numPr>
                <w:ilvl w:val="0"/>
                <w:numId w:val="30"/>
              </w:numPr>
              <w:spacing w:before="100" w:after="100" w:line="240" w:lineRule="auto"/>
              <w:ind w:left="454"/>
              <w:contextualSpacing w:val="0"/>
              <w:rPr>
                <w:ins w:id="832" w:author="رزان الدوسري ID 443203966" w:date="2023-02-10T02:57:00Z"/>
                <w:rFonts w:ascii="Times New Roman" w:hAnsi="Times New Roman" w:cs="Times New Roman"/>
              </w:rPr>
            </w:pPr>
            <w:ins w:id="833" w:author="رزان الدوسري ID 443203966" w:date="2023-02-10T02:57:00Z">
              <w:r w:rsidRPr="00F22B6A">
                <w:rPr>
                  <w:rFonts w:ascii="Times New Roman" w:hAnsi="Times New Roman" w:cs="Times New Roman"/>
                </w:rPr>
                <w:t xml:space="preserve">Test Case 2: Verify that the alert message clearly indicates that the power-up setup is complete. </w:t>
              </w:r>
            </w:ins>
          </w:p>
          <w:p w14:paraId="40B05C6A" w14:textId="45B4BF82" w:rsidR="00D74BAF" w:rsidRPr="005D46C2" w:rsidRDefault="00D74BAF" w:rsidP="005D46C2">
            <w:pPr>
              <w:pStyle w:val="ListParagraph"/>
              <w:numPr>
                <w:ilvl w:val="0"/>
                <w:numId w:val="30"/>
              </w:numPr>
              <w:spacing w:before="100" w:after="100" w:line="240" w:lineRule="auto"/>
              <w:ind w:left="460" w:hanging="402"/>
              <w:contextualSpacing w:val="0"/>
              <w:rPr>
                <w:ins w:id="834" w:author="رزان الدوسري ID 443203966" w:date="2023-02-10T02:54:00Z"/>
                <w:rFonts w:ascii="Times New Roman" w:hAnsi="Times New Roman" w:cs="Times New Roman"/>
              </w:rPr>
            </w:pPr>
            <w:ins w:id="835" w:author="رزان الدوسري ID 443203966" w:date="2023-02-10T02:57:00Z">
              <w:r w:rsidRPr="00F22B6A">
                <w:rPr>
                  <w:rFonts w:ascii="Times New Roman" w:hAnsi="Times New Roman" w:cs="Times New Roman"/>
                </w:rPr>
                <w:t xml:space="preserve">Test Case 3: </w:t>
              </w:r>
            </w:ins>
            <w:ins w:id="836" w:author="رزان الدوسري ID 443203966" w:date="2023-02-10T02:58:00Z">
              <w:r w:rsidRPr="00F22B6A">
                <w:rPr>
                  <w:rFonts w:ascii="Times New Roman" w:hAnsi="Times New Roman" w:cs="Times New Roman"/>
                </w:rPr>
                <w:t>Verify that the alert message provides information on what to do next or how to access the power-up features on the board</w:t>
              </w:r>
            </w:ins>
            <w:ins w:id="837" w:author="رزان الدوسري ID 443203966" w:date="2023-02-10T02:57:00Z">
              <w:r w:rsidRPr="00F22B6A">
                <w:rPr>
                  <w:rFonts w:ascii="Times New Roman" w:hAnsi="Times New Roman" w:cs="Times New Roman"/>
                </w:rPr>
                <w:t>.</w:t>
              </w:r>
            </w:ins>
          </w:p>
        </w:tc>
        <w:tc>
          <w:tcPr>
            <w:tcW w:w="1027" w:type="pct"/>
            <w:tcBorders>
              <w:left w:val="nil"/>
            </w:tcBorders>
            <w:vAlign w:val="center"/>
          </w:tcPr>
          <w:p w14:paraId="48D61B9C" w14:textId="76FE4D31" w:rsidR="00D74BAF" w:rsidRPr="00F22B6A" w:rsidRDefault="00C70E41" w:rsidP="00221068">
            <w:pPr>
              <w:keepNext/>
              <w:spacing w:before="100" w:after="100" w:line="240" w:lineRule="auto"/>
              <w:jc w:val="center"/>
              <w:rPr>
                <w:ins w:id="838" w:author="رزان الدوسري ID 443203966" w:date="2023-02-10T02:54:00Z"/>
                <w:rFonts w:ascii="Times New Roman" w:eastAsiaTheme="minorEastAsia" w:hAnsi="Times New Roman" w:cs="Times New Roman"/>
              </w:rPr>
            </w:pPr>
            <w:r>
              <w:rPr>
                <w:rFonts w:ascii="Times New Roman" w:eastAsiaTheme="minorEastAsia" w:hAnsi="Times New Roman" w:cs="Times New Roman"/>
              </w:rPr>
              <w:t>2</w:t>
            </w:r>
          </w:p>
        </w:tc>
      </w:tr>
    </w:tbl>
    <w:p w14:paraId="4C3E4EF2" w14:textId="29ADDD34" w:rsidR="000B0DCD" w:rsidRPr="006D6668" w:rsidRDefault="00D35FAD" w:rsidP="006D6668">
      <w:pPr>
        <w:pStyle w:val="Caption"/>
        <w:spacing w:before="100" w:line="360" w:lineRule="auto"/>
        <w:jc w:val="center"/>
        <w:rPr>
          <w:rFonts w:ascii="Times New Roman" w:hAnsi="Times New Roman" w:cs="Times New Roman"/>
          <w:i w:val="0"/>
          <w:iCs w:val="0"/>
          <w:color w:val="auto"/>
          <w:sz w:val="20"/>
          <w:szCs w:val="20"/>
        </w:rPr>
      </w:pPr>
      <w:bookmarkStart w:id="839" w:name="_Toc127569277"/>
      <w:r w:rsidRPr="00D35FAD">
        <w:rPr>
          <w:rFonts w:ascii="Times New Roman" w:hAnsi="Times New Roman" w:cs="Times New Roman"/>
          <w:i w:val="0"/>
          <w:iCs w:val="0"/>
          <w:color w:val="auto"/>
          <w:sz w:val="20"/>
          <w:szCs w:val="20"/>
        </w:rPr>
        <w:t xml:space="preserve">Table </w:t>
      </w:r>
      <w:r w:rsidR="003A2E00">
        <w:rPr>
          <w:rFonts w:ascii="Times New Roman" w:hAnsi="Times New Roman" w:cs="Times New Roman"/>
          <w:i w:val="0"/>
          <w:iCs w:val="0"/>
          <w:color w:val="auto"/>
          <w:sz w:val="20"/>
          <w:szCs w:val="20"/>
        </w:rPr>
        <w:fldChar w:fldCharType="begin"/>
      </w:r>
      <w:r w:rsidR="003A2E00">
        <w:rPr>
          <w:rFonts w:ascii="Times New Roman" w:hAnsi="Times New Roman" w:cs="Times New Roman"/>
          <w:i w:val="0"/>
          <w:iCs w:val="0"/>
          <w:color w:val="auto"/>
          <w:sz w:val="20"/>
          <w:szCs w:val="20"/>
        </w:rPr>
        <w:instrText xml:space="preserve"> SEQ Table \* ARABIC </w:instrText>
      </w:r>
      <w:r w:rsidR="003A2E00">
        <w:rPr>
          <w:rFonts w:ascii="Times New Roman" w:hAnsi="Times New Roman" w:cs="Times New Roman"/>
          <w:i w:val="0"/>
          <w:iCs w:val="0"/>
          <w:color w:val="auto"/>
          <w:sz w:val="20"/>
          <w:szCs w:val="20"/>
        </w:rPr>
        <w:fldChar w:fldCharType="separate"/>
      </w:r>
      <w:r w:rsidR="003A2E00">
        <w:rPr>
          <w:rFonts w:ascii="Times New Roman" w:hAnsi="Times New Roman" w:cs="Times New Roman"/>
          <w:i w:val="0"/>
          <w:iCs w:val="0"/>
          <w:noProof/>
          <w:color w:val="auto"/>
          <w:sz w:val="20"/>
          <w:szCs w:val="20"/>
        </w:rPr>
        <w:t>6</w:t>
      </w:r>
      <w:r w:rsidR="003A2E00">
        <w:rPr>
          <w:rFonts w:ascii="Times New Roman" w:hAnsi="Times New Roman" w:cs="Times New Roman"/>
          <w:i w:val="0"/>
          <w:iCs w:val="0"/>
          <w:color w:val="auto"/>
          <w:sz w:val="20"/>
          <w:szCs w:val="20"/>
        </w:rPr>
        <w:fldChar w:fldCharType="end"/>
      </w:r>
      <w:r w:rsidRPr="00D35FAD">
        <w:rPr>
          <w:rFonts w:ascii="Times New Roman" w:hAnsi="Times New Roman" w:cs="Times New Roman"/>
          <w:i w:val="0"/>
          <w:iCs w:val="0"/>
          <w:color w:val="auto"/>
          <w:sz w:val="20"/>
          <w:szCs w:val="20"/>
        </w:rPr>
        <w:t>.Sprint Backlog of Sprint 1</w:t>
      </w:r>
      <w:bookmarkEnd w:id="839"/>
    </w:p>
    <w:p w14:paraId="0D836F17" w14:textId="2B0725B5" w:rsidR="008019EE" w:rsidRPr="00F22B6A" w:rsidDel="00F92EA1" w:rsidRDefault="00AE5A4E" w:rsidP="00F22B6A">
      <w:pPr>
        <w:ind w:left="284"/>
        <w:jc w:val="both"/>
        <w:rPr>
          <w:del w:id="840" w:author="رزان الدوسري ID 443203966" w:date="2023-02-10T02:46:00Z"/>
          <w:rFonts w:ascii="Times New Roman" w:hAnsi="Times New Roman" w:cs="Times New Roman"/>
          <w:b/>
          <w:sz w:val="24"/>
          <w:szCs w:val="24"/>
        </w:rPr>
      </w:pPr>
      <w:r>
        <w:rPr>
          <w:rFonts w:ascii="Times New Roman" w:hAnsi="Times New Roman" w:cs="Times New Roman"/>
          <w:b/>
          <w:sz w:val="24"/>
          <w:szCs w:val="24"/>
        </w:rPr>
        <w:t>Sprint</w:t>
      </w:r>
      <w:r w:rsidRPr="00AE5A4E">
        <w:rPr>
          <w:rFonts w:ascii="Times New Roman" w:hAnsi="Times New Roman" w:cs="Times New Roman"/>
          <w:b/>
          <w:sz w:val="24"/>
          <w:szCs w:val="24"/>
        </w:rPr>
        <w:t xml:space="preserve"> Outcomes:</w:t>
      </w:r>
      <w:del w:id="841" w:author="رزان الدوسري ID 443203966" w:date="2023-02-10T02:46:00Z">
        <w:r w:rsidR="008019EE" w:rsidRPr="0065145A" w:rsidDel="00F92EA1">
          <w:rPr>
            <w:rFonts w:ascii="Times New Roman" w:hAnsi="Times New Roman" w:cs="Times New Roman"/>
            <w:b/>
            <w:bCs/>
            <w:sz w:val="24"/>
            <w:szCs w:val="24"/>
          </w:rPr>
          <w:delText xml:space="preserve">User Story </w:delText>
        </w:r>
        <w:r w:rsidR="00A76EBD" w:rsidRPr="0065145A" w:rsidDel="00F92EA1">
          <w:rPr>
            <w:rFonts w:ascii="Times New Roman" w:hAnsi="Times New Roman" w:cs="Times New Roman"/>
            <w:b/>
            <w:bCs/>
            <w:sz w:val="24"/>
            <w:szCs w:val="24"/>
          </w:rPr>
          <w:delText>1</w:delText>
        </w:r>
        <w:r w:rsidR="008019EE" w:rsidRPr="0065145A" w:rsidDel="00F92EA1">
          <w:rPr>
            <w:rFonts w:ascii="Times New Roman" w:hAnsi="Times New Roman" w:cs="Times New Roman"/>
            <w:b/>
            <w:bCs/>
            <w:sz w:val="24"/>
            <w:szCs w:val="24"/>
          </w:rPr>
          <w:delText>:</w:delText>
        </w:r>
        <w:r w:rsidR="008019EE" w:rsidRPr="0065145A" w:rsidDel="00F92EA1">
          <w:rPr>
            <w:rFonts w:ascii="Times New Roman" w:hAnsi="Times New Roman" w:cs="Times New Roman"/>
            <w:sz w:val="24"/>
            <w:szCs w:val="24"/>
          </w:rPr>
          <w:delText xml:space="preserve"> As a user, I want to go through a wizard (step-by-step guide) when installing the power-up so that I understand how to use it.</w:delText>
        </w:r>
      </w:del>
    </w:p>
    <w:p w14:paraId="3E83832B" w14:textId="7F40C018" w:rsidR="008019EE" w:rsidRPr="0065145A" w:rsidDel="00D74BAF" w:rsidRDefault="008019EE" w:rsidP="008019EE">
      <w:pPr>
        <w:ind w:left="284"/>
        <w:jc w:val="both"/>
        <w:rPr>
          <w:del w:id="842" w:author="رزان الدوسري ID 443203966" w:date="2023-02-10T02:52:00Z"/>
          <w:rFonts w:ascii="Times New Roman" w:hAnsi="Times New Roman" w:cs="Times New Roman"/>
          <w:sz w:val="24"/>
          <w:szCs w:val="24"/>
        </w:rPr>
      </w:pPr>
      <w:del w:id="843" w:author="رزان الدوسري ID 443203966" w:date="2023-02-10T02:52:00Z">
        <w:r w:rsidRPr="0065145A" w:rsidDel="00D74BAF">
          <w:rPr>
            <w:rFonts w:ascii="Times New Roman" w:hAnsi="Times New Roman" w:cs="Times New Roman"/>
            <w:b/>
            <w:bCs/>
            <w:sz w:val="24"/>
            <w:szCs w:val="24"/>
          </w:rPr>
          <w:delText xml:space="preserve">User Story </w:delText>
        </w:r>
        <w:r w:rsidR="00A76EBD" w:rsidRPr="0065145A" w:rsidDel="00D74BAF">
          <w:rPr>
            <w:rFonts w:ascii="Times New Roman" w:hAnsi="Times New Roman" w:cs="Times New Roman"/>
            <w:b/>
            <w:bCs/>
            <w:sz w:val="24"/>
            <w:szCs w:val="24"/>
          </w:rPr>
          <w:delText>2</w:delText>
        </w:r>
        <w:r w:rsidRPr="0065145A" w:rsidDel="00D74BAF">
          <w:rPr>
            <w:rFonts w:ascii="Times New Roman" w:hAnsi="Times New Roman" w:cs="Times New Roman"/>
            <w:b/>
            <w:bCs/>
            <w:sz w:val="24"/>
            <w:szCs w:val="24"/>
          </w:rPr>
          <w:delText>:</w:delText>
        </w:r>
        <w:r w:rsidRPr="0065145A" w:rsidDel="00D74BAF">
          <w:rPr>
            <w:rFonts w:ascii="Times New Roman" w:hAnsi="Times New Roman" w:cs="Times New Roman"/>
            <w:sz w:val="24"/>
            <w:szCs w:val="24"/>
          </w:rPr>
          <w:delText xml:space="preserve"> </w:delText>
        </w:r>
        <w:r w:rsidRPr="0065145A" w:rsidDel="00D74BAF">
          <w:rPr>
            <w:rFonts w:ascii="Times New Roman" w:eastAsia="Times New Roman" w:hAnsi="Times New Roman" w:cs="Times New Roman"/>
            <w:color w:val="000000"/>
            <w:sz w:val="24"/>
            <w:szCs w:val="24"/>
          </w:rPr>
          <w:delText>As a user, I want to go directly to the board after completing the setup process for the power-up, so that I can begin using its features.</w:delText>
        </w:r>
      </w:del>
    </w:p>
    <w:p w14:paraId="647647EA" w14:textId="38533512" w:rsidR="00E9071B" w:rsidRPr="0065145A" w:rsidDel="00D74BAF" w:rsidRDefault="008019EE" w:rsidP="008019EE">
      <w:pPr>
        <w:ind w:left="284"/>
        <w:jc w:val="both"/>
        <w:rPr>
          <w:del w:id="844" w:author="رزان الدوسري ID 443203966" w:date="2023-02-10T02:55:00Z"/>
          <w:rFonts w:ascii="Times New Roman" w:hAnsi="Times New Roman" w:cs="Times New Roman"/>
          <w:sz w:val="24"/>
          <w:szCs w:val="24"/>
        </w:rPr>
      </w:pPr>
      <w:del w:id="845" w:author="رزان الدوسري ID 443203966" w:date="2023-02-10T02:55:00Z">
        <w:r w:rsidRPr="0065145A" w:rsidDel="00D74BAF">
          <w:rPr>
            <w:rFonts w:ascii="Times New Roman" w:hAnsi="Times New Roman" w:cs="Times New Roman"/>
            <w:b/>
            <w:bCs/>
            <w:sz w:val="24"/>
            <w:szCs w:val="24"/>
          </w:rPr>
          <w:delText xml:space="preserve">User Story </w:delText>
        </w:r>
        <w:r w:rsidR="00A76EBD" w:rsidRPr="0065145A" w:rsidDel="00D74BAF">
          <w:rPr>
            <w:rFonts w:ascii="Times New Roman" w:hAnsi="Times New Roman" w:cs="Times New Roman"/>
            <w:b/>
            <w:bCs/>
            <w:sz w:val="24"/>
            <w:szCs w:val="24"/>
          </w:rPr>
          <w:delText>3</w:delText>
        </w:r>
        <w:r w:rsidRPr="0065145A" w:rsidDel="00D74BAF">
          <w:rPr>
            <w:rFonts w:ascii="Times New Roman" w:hAnsi="Times New Roman" w:cs="Times New Roman"/>
            <w:b/>
            <w:bCs/>
            <w:sz w:val="24"/>
            <w:szCs w:val="24"/>
          </w:rPr>
          <w:delText>:</w:delText>
        </w:r>
        <w:r w:rsidRPr="0065145A" w:rsidDel="00D74BAF">
          <w:rPr>
            <w:rFonts w:ascii="Times New Roman" w:hAnsi="Times New Roman" w:cs="Times New Roman"/>
            <w:sz w:val="24"/>
            <w:szCs w:val="24"/>
          </w:rPr>
          <w:delText xml:space="preserve"> </w:delText>
        </w:r>
        <w:r w:rsidRPr="0065145A" w:rsidDel="00D74BAF">
          <w:rPr>
            <w:rFonts w:ascii="Times New Roman" w:eastAsia="Times New Roman" w:hAnsi="Times New Roman" w:cs="Times New Roman"/>
            <w:color w:val="000000"/>
            <w:sz w:val="24"/>
            <w:szCs w:val="24"/>
          </w:rPr>
          <w:delText>As a user, I want to receive an alert message indicating successful completion of the power-up setup, so that I am certain that everything is set correctly</w:delText>
        </w:r>
        <w:r w:rsidRPr="0065145A" w:rsidDel="00D74BAF">
          <w:rPr>
            <w:rFonts w:ascii="Times New Roman" w:hAnsi="Times New Roman" w:cs="Times New Roman"/>
            <w:sz w:val="24"/>
            <w:szCs w:val="24"/>
          </w:rPr>
          <w:delText>.</w:delText>
        </w:r>
      </w:del>
    </w:p>
    <w:p w14:paraId="41561844" w14:textId="70D695B8" w:rsidR="008019EE" w:rsidRPr="0065145A" w:rsidDel="00D74BAF" w:rsidRDefault="008019EE" w:rsidP="008019EE">
      <w:pPr>
        <w:jc w:val="both"/>
        <w:rPr>
          <w:del w:id="846" w:author="رزان الدوسري ID 443203966" w:date="2023-02-10T02:55:00Z"/>
          <w:rFonts w:ascii="Times New Roman" w:hAnsi="Times New Roman" w:cs="Times New Roman"/>
          <w:b/>
          <w:sz w:val="24"/>
          <w:szCs w:val="24"/>
          <w:rtl/>
        </w:rPr>
      </w:pPr>
      <w:del w:id="847" w:author="رزان الدوسري ID 443203966" w:date="2023-02-10T02:55:00Z">
        <w:r w:rsidRPr="0065145A" w:rsidDel="00D74BAF">
          <w:rPr>
            <w:rFonts w:ascii="Times New Roman" w:hAnsi="Times New Roman" w:cs="Times New Roman"/>
            <w:b/>
            <w:sz w:val="24"/>
            <w:szCs w:val="24"/>
          </w:rPr>
          <w:delText>UI Design of the User Stories:</w:delText>
        </w:r>
      </w:del>
    </w:p>
    <w:p w14:paraId="1EEDB6EE" w14:textId="06910304" w:rsidR="008019EE" w:rsidRPr="0065145A" w:rsidDel="00D74BAF" w:rsidRDefault="008019EE" w:rsidP="008019EE">
      <w:pPr>
        <w:ind w:left="284"/>
        <w:jc w:val="both"/>
        <w:rPr>
          <w:del w:id="848" w:author="رزان الدوسري ID 443203966" w:date="2023-02-10T02:52:00Z"/>
          <w:rFonts w:ascii="Times New Roman" w:hAnsi="Times New Roman" w:cs="Times New Roman"/>
          <w:sz w:val="24"/>
          <w:szCs w:val="24"/>
        </w:rPr>
      </w:pPr>
      <w:del w:id="849" w:author="رزان الدوسري ID 443203966" w:date="2023-02-10T02:52:00Z">
        <w:r w:rsidRPr="0065145A" w:rsidDel="00D74BAF">
          <w:rPr>
            <w:rFonts w:ascii="Times New Roman" w:hAnsi="Times New Roman" w:cs="Times New Roman"/>
            <w:b/>
            <w:bCs/>
            <w:sz w:val="24"/>
            <w:szCs w:val="24"/>
          </w:rPr>
          <w:delText xml:space="preserve">User Story </w:delText>
        </w:r>
        <w:r w:rsidR="00A76EBD" w:rsidRPr="0065145A" w:rsidDel="00D74BAF">
          <w:rPr>
            <w:rFonts w:ascii="Times New Roman" w:hAnsi="Times New Roman" w:cs="Times New Roman"/>
            <w:b/>
            <w:bCs/>
            <w:sz w:val="24"/>
            <w:szCs w:val="24"/>
          </w:rPr>
          <w:delText>1</w:delText>
        </w:r>
        <w:r w:rsidRPr="0065145A" w:rsidDel="00D74BAF">
          <w:rPr>
            <w:rFonts w:ascii="Times New Roman" w:hAnsi="Times New Roman" w:cs="Times New Roman"/>
            <w:b/>
            <w:bCs/>
            <w:sz w:val="24"/>
            <w:szCs w:val="24"/>
          </w:rPr>
          <w:delText>: Wizard creation</w:delText>
        </w:r>
        <w:r w:rsidR="00BE1939" w:rsidRPr="0065145A" w:rsidDel="00D74BAF">
          <w:rPr>
            <w:rFonts w:ascii="Times New Roman" w:hAnsi="Times New Roman" w:cs="Times New Roman"/>
            <w:b/>
            <w:bCs/>
            <w:sz w:val="24"/>
            <w:szCs w:val="24"/>
          </w:rPr>
          <w:delText xml:space="preserve"> </w:delText>
        </w:r>
        <w:r w:rsidR="00BE1939"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Outline the steps of the wizard by establish a sequence of steps which considers the data needed to initate the power-up. Create forms that represent each step of the wizard. And in each form create buttons, pick lists and other interactable elements to move through each step of the process in a controlled way.</w:delText>
        </w:r>
      </w:del>
    </w:p>
    <w:p w14:paraId="208F9437" w14:textId="56B9E2E7" w:rsidR="008019EE" w:rsidRPr="0065145A" w:rsidDel="00D74BAF" w:rsidRDefault="008019EE" w:rsidP="008019EE">
      <w:pPr>
        <w:ind w:left="284"/>
        <w:jc w:val="both"/>
        <w:rPr>
          <w:del w:id="850" w:author="رزان الدوسري ID 443203966" w:date="2023-02-10T02:52:00Z"/>
          <w:rFonts w:ascii="Times New Roman" w:hAnsi="Times New Roman" w:cs="Times New Roman"/>
          <w:sz w:val="24"/>
          <w:szCs w:val="24"/>
        </w:rPr>
      </w:pPr>
      <w:del w:id="851" w:author="رزان الدوسري ID 443203966" w:date="2023-02-10T02:52:00Z">
        <w:r w:rsidRPr="0065145A" w:rsidDel="00D74BAF">
          <w:rPr>
            <w:rFonts w:ascii="Times New Roman" w:hAnsi="Times New Roman" w:cs="Times New Roman"/>
            <w:b/>
            <w:bCs/>
            <w:sz w:val="24"/>
            <w:szCs w:val="24"/>
          </w:rPr>
          <w:delText xml:space="preserve">User Story </w:delText>
        </w:r>
        <w:r w:rsidR="00A76EBD" w:rsidRPr="0065145A" w:rsidDel="00D74BAF">
          <w:rPr>
            <w:rFonts w:ascii="Times New Roman" w:hAnsi="Times New Roman" w:cs="Times New Roman"/>
            <w:b/>
            <w:bCs/>
            <w:sz w:val="24"/>
            <w:szCs w:val="24"/>
          </w:rPr>
          <w:delText>2</w:delText>
        </w:r>
        <w:r w:rsidRPr="0065145A" w:rsidDel="00D74BAF">
          <w:rPr>
            <w:rFonts w:ascii="Times New Roman" w:hAnsi="Times New Roman" w:cs="Times New Roman"/>
            <w:b/>
            <w:bCs/>
            <w:sz w:val="24"/>
            <w:szCs w:val="24"/>
          </w:rPr>
          <w:delText>: Navigation creation</w:delText>
        </w:r>
        <w:r w:rsidR="00BE1939" w:rsidRPr="0065145A" w:rsidDel="00D74BAF">
          <w:rPr>
            <w:rFonts w:ascii="Times New Roman" w:hAnsi="Times New Roman" w:cs="Times New Roman"/>
            <w:sz w:val="24"/>
            <w:szCs w:val="24"/>
          </w:rPr>
          <w:delText xml:space="preserve"> </w:delText>
        </w:r>
        <w:r w:rsidR="00BE1939"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create a “Navigate” or “Go to Board” button on the final screen of the power-up setup wizard, so that the user can quickly and easily access the board that the user wish to integrate the power-up with once set-up is completed.</w:delText>
        </w:r>
      </w:del>
    </w:p>
    <w:p w14:paraId="6C734451" w14:textId="052379D2" w:rsidR="008019EE" w:rsidRPr="0065145A" w:rsidDel="00D74BAF" w:rsidRDefault="008019EE" w:rsidP="008019EE">
      <w:pPr>
        <w:ind w:left="284"/>
        <w:jc w:val="both"/>
        <w:rPr>
          <w:del w:id="852" w:author="رزان الدوسري ID 443203966" w:date="2023-02-10T02:55:00Z"/>
          <w:rFonts w:ascii="Times New Roman" w:hAnsi="Times New Roman" w:cs="Times New Roman"/>
          <w:sz w:val="24"/>
          <w:szCs w:val="24"/>
        </w:rPr>
      </w:pPr>
      <w:del w:id="853" w:author="رزان الدوسري ID 443203966" w:date="2023-02-10T02:55:00Z">
        <w:r w:rsidRPr="0065145A" w:rsidDel="00D74BAF">
          <w:rPr>
            <w:rFonts w:ascii="Times New Roman" w:hAnsi="Times New Roman" w:cs="Times New Roman"/>
            <w:b/>
            <w:bCs/>
            <w:sz w:val="24"/>
            <w:szCs w:val="24"/>
          </w:rPr>
          <w:delText xml:space="preserve">User Story </w:delText>
        </w:r>
        <w:r w:rsidR="00A76EBD" w:rsidRPr="0065145A" w:rsidDel="00D74BAF">
          <w:rPr>
            <w:rFonts w:ascii="Times New Roman" w:hAnsi="Times New Roman" w:cs="Times New Roman"/>
            <w:b/>
            <w:bCs/>
            <w:sz w:val="24"/>
            <w:szCs w:val="24"/>
          </w:rPr>
          <w:delText>3</w:delText>
        </w:r>
        <w:r w:rsidRPr="0065145A" w:rsidDel="00D74BAF">
          <w:rPr>
            <w:rFonts w:ascii="Times New Roman" w:hAnsi="Times New Roman" w:cs="Times New Roman"/>
            <w:b/>
            <w:bCs/>
            <w:sz w:val="24"/>
            <w:szCs w:val="24"/>
          </w:rPr>
          <w:delText>: Alert message box creation</w:delText>
        </w:r>
        <w:r w:rsidR="00BE1939" w:rsidRPr="0065145A" w:rsidDel="00D74BAF">
          <w:rPr>
            <w:rFonts w:ascii="Times New Roman" w:hAnsi="Times New Roman" w:cs="Times New Roman"/>
            <w:b/>
            <w:bCs/>
            <w:sz w:val="24"/>
            <w:szCs w:val="24"/>
          </w:rPr>
          <w:delText xml:space="preserve"> </w:delText>
        </w:r>
        <w:r w:rsidR="00BE1939"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 xml:space="preserve">create an alert message box that will appear after the user has completed their power-up setup. This message box should indicate the successful completion </w:delText>
        </w:r>
        <w:r w:rsidR="0087137C" w:rsidRPr="0065145A" w:rsidDel="00D74BAF">
          <w:rPr>
            <w:rFonts w:ascii="Times New Roman" w:hAnsi="Times New Roman" w:cs="Times New Roman"/>
            <w:sz w:val="24"/>
            <w:szCs w:val="24"/>
          </w:rPr>
          <w:delText>of the setup and be displayed on the project board where the setup was performed.</w:delText>
        </w:r>
      </w:del>
    </w:p>
    <w:p w14:paraId="11495E0A" w14:textId="2D318826" w:rsidR="00A35195" w:rsidRPr="0065145A" w:rsidDel="00D74BAF" w:rsidRDefault="00A35195" w:rsidP="00A35195">
      <w:pPr>
        <w:jc w:val="both"/>
        <w:rPr>
          <w:del w:id="854" w:author="رزان الدوسري ID 443203966" w:date="2023-02-10T02:55:00Z"/>
          <w:rFonts w:ascii="Times New Roman" w:hAnsi="Times New Roman" w:cs="Times New Roman"/>
          <w:b/>
          <w:sz w:val="24"/>
          <w:szCs w:val="24"/>
        </w:rPr>
      </w:pPr>
      <w:del w:id="855" w:author="رزان الدوسري ID 443203966" w:date="2023-02-10T02:55:00Z">
        <w:r w:rsidRPr="0065145A" w:rsidDel="00D74BAF">
          <w:rPr>
            <w:rFonts w:ascii="Times New Roman" w:hAnsi="Times New Roman" w:cs="Times New Roman"/>
            <w:b/>
            <w:sz w:val="24"/>
            <w:szCs w:val="24"/>
          </w:rPr>
          <w:delText>Development of the User Stories:</w:delText>
        </w:r>
      </w:del>
    </w:p>
    <w:p w14:paraId="5DFAA345" w14:textId="31037FE0" w:rsidR="00D2449E" w:rsidRPr="0065145A" w:rsidDel="00D74BAF" w:rsidRDefault="00A35195" w:rsidP="00890968">
      <w:pPr>
        <w:ind w:left="284"/>
        <w:jc w:val="both"/>
        <w:rPr>
          <w:del w:id="856" w:author="رزان الدوسري ID 443203966" w:date="2023-02-10T02:52:00Z"/>
          <w:rFonts w:ascii="Times New Roman" w:hAnsi="Times New Roman" w:cs="Times New Roman"/>
          <w:b/>
          <w:bCs/>
          <w:sz w:val="24"/>
          <w:szCs w:val="24"/>
        </w:rPr>
      </w:pPr>
      <w:del w:id="857" w:author="رزان الدوسري ID 443203966" w:date="2023-02-10T02:52:00Z">
        <w:r w:rsidRPr="0065145A" w:rsidDel="00D74BAF">
          <w:rPr>
            <w:rFonts w:ascii="Times New Roman" w:hAnsi="Times New Roman" w:cs="Times New Roman"/>
            <w:b/>
            <w:bCs/>
            <w:sz w:val="24"/>
            <w:szCs w:val="24"/>
          </w:rPr>
          <w:delText xml:space="preserve">User Story </w:delText>
        </w:r>
        <w:r w:rsidR="00A76EBD" w:rsidRPr="0065145A" w:rsidDel="00D74BAF">
          <w:rPr>
            <w:rFonts w:ascii="Times New Roman" w:hAnsi="Times New Roman" w:cs="Times New Roman"/>
            <w:b/>
            <w:bCs/>
            <w:sz w:val="24"/>
            <w:szCs w:val="24"/>
          </w:rPr>
          <w:delText>1</w:delText>
        </w:r>
        <w:r w:rsidRPr="0065145A" w:rsidDel="00D74BAF">
          <w:rPr>
            <w:rFonts w:ascii="Times New Roman" w:hAnsi="Times New Roman" w:cs="Times New Roman"/>
            <w:b/>
            <w:bCs/>
            <w:sz w:val="24"/>
            <w:szCs w:val="24"/>
          </w:rPr>
          <w:delText>:</w:delText>
        </w:r>
        <w:r w:rsidR="003556F6" w:rsidRPr="0065145A" w:rsidDel="00D74BAF">
          <w:rPr>
            <w:rFonts w:ascii="Times New Roman" w:hAnsi="Times New Roman" w:cs="Times New Roman"/>
            <w:b/>
            <w:bCs/>
            <w:sz w:val="24"/>
            <w:szCs w:val="24"/>
          </w:rPr>
          <w:delText xml:space="preserve"> </w:delText>
        </w:r>
        <w:r w:rsidR="000574D0" w:rsidRPr="0065145A" w:rsidDel="00D74BAF">
          <w:rPr>
            <w:rFonts w:ascii="Times New Roman" w:hAnsi="Times New Roman" w:cs="Times New Roman"/>
            <w:b/>
            <w:bCs/>
            <w:sz w:val="24"/>
            <w:szCs w:val="24"/>
          </w:rPr>
          <w:delText>M</w:delText>
        </w:r>
        <w:r w:rsidR="003556F6" w:rsidRPr="0065145A" w:rsidDel="00D74BAF">
          <w:rPr>
            <w:rFonts w:ascii="Times New Roman" w:hAnsi="Times New Roman" w:cs="Times New Roman"/>
            <w:b/>
            <w:bCs/>
            <w:sz w:val="24"/>
            <w:szCs w:val="24"/>
          </w:rPr>
          <w:delText>odal component</w:delText>
        </w:r>
        <w:r w:rsidR="000574D0" w:rsidRPr="0065145A" w:rsidDel="00D74BAF">
          <w:rPr>
            <w:rFonts w:ascii="Times New Roman" w:hAnsi="Times New Roman" w:cs="Times New Roman"/>
            <w:b/>
            <w:bCs/>
            <w:sz w:val="24"/>
            <w:szCs w:val="24"/>
          </w:rPr>
          <w:delText xml:space="preserve"> creation </w:delText>
        </w:r>
        <w:r w:rsidR="00BE1939" w:rsidRPr="0065145A" w:rsidDel="00D74BAF">
          <w:rPr>
            <w:rFonts w:ascii="Times New Roman" w:eastAsiaTheme="minorEastAsia" w:hAnsi="Times New Roman" w:cs="Times New Roman"/>
            <w:bCs/>
            <w:sz w:val="24"/>
            <w:szCs w:val="24"/>
          </w:rPr>
          <w:delText>–</w:delText>
        </w:r>
        <w:r w:rsidR="00D2449E" w:rsidRPr="0065145A" w:rsidDel="00D74BAF">
          <w:rPr>
            <w:rFonts w:ascii="Times New Roman" w:hAnsi="Times New Roman" w:cs="Times New Roman"/>
            <w:b/>
            <w:bCs/>
            <w:sz w:val="24"/>
            <w:szCs w:val="24"/>
          </w:rPr>
          <w:delText xml:space="preserve"> </w:delText>
        </w:r>
        <w:r w:rsidR="006F4CE1" w:rsidRPr="0065145A" w:rsidDel="00D74BAF">
          <w:rPr>
            <w:rFonts w:ascii="Times New Roman" w:hAnsi="Times New Roman" w:cs="Times New Roman"/>
            <w:sz w:val="24"/>
            <w:szCs w:val="24"/>
          </w:rPr>
          <w:delText>create</w:delText>
        </w:r>
        <w:r w:rsidR="00CE72E3" w:rsidRPr="0065145A" w:rsidDel="00D74BAF">
          <w:rPr>
            <w:rFonts w:ascii="Times New Roman" w:hAnsi="Times New Roman" w:cs="Times New Roman"/>
            <w:sz w:val="24"/>
            <w:szCs w:val="24"/>
          </w:rPr>
          <w:delText xml:space="preserve"> a modal component that </w:delText>
        </w:r>
        <w:r w:rsidR="00C61B55" w:rsidRPr="0065145A" w:rsidDel="00D74BAF">
          <w:rPr>
            <w:rFonts w:ascii="Times New Roman" w:hAnsi="Times New Roman" w:cs="Times New Roman"/>
            <w:sz w:val="24"/>
            <w:szCs w:val="24"/>
          </w:rPr>
          <w:delText xml:space="preserve">contains </w:delText>
        </w:r>
        <w:r w:rsidR="006F4CE1" w:rsidRPr="0065145A" w:rsidDel="00D74BAF">
          <w:rPr>
            <w:rFonts w:ascii="Times New Roman" w:hAnsi="Times New Roman" w:cs="Times New Roman"/>
            <w:sz w:val="24"/>
            <w:szCs w:val="24"/>
          </w:rPr>
          <w:delText xml:space="preserve">a </w:delText>
        </w:r>
        <w:r w:rsidR="006B650B" w:rsidRPr="0065145A" w:rsidDel="00D74BAF">
          <w:rPr>
            <w:rFonts w:ascii="Times New Roman" w:hAnsi="Times New Roman" w:cs="Times New Roman"/>
            <w:sz w:val="24"/>
            <w:szCs w:val="24"/>
          </w:rPr>
          <w:delText>wizard</w:delText>
        </w:r>
        <w:r w:rsidR="00A104C8" w:rsidRPr="0065145A" w:rsidDel="00D74BAF">
          <w:rPr>
            <w:rFonts w:ascii="Times New Roman" w:hAnsi="Times New Roman" w:cs="Times New Roman"/>
            <w:sz w:val="24"/>
            <w:szCs w:val="24"/>
          </w:rPr>
          <w:delText>, and in this modal</w:delText>
        </w:r>
        <w:r w:rsidR="003C0D58" w:rsidRPr="0065145A" w:rsidDel="00D74BAF">
          <w:rPr>
            <w:rFonts w:ascii="Times New Roman" w:hAnsi="Times New Roman" w:cs="Times New Roman"/>
            <w:sz w:val="24"/>
            <w:szCs w:val="24"/>
          </w:rPr>
          <w:delText xml:space="preserve">, create </w:delText>
        </w:r>
        <w:r w:rsidR="00890968" w:rsidRPr="0065145A" w:rsidDel="00D74BAF">
          <w:rPr>
            <w:rFonts w:ascii="Times New Roman" w:hAnsi="Times New Roman" w:cs="Times New Roman"/>
            <w:sz w:val="24"/>
            <w:szCs w:val="24"/>
          </w:rPr>
          <w:delText>tabs</w:delText>
        </w:r>
        <w:r w:rsidR="003C0D58" w:rsidRPr="0065145A" w:rsidDel="00D74BAF">
          <w:rPr>
            <w:rFonts w:ascii="Times New Roman" w:hAnsi="Times New Roman" w:cs="Times New Roman"/>
            <w:sz w:val="24"/>
            <w:szCs w:val="24"/>
          </w:rPr>
          <w:delText xml:space="preserve"> to represent each step of the wizard. Within </w:delText>
        </w:r>
        <w:r w:rsidR="00FA4FA0" w:rsidRPr="0065145A" w:rsidDel="00D74BAF">
          <w:rPr>
            <w:rFonts w:ascii="Times New Roman" w:hAnsi="Times New Roman" w:cs="Times New Roman"/>
            <w:sz w:val="24"/>
            <w:szCs w:val="24"/>
          </w:rPr>
          <w:delText>each tab</w:delText>
        </w:r>
        <w:r w:rsidR="003C0D58" w:rsidRPr="0065145A" w:rsidDel="00D74BAF">
          <w:rPr>
            <w:rFonts w:ascii="Times New Roman" w:hAnsi="Times New Roman" w:cs="Times New Roman"/>
            <w:sz w:val="24"/>
            <w:szCs w:val="24"/>
          </w:rPr>
          <w:delText>,</w:delText>
        </w:r>
        <w:r w:rsidR="00FA4FA0" w:rsidRPr="0065145A" w:rsidDel="00D74BAF">
          <w:rPr>
            <w:rFonts w:ascii="Times New Roman" w:hAnsi="Times New Roman" w:cs="Times New Roman"/>
            <w:sz w:val="24"/>
            <w:szCs w:val="24"/>
          </w:rPr>
          <w:delText xml:space="preserve"> </w:delText>
        </w:r>
        <w:r w:rsidR="003C0D58" w:rsidRPr="0065145A" w:rsidDel="00D74BAF">
          <w:rPr>
            <w:rFonts w:ascii="Times New Roman" w:hAnsi="Times New Roman" w:cs="Times New Roman"/>
            <w:sz w:val="24"/>
            <w:szCs w:val="24"/>
          </w:rPr>
          <w:delText>create</w:delText>
        </w:r>
        <w:r w:rsidR="00FA4FA0" w:rsidRPr="0065145A" w:rsidDel="00D74BAF">
          <w:rPr>
            <w:rFonts w:ascii="Times New Roman" w:hAnsi="Times New Roman" w:cs="Times New Roman"/>
            <w:sz w:val="24"/>
            <w:szCs w:val="24"/>
          </w:rPr>
          <w:delText xml:space="preserve"> a f</w:delText>
        </w:r>
        <w:r w:rsidR="00F635F4" w:rsidRPr="0065145A" w:rsidDel="00D74BAF">
          <w:rPr>
            <w:rFonts w:ascii="Times New Roman" w:hAnsi="Times New Roman" w:cs="Times New Roman"/>
            <w:sz w:val="24"/>
            <w:szCs w:val="24"/>
          </w:rPr>
          <w:delText>orm</w:delText>
        </w:r>
        <w:r w:rsidR="004565CA" w:rsidRPr="0065145A" w:rsidDel="00D74BAF">
          <w:rPr>
            <w:rFonts w:ascii="Times New Roman" w:hAnsi="Times New Roman" w:cs="Times New Roman"/>
            <w:sz w:val="24"/>
            <w:szCs w:val="24"/>
          </w:rPr>
          <w:delText xml:space="preserve"> </w:delText>
        </w:r>
        <w:r w:rsidR="004D1CDF" w:rsidRPr="0065145A" w:rsidDel="00D74BAF">
          <w:rPr>
            <w:rFonts w:ascii="Times New Roman" w:hAnsi="Times New Roman" w:cs="Times New Roman"/>
            <w:sz w:val="24"/>
            <w:szCs w:val="24"/>
          </w:rPr>
          <w:delText>that includes</w:delText>
        </w:r>
        <w:r w:rsidR="003C0D58" w:rsidRPr="0065145A" w:rsidDel="00D74BAF">
          <w:rPr>
            <w:rFonts w:ascii="Times New Roman" w:hAnsi="Times New Roman" w:cs="Times New Roman"/>
            <w:sz w:val="24"/>
            <w:szCs w:val="24"/>
          </w:rPr>
          <w:delText xml:space="preserve"> the</w:delText>
        </w:r>
        <w:r w:rsidR="004565CA" w:rsidRPr="0065145A" w:rsidDel="00D74BAF">
          <w:rPr>
            <w:rFonts w:ascii="Times New Roman" w:hAnsi="Times New Roman" w:cs="Times New Roman"/>
            <w:sz w:val="24"/>
            <w:szCs w:val="24"/>
          </w:rPr>
          <w:delText xml:space="preserve"> </w:delText>
        </w:r>
        <w:r w:rsidR="002D38F8" w:rsidRPr="0065145A" w:rsidDel="00D74BAF">
          <w:rPr>
            <w:rFonts w:ascii="Times New Roman" w:hAnsi="Times New Roman" w:cs="Times New Roman"/>
            <w:sz w:val="24"/>
            <w:szCs w:val="24"/>
          </w:rPr>
          <w:delText>necessary fields</w:delText>
        </w:r>
        <w:r w:rsidR="002B4F65" w:rsidRPr="0065145A" w:rsidDel="00D74BAF">
          <w:rPr>
            <w:rFonts w:ascii="Times New Roman" w:hAnsi="Times New Roman" w:cs="Times New Roman"/>
            <w:sz w:val="24"/>
            <w:szCs w:val="24"/>
          </w:rPr>
          <w:delText xml:space="preserve"> and buttons</w:delText>
        </w:r>
        <w:r w:rsidR="00F635F4" w:rsidRPr="0065145A" w:rsidDel="00D74BAF">
          <w:rPr>
            <w:rFonts w:ascii="Times New Roman" w:hAnsi="Times New Roman" w:cs="Times New Roman"/>
            <w:sz w:val="24"/>
            <w:szCs w:val="24"/>
          </w:rPr>
          <w:delText>.</w:delText>
        </w:r>
        <w:r w:rsidR="00FA4FA0" w:rsidRPr="0065145A" w:rsidDel="00D74BAF">
          <w:rPr>
            <w:rFonts w:ascii="Times New Roman" w:hAnsi="Times New Roman" w:cs="Times New Roman"/>
            <w:sz w:val="24"/>
            <w:szCs w:val="24"/>
          </w:rPr>
          <w:delText xml:space="preserve"> </w:delText>
        </w:r>
      </w:del>
    </w:p>
    <w:p w14:paraId="229345B6" w14:textId="7E872C6B" w:rsidR="00BE1939" w:rsidRPr="0065145A" w:rsidDel="00D74BAF" w:rsidRDefault="00A35195" w:rsidP="00A35195">
      <w:pPr>
        <w:ind w:left="284"/>
        <w:jc w:val="both"/>
        <w:rPr>
          <w:del w:id="858" w:author="رزان الدوسري ID 443203966" w:date="2023-02-10T02:52:00Z"/>
          <w:rFonts w:ascii="Times New Roman" w:eastAsiaTheme="minorEastAsia" w:hAnsi="Times New Roman" w:cs="Times New Roman"/>
          <w:bCs/>
          <w:sz w:val="24"/>
          <w:szCs w:val="24"/>
        </w:rPr>
      </w:pPr>
      <w:del w:id="859" w:author="رزان الدوسري ID 443203966" w:date="2023-02-10T02:52:00Z">
        <w:r w:rsidRPr="0065145A" w:rsidDel="00D74BAF">
          <w:rPr>
            <w:rFonts w:ascii="Times New Roman" w:hAnsi="Times New Roman" w:cs="Times New Roman"/>
            <w:b/>
            <w:bCs/>
            <w:sz w:val="24"/>
            <w:szCs w:val="24"/>
          </w:rPr>
          <w:delText xml:space="preserve">User Story </w:delText>
        </w:r>
        <w:r w:rsidR="00A76EBD" w:rsidRPr="0065145A" w:rsidDel="00D74BAF">
          <w:rPr>
            <w:rFonts w:ascii="Times New Roman" w:hAnsi="Times New Roman" w:cs="Times New Roman"/>
            <w:b/>
            <w:bCs/>
            <w:sz w:val="24"/>
            <w:szCs w:val="24"/>
          </w:rPr>
          <w:delText>2</w:delText>
        </w:r>
        <w:r w:rsidRPr="0065145A" w:rsidDel="00D74BAF">
          <w:rPr>
            <w:rFonts w:ascii="Times New Roman" w:hAnsi="Times New Roman" w:cs="Times New Roman"/>
            <w:b/>
            <w:bCs/>
            <w:sz w:val="24"/>
            <w:szCs w:val="24"/>
          </w:rPr>
          <w:delText xml:space="preserve">: </w:delText>
        </w:r>
        <w:r w:rsidR="00BE1939" w:rsidRPr="0065145A" w:rsidDel="00D74BAF">
          <w:rPr>
            <w:rFonts w:ascii="Times New Roman" w:hAnsi="Times New Roman" w:cs="Times New Roman"/>
            <w:b/>
            <w:bCs/>
            <w:sz w:val="24"/>
            <w:szCs w:val="24"/>
          </w:rPr>
          <w:delText>Navigation creation</w:delText>
        </w:r>
        <w:r w:rsidR="00BE1939" w:rsidRPr="0065145A" w:rsidDel="00D74BAF">
          <w:rPr>
            <w:rFonts w:ascii="Times New Roman" w:eastAsiaTheme="minorEastAsia" w:hAnsi="Times New Roman" w:cs="Times New Roman"/>
            <w:bCs/>
            <w:sz w:val="24"/>
            <w:szCs w:val="24"/>
          </w:rPr>
          <w:delText xml:space="preserve"> – create a button in the </w:delText>
        </w:r>
        <w:r w:rsidR="008A4235" w:rsidRPr="0065145A" w:rsidDel="00D74BAF">
          <w:rPr>
            <w:rFonts w:ascii="Times New Roman" w:eastAsiaTheme="minorEastAsia" w:hAnsi="Times New Roman" w:cs="Times New Roman"/>
            <w:bCs/>
            <w:sz w:val="24"/>
            <w:szCs w:val="24"/>
          </w:rPr>
          <w:delText>last step</w:delText>
        </w:r>
        <w:r w:rsidR="00BE1939" w:rsidRPr="0065145A" w:rsidDel="00D74BAF">
          <w:rPr>
            <w:rFonts w:ascii="Times New Roman" w:eastAsiaTheme="minorEastAsia" w:hAnsi="Times New Roman" w:cs="Times New Roman"/>
            <w:bCs/>
            <w:sz w:val="24"/>
            <w:szCs w:val="24"/>
          </w:rPr>
          <w:delText xml:space="preserve"> of the </w:delText>
        </w:r>
        <w:r w:rsidR="00E91662" w:rsidRPr="0065145A" w:rsidDel="00D74BAF">
          <w:rPr>
            <w:rFonts w:ascii="Times New Roman" w:eastAsiaTheme="minorEastAsia" w:hAnsi="Times New Roman" w:cs="Times New Roman"/>
            <w:bCs/>
            <w:sz w:val="24"/>
            <w:szCs w:val="24"/>
          </w:rPr>
          <w:delText>wizard</w:delText>
        </w:r>
        <w:r w:rsidR="008A4235" w:rsidRPr="0065145A" w:rsidDel="00D74BAF">
          <w:rPr>
            <w:rFonts w:ascii="Times New Roman" w:eastAsiaTheme="minorEastAsia" w:hAnsi="Times New Roman" w:cs="Times New Roman"/>
            <w:bCs/>
            <w:sz w:val="24"/>
            <w:szCs w:val="24"/>
          </w:rPr>
          <w:delText>,</w:delText>
        </w:r>
        <w:r w:rsidR="00E91662" w:rsidRPr="0065145A" w:rsidDel="00D74BAF">
          <w:rPr>
            <w:rFonts w:ascii="Times New Roman" w:eastAsiaTheme="minorEastAsia" w:hAnsi="Times New Roman" w:cs="Times New Roman"/>
            <w:bCs/>
            <w:sz w:val="24"/>
            <w:szCs w:val="24"/>
          </w:rPr>
          <w:delText xml:space="preserve"> and </w:delText>
        </w:r>
        <w:r w:rsidR="008A4235" w:rsidRPr="0065145A" w:rsidDel="00D74BAF">
          <w:rPr>
            <w:rFonts w:ascii="Times New Roman" w:eastAsiaTheme="minorEastAsia" w:hAnsi="Times New Roman" w:cs="Times New Roman"/>
            <w:bCs/>
            <w:sz w:val="24"/>
            <w:szCs w:val="24"/>
          </w:rPr>
          <w:delText xml:space="preserve">assign </w:delText>
        </w:r>
        <w:r w:rsidR="00E91662" w:rsidRPr="0065145A" w:rsidDel="00D74BAF">
          <w:rPr>
            <w:rFonts w:ascii="Times New Roman" w:eastAsiaTheme="minorEastAsia" w:hAnsi="Times New Roman" w:cs="Times New Roman"/>
            <w:bCs/>
            <w:sz w:val="24"/>
            <w:szCs w:val="24"/>
          </w:rPr>
          <w:delText xml:space="preserve"> a trigger </w:delText>
        </w:r>
        <w:r w:rsidR="00D304E4" w:rsidRPr="0065145A" w:rsidDel="00D74BAF">
          <w:rPr>
            <w:rFonts w:ascii="Times New Roman" w:eastAsiaTheme="minorEastAsia" w:hAnsi="Times New Roman" w:cs="Times New Roman"/>
            <w:bCs/>
            <w:sz w:val="24"/>
            <w:szCs w:val="24"/>
          </w:rPr>
          <w:delText xml:space="preserve">to it that navigates </w:delText>
        </w:r>
        <w:r w:rsidR="00B37743" w:rsidRPr="0065145A" w:rsidDel="00D74BAF">
          <w:rPr>
            <w:rFonts w:ascii="Times New Roman" w:eastAsiaTheme="minorEastAsia" w:hAnsi="Times New Roman" w:cs="Times New Roman"/>
            <w:bCs/>
            <w:sz w:val="24"/>
            <w:szCs w:val="24"/>
          </w:rPr>
          <w:delText>the user</w:delText>
        </w:r>
        <w:r w:rsidR="00D304E4" w:rsidRPr="0065145A" w:rsidDel="00D74BAF">
          <w:rPr>
            <w:rFonts w:ascii="Times New Roman" w:eastAsiaTheme="minorEastAsia" w:hAnsi="Times New Roman" w:cs="Times New Roman"/>
            <w:bCs/>
            <w:sz w:val="24"/>
            <w:szCs w:val="24"/>
          </w:rPr>
          <w:delText xml:space="preserve"> </w:delText>
        </w:r>
        <w:r w:rsidR="00AD3291" w:rsidRPr="0065145A" w:rsidDel="00D74BAF">
          <w:rPr>
            <w:rFonts w:ascii="Times New Roman" w:eastAsiaTheme="minorEastAsia" w:hAnsi="Times New Roman" w:cs="Times New Roman"/>
            <w:bCs/>
            <w:sz w:val="24"/>
            <w:szCs w:val="24"/>
          </w:rPr>
          <w:delText xml:space="preserve">to </w:delText>
        </w:r>
        <w:r w:rsidR="00D304E4" w:rsidRPr="0065145A" w:rsidDel="00D74BAF">
          <w:rPr>
            <w:rFonts w:ascii="Times New Roman" w:eastAsiaTheme="minorEastAsia" w:hAnsi="Times New Roman" w:cs="Times New Roman"/>
            <w:bCs/>
            <w:sz w:val="24"/>
            <w:szCs w:val="24"/>
          </w:rPr>
          <w:delText xml:space="preserve">the board </w:delText>
        </w:r>
        <w:r w:rsidR="00AD3291" w:rsidRPr="0065145A" w:rsidDel="00D74BAF">
          <w:rPr>
            <w:rFonts w:ascii="Times New Roman" w:eastAsiaTheme="minorEastAsia" w:hAnsi="Times New Roman" w:cs="Times New Roman"/>
            <w:bCs/>
            <w:sz w:val="24"/>
            <w:szCs w:val="24"/>
          </w:rPr>
          <w:delText xml:space="preserve">where </w:delText>
        </w:r>
        <w:r w:rsidR="00D304E4" w:rsidRPr="0065145A" w:rsidDel="00D74BAF">
          <w:rPr>
            <w:rFonts w:ascii="Times New Roman" w:eastAsiaTheme="minorEastAsia" w:hAnsi="Times New Roman" w:cs="Times New Roman"/>
            <w:bCs/>
            <w:sz w:val="24"/>
            <w:szCs w:val="24"/>
          </w:rPr>
          <w:delText xml:space="preserve">power-up </w:delText>
        </w:r>
        <w:r w:rsidR="00AD3291" w:rsidRPr="0065145A" w:rsidDel="00D74BAF">
          <w:rPr>
            <w:rFonts w:ascii="Times New Roman" w:eastAsiaTheme="minorEastAsia" w:hAnsi="Times New Roman" w:cs="Times New Roman"/>
            <w:bCs/>
            <w:sz w:val="24"/>
            <w:szCs w:val="24"/>
          </w:rPr>
          <w:delText>was installed</w:delText>
        </w:r>
        <w:r w:rsidR="00D304E4" w:rsidRPr="0065145A" w:rsidDel="00D74BAF">
          <w:rPr>
            <w:rFonts w:ascii="Times New Roman" w:eastAsiaTheme="minorEastAsia" w:hAnsi="Times New Roman" w:cs="Times New Roman"/>
            <w:bCs/>
            <w:sz w:val="24"/>
            <w:szCs w:val="24"/>
          </w:rPr>
          <w:delText>.</w:delText>
        </w:r>
      </w:del>
    </w:p>
    <w:p w14:paraId="767B71CF" w14:textId="38BADFC9" w:rsidR="00624225" w:rsidRPr="0065145A" w:rsidDel="00D74BAF" w:rsidRDefault="00A35195" w:rsidP="00A35195">
      <w:pPr>
        <w:ind w:left="284"/>
        <w:jc w:val="both"/>
        <w:rPr>
          <w:del w:id="860" w:author="رزان الدوسري ID 443203966" w:date="2023-02-10T02:55:00Z"/>
          <w:rFonts w:ascii="Times New Roman" w:hAnsi="Times New Roman" w:cs="Times New Roman"/>
          <w:b/>
          <w:bCs/>
          <w:sz w:val="24"/>
          <w:szCs w:val="24"/>
        </w:rPr>
      </w:pPr>
      <w:del w:id="861" w:author="رزان الدوسري ID 443203966" w:date="2023-02-10T02:55:00Z">
        <w:r w:rsidRPr="0065145A" w:rsidDel="00D74BAF">
          <w:rPr>
            <w:rFonts w:ascii="Times New Roman" w:hAnsi="Times New Roman" w:cs="Times New Roman"/>
            <w:b/>
            <w:bCs/>
            <w:sz w:val="24"/>
            <w:szCs w:val="24"/>
          </w:rPr>
          <w:delText xml:space="preserve">User Story </w:delText>
        </w:r>
        <w:r w:rsidR="00A76EBD" w:rsidRPr="0065145A" w:rsidDel="00D74BAF">
          <w:rPr>
            <w:rFonts w:ascii="Times New Roman" w:hAnsi="Times New Roman" w:cs="Times New Roman"/>
            <w:b/>
            <w:bCs/>
            <w:sz w:val="24"/>
            <w:szCs w:val="24"/>
          </w:rPr>
          <w:delText>3</w:delText>
        </w:r>
        <w:r w:rsidRPr="0065145A" w:rsidDel="00D74BAF">
          <w:rPr>
            <w:rFonts w:ascii="Times New Roman" w:hAnsi="Times New Roman" w:cs="Times New Roman"/>
            <w:b/>
            <w:bCs/>
            <w:sz w:val="24"/>
            <w:szCs w:val="24"/>
          </w:rPr>
          <w:delText xml:space="preserve">: </w:delText>
        </w:r>
        <w:r w:rsidR="00624225" w:rsidRPr="0065145A" w:rsidDel="00D74BAF">
          <w:rPr>
            <w:rFonts w:ascii="Times New Roman" w:hAnsi="Times New Roman" w:cs="Times New Roman"/>
            <w:b/>
            <w:bCs/>
            <w:sz w:val="24"/>
            <w:szCs w:val="24"/>
          </w:rPr>
          <w:delText xml:space="preserve">Alert component creation </w:delText>
        </w:r>
        <w:r w:rsidR="00624225" w:rsidRPr="0065145A" w:rsidDel="00D74BAF">
          <w:rPr>
            <w:rFonts w:ascii="Times New Roman" w:eastAsiaTheme="minorEastAsia" w:hAnsi="Times New Roman" w:cs="Times New Roman"/>
            <w:bCs/>
            <w:sz w:val="24"/>
            <w:szCs w:val="24"/>
          </w:rPr>
          <w:delText xml:space="preserve">– create an alert component </w:delText>
        </w:r>
        <w:r w:rsidR="00893B1A" w:rsidRPr="0065145A" w:rsidDel="00D74BAF">
          <w:rPr>
            <w:rFonts w:ascii="Times New Roman" w:eastAsiaTheme="minorEastAsia" w:hAnsi="Times New Roman" w:cs="Times New Roman"/>
            <w:bCs/>
            <w:sz w:val="24"/>
            <w:szCs w:val="24"/>
          </w:rPr>
          <w:delText>that trigger</w:delText>
        </w:r>
        <w:r w:rsidR="00C16E15" w:rsidRPr="0065145A" w:rsidDel="00D74BAF">
          <w:rPr>
            <w:rFonts w:ascii="Times New Roman" w:eastAsiaTheme="minorEastAsia" w:hAnsi="Times New Roman" w:cs="Times New Roman"/>
            <w:bCs/>
            <w:sz w:val="24"/>
            <w:szCs w:val="24"/>
          </w:rPr>
          <w:delText>s</w:delText>
        </w:r>
        <w:r w:rsidR="00893B1A" w:rsidRPr="0065145A" w:rsidDel="00D74BAF">
          <w:rPr>
            <w:rFonts w:ascii="Times New Roman" w:eastAsiaTheme="minorEastAsia" w:hAnsi="Times New Roman" w:cs="Times New Roman"/>
            <w:bCs/>
            <w:sz w:val="24"/>
            <w:szCs w:val="24"/>
          </w:rPr>
          <w:delText xml:space="preserve"> once the </w:delText>
        </w:r>
        <w:r w:rsidR="00C16E15" w:rsidRPr="0065145A" w:rsidDel="00D74BAF">
          <w:rPr>
            <w:rFonts w:ascii="Times New Roman" w:hAnsi="Times New Roman" w:cs="Times New Roman"/>
            <w:sz w:val="24"/>
            <w:szCs w:val="24"/>
          </w:rPr>
          <w:delText>power-up setup has been successfully completed.</w:delText>
        </w:r>
      </w:del>
    </w:p>
    <w:p w14:paraId="37DB4711" w14:textId="3D2C9623" w:rsidR="00A35195" w:rsidRPr="0065145A" w:rsidDel="00D74BAF" w:rsidRDefault="00A35195" w:rsidP="00A862E4">
      <w:pPr>
        <w:jc w:val="both"/>
        <w:rPr>
          <w:del w:id="862" w:author="رزان الدوسري ID 443203966" w:date="2023-02-10T02:55:00Z"/>
          <w:rFonts w:ascii="Times New Roman" w:hAnsi="Times New Roman" w:cs="Times New Roman"/>
          <w:b/>
          <w:sz w:val="24"/>
          <w:szCs w:val="24"/>
        </w:rPr>
      </w:pPr>
      <w:del w:id="863" w:author="رزان الدوسري ID 443203966" w:date="2023-02-10T02:55:00Z">
        <w:r w:rsidRPr="0065145A" w:rsidDel="00D74BAF">
          <w:rPr>
            <w:rFonts w:ascii="Times New Roman" w:hAnsi="Times New Roman" w:cs="Times New Roman"/>
            <w:b/>
            <w:sz w:val="24"/>
            <w:szCs w:val="24"/>
          </w:rPr>
          <w:delText>Test of the User Stories:</w:delText>
        </w:r>
      </w:del>
    </w:p>
    <w:p w14:paraId="58E556B2" w14:textId="2AC61009" w:rsidR="00A35195" w:rsidRPr="0065145A" w:rsidDel="00D74BAF" w:rsidRDefault="00A35195" w:rsidP="00A35195">
      <w:pPr>
        <w:ind w:left="284"/>
        <w:jc w:val="both"/>
        <w:rPr>
          <w:del w:id="864" w:author="رزان الدوسري ID 443203966" w:date="2023-02-10T02:53:00Z"/>
          <w:rFonts w:ascii="Times New Roman" w:eastAsiaTheme="minorEastAsia" w:hAnsi="Times New Roman" w:cs="Times New Roman"/>
          <w:bCs/>
          <w:sz w:val="24"/>
          <w:szCs w:val="24"/>
        </w:rPr>
      </w:pPr>
      <w:del w:id="865" w:author="رزان الدوسري ID 443203966" w:date="2023-02-10T02:53:00Z">
        <w:r w:rsidRPr="0065145A" w:rsidDel="00D74BAF">
          <w:rPr>
            <w:rFonts w:ascii="Times New Roman" w:hAnsi="Times New Roman" w:cs="Times New Roman"/>
            <w:b/>
            <w:bCs/>
            <w:sz w:val="24"/>
            <w:szCs w:val="24"/>
          </w:rPr>
          <w:delText xml:space="preserve">User Story </w:delText>
        </w:r>
        <w:r w:rsidR="00A277A2" w:rsidRPr="0065145A" w:rsidDel="00D74BAF">
          <w:rPr>
            <w:rFonts w:ascii="Times New Roman" w:hAnsi="Times New Roman" w:cs="Times New Roman"/>
            <w:b/>
            <w:bCs/>
            <w:sz w:val="24"/>
            <w:szCs w:val="24"/>
          </w:rPr>
          <w:delText>1</w:delText>
        </w:r>
        <w:r w:rsidRPr="0065145A" w:rsidDel="00D74BAF">
          <w:rPr>
            <w:rFonts w:ascii="Times New Roman" w:hAnsi="Times New Roman" w:cs="Times New Roman"/>
            <w:b/>
            <w:bCs/>
            <w:sz w:val="24"/>
            <w:szCs w:val="24"/>
          </w:rPr>
          <w:delText>:</w:delText>
        </w:r>
      </w:del>
    </w:p>
    <w:p w14:paraId="6B577BB7" w14:textId="576C62FB" w:rsidR="003E4BFB" w:rsidRPr="0065145A" w:rsidDel="00D74BAF" w:rsidRDefault="003556F1" w:rsidP="006C3EB9">
      <w:pPr>
        <w:pStyle w:val="ListParagraph"/>
        <w:numPr>
          <w:ilvl w:val="0"/>
          <w:numId w:val="18"/>
        </w:numPr>
        <w:ind w:left="992" w:hanging="357"/>
        <w:contextualSpacing w:val="0"/>
        <w:jc w:val="both"/>
        <w:rPr>
          <w:del w:id="866" w:author="رزان الدوسري ID 443203966" w:date="2023-02-10T02:53:00Z"/>
          <w:rFonts w:ascii="Times New Roman" w:hAnsi="Times New Roman" w:cs="Times New Roman"/>
          <w:sz w:val="24"/>
          <w:szCs w:val="24"/>
        </w:rPr>
      </w:pPr>
      <w:del w:id="867" w:author="رزان الدوسري ID 443203966" w:date="2023-02-10T02:53:00Z">
        <w:r w:rsidRPr="0065145A" w:rsidDel="00D74BAF">
          <w:rPr>
            <w:rFonts w:ascii="Times New Roman" w:hAnsi="Times New Roman" w:cs="Times New Roman"/>
            <w:sz w:val="24"/>
            <w:szCs w:val="24"/>
          </w:rPr>
          <w:delText xml:space="preserve">Test Case 1: </w:delText>
        </w:r>
        <w:r w:rsidR="003E4BFB" w:rsidRPr="0065145A" w:rsidDel="00D74BAF">
          <w:rPr>
            <w:rFonts w:ascii="Times New Roman" w:hAnsi="Times New Roman" w:cs="Times New Roman"/>
            <w:sz w:val="24"/>
            <w:szCs w:val="24"/>
          </w:rPr>
          <w:delText>Verify that the wizard is the first screen displayed after the power-up is installed.</w:delText>
        </w:r>
      </w:del>
    </w:p>
    <w:p w14:paraId="1632098E" w14:textId="363EC140" w:rsidR="003E4BFB" w:rsidRPr="0065145A" w:rsidDel="00D74BAF" w:rsidRDefault="003556F1" w:rsidP="006C3EB9">
      <w:pPr>
        <w:pStyle w:val="ListParagraph"/>
        <w:numPr>
          <w:ilvl w:val="0"/>
          <w:numId w:val="18"/>
        </w:numPr>
        <w:ind w:left="992" w:hanging="357"/>
        <w:contextualSpacing w:val="0"/>
        <w:jc w:val="both"/>
        <w:rPr>
          <w:del w:id="868" w:author="رزان الدوسري ID 443203966" w:date="2023-02-10T02:53:00Z"/>
          <w:rFonts w:ascii="Times New Roman" w:hAnsi="Times New Roman" w:cs="Times New Roman"/>
          <w:sz w:val="24"/>
          <w:szCs w:val="24"/>
        </w:rPr>
      </w:pPr>
      <w:del w:id="869" w:author="رزان الدوسري ID 443203966" w:date="2023-02-10T02:53:00Z">
        <w:r w:rsidRPr="0065145A" w:rsidDel="00D74BAF">
          <w:rPr>
            <w:rFonts w:ascii="Times New Roman" w:hAnsi="Times New Roman" w:cs="Times New Roman"/>
            <w:sz w:val="24"/>
            <w:szCs w:val="24"/>
          </w:rPr>
          <w:delText xml:space="preserve">Test Case 2: </w:delText>
        </w:r>
        <w:r w:rsidR="003E4BFB" w:rsidRPr="0065145A" w:rsidDel="00D74BAF">
          <w:rPr>
            <w:rFonts w:ascii="Times New Roman" w:hAnsi="Times New Roman" w:cs="Times New Roman"/>
            <w:sz w:val="24"/>
            <w:szCs w:val="24"/>
          </w:rPr>
          <w:delText>Verify that the wizard has multiple steps to guide the user through the setup process.</w:delText>
        </w:r>
      </w:del>
    </w:p>
    <w:p w14:paraId="208DAA6C" w14:textId="42F93872" w:rsidR="003E4BFB" w:rsidRPr="0065145A" w:rsidDel="00D74BAF" w:rsidRDefault="003556F1" w:rsidP="006C3EB9">
      <w:pPr>
        <w:pStyle w:val="ListParagraph"/>
        <w:numPr>
          <w:ilvl w:val="0"/>
          <w:numId w:val="18"/>
        </w:numPr>
        <w:ind w:left="992" w:hanging="357"/>
        <w:contextualSpacing w:val="0"/>
        <w:jc w:val="both"/>
        <w:rPr>
          <w:del w:id="870" w:author="رزان الدوسري ID 443203966" w:date="2023-02-10T02:53:00Z"/>
          <w:rFonts w:ascii="Times New Roman" w:hAnsi="Times New Roman" w:cs="Times New Roman"/>
          <w:sz w:val="24"/>
          <w:szCs w:val="24"/>
        </w:rPr>
      </w:pPr>
      <w:del w:id="871" w:author="رزان الدوسري ID 443203966" w:date="2023-02-10T02:53:00Z">
        <w:r w:rsidRPr="0065145A" w:rsidDel="00D74BAF">
          <w:rPr>
            <w:rFonts w:ascii="Times New Roman" w:hAnsi="Times New Roman" w:cs="Times New Roman"/>
            <w:sz w:val="24"/>
            <w:szCs w:val="24"/>
          </w:rPr>
          <w:delText xml:space="preserve">Test Case 3: </w:delText>
        </w:r>
        <w:r w:rsidR="003E4BFB" w:rsidRPr="0065145A" w:rsidDel="00D74BAF">
          <w:rPr>
            <w:rFonts w:ascii="Times New Roman" w:hAnsi="Times New Roman" w:cs="Times New Roman"/>
            <w:sz w:val="24"/>
            <w:szCs w:val="24"/>
          </w:rPr>
          <w:delText>Verify that each step in the wizard has clear instructions and visual aids to help the user understand what needs to be done.</w:delText>
        </w:r>
      </w:del>
    </w:p>
    <w:p w14:paraId="7EA32F85" w14:textId="154FE389" w:rsidR="00AB10E9" w:rsidRPr="0065145A" w:rsidDel="00D74BAF" w:rsidRDefault="003556F1" w:rsidP="006C3EB9">
      <w:pPr>
        <w:pStyle w:val="ListParagraph"/>
        <w:numPr>
          <w:ilvl w:val="0"/>
          <w:numId w:val="18"/>
        </w:numPr>
        <w:ind w:left="992" w:hanging="357"/>
        <w:contextualSpacing w:val="0"/>
        <w:jc w:val="both"/>
        <w:rPr>
          <w:del w:id="872" w:author="رزان الدوسري ID 443203966" w:date="2023-02-10T02:53:00Z"/>
          <w:rFonts w:ascii="Times New Roman" w:hAnsi="Times New Roman" w:cs="Times New Roman"/>
          <w:sz w:val="24"/>
          <w:szCs w:val="24"/>
        </w:rPr>
      </w:pPr>
      <w:del w:id="873" w:author="رزان الدوسري ID 443203966" w:date="2023-02-10T02:53:00Z">
        <w:r w:rsidRPr="0065145A" w:rsidDel="00D74BAF">
          <w:rPr>
            <w:rFonts w:ascii="Times New Roman" w:hAnsi="Times New Roman" w:cs="Times New Roman"/>
            <w:sz w:val="24"/>
            <w:szCs w:val="24"/>
          </w:rPr>
          <w:delText xml:space="preserve">Test Case 4: </w:delText>
        </w:r>
        <w:r w:rsidR="00AB10E9" w:rsidRPr="0065145A" w:rsidDel="00D74BAF">
          <w:rPr>
            <w:rFonts w:ascii="Times New Roman" w:hAnsi="Times New Roman" w:cs="Times New Roman"/>
            <w:sz w:val="24"/>
            <w:szCs w:val="24"/>
          </w:rPr>
          <w:delText>Verify that the user is not allowed to proceed to the next step until all required information is entered in the current step.</w:delText>
        </w:r>
      </w:del>
    </w:p>
    <w:p w14:paraId="26389072" w14:textId="31C0F72E" w:rsidR="00832CA3" w:rsidRPr="0065145A" w:rsidDel="00D74BAF" w:rsidRDefault="00A35195" w:rsidP="00832CA3">
      <w:pPr>
        <w:ind w:left="284"/>
        <w:jc w:val="both"/>
        <w:rPr>
          <w:del w:id="874" w:author="رزان الدوسري ID 443203966" w:date="2023-02-10T02:55:00Z"/>
          <w:rFonts w:ascii="Times New Roman" w:eastAsiaTheme="minorEastAsia" w:hAnsi="Times New Roman" w:cs="Times New Roman"/>
          <w:b/>
          <w:bCs/>
          <w:sz w:val="24"/>
          <w:szCs w:val="24"/>
        </w:rPr>
      </w:pPr>
      <w:del w:id="875" w:author="رزان الدوسري ID 443203966" w:date="2023-02-10T02:55:00Z">
        <w:r w:rsidRPr="0065145A" w:rsidDel="00D74BAF">
          <w:rPr>
            <w:rFonts w:ascii="Times New Roman" w:hAnsi="Times New Roman" w:cs="Times New Roman"/>
            <w:b/>
            <w:bCs/>
            <w:sz w:val="24"/>
            <w:szCs w:val="24"/>
          </w:rPr>
          <w:delText xml:space="preserve">User Story </w:delText>
        </w:r>
        <w:r w:rsidR="00A277A2" w:rsidRPr="0065145A" w:rsidDel="00D74BAF">
          <w:rPr>
            <w:rFonts w:ascii="Times New Roman" w:hAnsi="Times New Roman" w:cs="Times New Roman"/>
            <w:b/>
            <w:bCs/>
            <w:sz w:val="24"/>
            <w:szCs w:val="24"/>
          </w:rPr>
          <w:delText>2</w:delText>
        </w:r>
        <w:r w:rsidRPr="0065145A" w:rsidDel="00D74BAF">
          <w:rPr>
            <w:rFonts w:ascii="Times New Roman" w:hAnsi="Times New Roman" w:cs="Times New Roman"/>
            <w:b/>
            <w:bCs/>
            <w:sz w:val="24"/>
            <w:szCs w:val="24"/>
          </w:rPr>
          <w:delText xml:space="preserve">: </w:delText>
        </w:r>
      </w:del>
    </w:p>
    <w:p w14:paraId="35EE19E5" w14:textId="588B469C" w:rsidR="000E5E82" w:rsidRPr="0065145A" w:rsidDel="00D74BAF" w:rsidRDefault="003556F1" w:rsidP="006C3EB9">
      <w:pPr>
        <w:pStyle w:val="ListParagraph"/>
        <w:numPr>
          <w:ilvl w:val="0"/>
          <w:numId w:val="18"/>
        </w:numPr>
        <w:ind w:left="992" w:hanging="357"/>
        <w:contextualSpacing w:val="0"/>
        <w:jc w:val="both"/>
        <w:rPr>
          <w:del w:id="876" w:author="رزان الدوسري ID 443203966" w:date="2023-02-10T02:55:00Z"/>
          <w:rFonts w:ascii="Times New Roman" w:hAnsi="Times New Roman" w:cs="Times New Roman"/>
          <w:sz w:val="24"/>
          <w:szCs w:val="24"/>
        </w:rPr>
      </w:pPr>
      <w:del w:id="877" w:author="رزان الدوسري ID 443203966" w:date="2023-02-10T02:55:00Z">
        <w:r w:rsidRPr="0065145A" w:rsidDel="00D74BAF">
          <w:rPr>
            <w:rFonts w:ascii="Times New Roman" w:hAnsi="Times New Roman" w:cs="Times New Roman"/>
            <w:sz w:val="24"/>
            <w:szCs w:val="24"/>
          </w:rPr>
          <w:delText xml:space="preserve">Test Case 1: </w:delText>
        </w:r>
        <w:r w:rsidR="001C7032" w:rsidRPr="0065145A" w:rsidDel="00D74BAF">
          <w:rPr>
            <w:rFonts w:ascii="Times New Roman" w:hAnsi="Times New Roman" w:cs="Times New Roman"/>
            <w:sz w:val="24"/>
            <w:szCs w:val="24"/>
          </w:rPr>
          <w:delText>Verify that the user is taken directly to the board after completing the wizard</w:delText>
        </w:r>
        <w:r w:rsidR="000E5E82" w:rsidRPr="0065145A" w:rsidDel="00D74BAF">
          <w:rPr>
            <w:rFonts w:ascii="Times New Roman" w:hAnsi="Times New Roman" w:cs="Times New Roman"/>
            <w:sz w:val="24"/>
            <w:szCs w:val="24"/>
          </w:rPr>
          <w:delText>.</w:delText>
        </w:r>
      </w:del>
    </w:p>
    <w:p w14:paraId="56473082" w14:textId="7BBA68F2" w:rsidR="001C7032" w:rsidRPr="0065145A" w:rsidDel="00D74BAF" w:rsidRDefault="003556F1" w:rsidP="006C3EB9">
      <w:pPr>
        <w:pStyle w:val="ListParagraph"/>
        <w:numPr>
          <w:ilvl w:val="0"/>
          <w:numId w:val="18"/>
        </w:numPr>
        <w:ind w:left="992" w:hanging="357"/>
        <w:contextualSpacing w:val="0"/>
        <w:jc w:val="both"/>
        <w:rPr>
          <w:del w:id="878" w:author="رزان الدوسري ID 443203966" w:date="2023-02-10T02:55:00Z"/>
          <w:rFonts w:ascii="Times New Roman" w:hAnsi="Times New Roman" w:cs="Times New Roman"/>
          <w:sz w:val="24"/>
          <w:szCs w:val="24"/>
        </w:rPr>
      </w:pPr>
      <w:del w:id="879" w:author="رزان الدوسري ID 443203966" w:date="2023-02-10T02:55:00Z">
        <w:r w:rsidRPr="0065145A" w:rsidDel="00D74BAF">
          <w:rPr>
            <w:rFonts w:ascii="Times New Roman" w:hAnsi="Times New Roman" w:cs="Times New Roman"/>
            <w:sz w:val="24"/>
            <w:szCs w:val="24"/>
          </w:rPr>
          <w:delText xml:space="preserve">Test Case 2: </w:delText>
        </w:r>
        <w:r w:rsidR="001C7032" w:rsidRPr="0065145A" w:rsidDel="00D74BAF">
          <w:rPr>
            <w:rFonts w:ascii="Times New Roman" w:hAnsi="Times New Roman" w:cs="Times New Roman"/>
            <w:sz w:val="24"/>
            <w:szCs w:val="24"/>
          </w:rPr>
          <w:delText>Verify that all power-up features are available and functional on the board.</w:delText>
        </w:r>
      </w:del>
    </w:p>
    <w:p w14:paraId="27997E76" w14:textId="2B837552" w:rsidR="001246A1" w:rsidRPr="0065145A" w:rsidDel="00D74BAF" w:rsidRDefault="001246A1" w:rsidP="00785D5F">
      <w:pPr>
        <w:ind w:left="284"/>
        <w:jc w:val="both"/>
        <w:rPr>
          <w:del w:id="880" w:author="رزان الدوسري ID 443203966" w:date="2023-02-10T02:59:00Z"/>
          <w:rFonts w:ascii="Times New Roman" w:eastAsiaTheme="minorEastAsia" w:hAnsi="Times New Roman" w:cs="Times New Roman"/>
          <w:b/>
          <w:bCs/>
          <w:sz w:val="24"/>
          <w:szCs w:val="24"/>
        </w:rPr>
      </w:pPr>
      <w:del w:id="881" w:author="رزان الدوسري ID 443203966" w:date="2023-02-10T02:59:00Z">
        <w:r w:rsidRPr="0065145A" w:rsidDel="00D74BAF">
          <w:rPr>
            <w:rFonts w:ascii="Times New Roman" w:hAnsi="Times New Roman" w:cs="Times New Roman"/>
            <w:b/>
            <w:bCs/>
            <w:sz w:val="24"/>
            <w:szCs w:val="24"/>
          </w:rPr>
          <w:delText xml:space="preserve">User Story </w:delText>
        </w:r>
        <w:r w:rsidR="00A277A2" w:rsidRPr="0065145A" w:rsidDel="00D74BAF">
          <w:rPr>
            <w:rFonts w:ascii="Times New Roman" w:hAnsi="Times New Roman" w:cs="Times New Roman"/>
            <w:b/>
            <w:bCs/>
            <w:sz w:val="24"/>
            <w:szCs w:val="24"/>
          </w:rPr>
          <w:delText>3</w:delText>
        </w:r>
        <w:r w:rsidRPr="0065145A" w:rsidDel="00D74BAF">
          <w:rPr>
            <w:rFonts w:ascii="Times New Roman" w:hAnsi="Times New Roman" w:cs="Times New Roman"/>
            <w:b/>
            <w:bCs/>
            <w:sz w:val="24"/>
            <w:szCs w:val="24"/>
          </w:rPr>
          <w:delText xml:space="preserve">: </w:delText>
        </w:r>
      </w:del>
    </w:p>
    <w:p w14:paraId="14FB45AA" w14:textId="7EFACBC1" w:rsidR="00532352" w:rsidRDefault="00532352" w:rsidP="00532352">
      <w:pPr>
        <w:rPr>
          <w:ins w:id="882" w:author="رزان الدوسري ID 443203966" w:date="2023-02-10T03:06:00Z"/>
          <w:rFonts w:ascii="Times New Roman" w:hAnsi="Times New Roman" w:cs="Times New Roman"/>
          <w:b/>
          <w:sz w:val="24"/>
          <w:szCs w:val="24"/>
        </w:rPr>
      </w:pPr>
    </w:p>
    <w:p w14:paraId="1C82765C" w14:textId="77777777" w:rsidR="009F7ED9" w:rsidRDefault="00B366CE" w:rsidP="002B0CAB">
      <w:pPr>
        <w:keepNext/>
        <w:spacing w:line="240" w:lineRule="auto"/>
        <w:jc w:val="center"/>
      </w:pPr>
      <w:r>
        <w:rPr>
          <w:rFonts w:ascii="Times New Roman" w:hAnsi="Times New Roman" w:cs="Times New Roman"/>
          <w:b/>
          <w:noProof/>
          <w:sz w:val="24"/>
          <w:szCs w:val="24"/>
        </w:rPr>
        <w:drawing>
          <wp:inline distT="0" distB="0" distL="0" distR="0" wp14:anchorId="758631FA" wp14:editId="62DA4594">
            <wp:extent cx="3410874" cy="2765360"/>
            <wp:effectExtent l="12700" t="12700" r="18415" b="1651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86518" cy="2826689"/>
                    </a:xfrm>
                    <a:prstGeom prst="rect">
                      <a:avLst/>
                    </a:prstGeom>
                    <a:ln w="3175">
                      <a:solidFill>
                        <a:schemeClr val="tx1"/>
                      </a:solidFill>
                    </a:ln>
                  </pic:spPr>
                </pic:pic>
              </a:graphicData>
            </a:graphic>
          </wp:inline>
        </w:drawing>
      </w:r>
    </w:p>
    <w:p w14:paraId="2345465E" w14:textId="1C3745C9" w:rsidR="00B366CE" w:rsidRDefault="009F7ED9" w:rsidP="002B0CAB">
      <w:pPr>
        <w:pStyle w:val="Caption"/>
        <w:spacing w:line="276" w:lineRule="auto"/>
        <w:jc w:val="center"/>
        <w:rPr>
          <w:rFonts w:ascii="Times New Roman" w:hAnsi="Times New Roman" w:cs="Times New Roman"/>
          <w:i w:val="0"/>
          <w:iCs w:val="0"/>
          <w:color w:val="auto"/>
          <w:sz w:val="20"/>
          <w:szCs w:val="20"/>
        </w:rPr>
      </w:pPr>
      <w:bookmarkStart w:id="883" w:name="_Toc126973907"/>
      <w:bookmarkStart w:id="884" w:name="_Toc128133753"/>
      <w:r w:rsidRPr="009F7ED9">
        <w:rPr>
          <w:rFonts w:ascii="Times New Roman" w:hAnsi="Times New Roman" w:cs="Times New Roman"/>
          <w:i w:val="0"/>
          <w:iCs w:val="0"/>
          <w:color w:val="auto"/>
          <w:sz w:val="20"/>
          <w:szCs w:val="20"/>
        </w:rPr>
        <w:t xml:space="preserve">Figure </w:t>
      </w:r>
      <w:r w:rsidRPr="009F7ED9">
        <w:rPr>
          <w:rFonts w:ascii="Times New Roman" w:hAnsi="Times New Roman" w:cs="Times New Roman"/>
          <w:i w:val="0"/>
          <w:iCs w:val="0"/>
          <w:color w:val="auto"/>
          <w:sz w:val="20"/>
          <w:szCs w:val="20"/>
        </w:rPr>
        <w:fldChar w:fldCharType="begin"/>
      </w:r>
      <w:r w:rsidRPr="009F7ED9">
        <w:rPr>
          <w:rFonts w:ascii="Times New Roman" w:hAnsi="Times New Roman" w:cs="Times New Roman"/>
          <w:i w:val="0"/>
          <w:iCs w:val="0"/>
          <w:color w:val="auto"/>
          <w:sz w:val="20"/>
          <w:szCs w:val="20"/>
        </w:rPr>
        <w:instrText xml:space="preserve"> SEQ Figure \* ARABIC </w:instrText>
      </w:r>
      <w:r w:rsidRPr="009F7ED9">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13</w:t>
      </w:r>
      <w:r w:rsidRPr="009F7ED9">
        <w:rPr>
          <w:rFonts w:ascii="Times New Roman" w:hAnsi="Times New Roman" w:cs="Times New Roman"/>
          <w:i w:val="0"/>
          <w:iCs w:val="0"/>
          <w:color w:val="auto"/>
          <w:sz w:val="20"/>
          <w:szCs w:val="20"/>
        </w:rPr>
        <w:fldChar w:fldCharType="end"/>
      </w:r>
      <w:r w:rsidRPr="009F7ED9">
        <w:rPr>
          <w:rFonts w:ascii="Times New Roman" w:hAnsi="Times New Roman" w:cs="Times New Roman"/>
          <w:i w:val="0"/>
          <w:iCs w:val="0"/>
          <w:color w:val="auto"/>
          <w:sz w:val="20"/>
          <w:szCs w:val="20"/>
        </w:rPr>
        <w:t>.Creat</w:t>
      </w:r>
      <w:r w:rsidR="00622C4E">
        <w:rPr>
          <w:rFonts w:ascii="Times New Roman" w:hAnsi="Times New Roman" w:cs="Times New Roman"/>
          <w:i w:val="0"/>
          <w:iCs w:val="0"/>
          <w:color w:val="auto"/>
          <w:sz w:val="20"/>
          <w:szCs w:val="20"/>
        </w:rPr>
        <w:t>e</w:t>
      </w:r>
      <w:r w:rsidRPr="009F7ED9">
        <w:rPr>
          <w:rFonts w:ascii="Times New Roman" w:hAnsi="Times New Roman" w:cs="Times New Roman"/>
          <w:i w:val="0"/>
          <w:iCs w:val="0"/>
          <w:color w:val="auto"/>
          <w:sz w:val="20"/>
          <w:szCs w:val="20"/>
        </w:rPr>
        <w:t xml:space="preserve"> </w:t>
      </w:r>
      <w:r w:rsidR="00622C4E">
        <w:rPr>
          <w:rFonts w:ascii="Times New Roman" w:hAnsi="Times New Roman" w:cs="Times New Roman"/>
          <w:i w:val="0"/>
          <w:iCs w:val="0"/>
          <w:color w:val="auto"/>
          <w:sz w:val="20"/>
          <w:szCs w:val="20"/>
        </w:rPr>
        <w:t xml:space="preserve">Wizard </w:t>
      </w:r>
      <w:proofErr w:type="gramStart"/>
      <w:r w:rsidR="00622C4E">
        <w:rPr>
          <w:rFonts w:ascii="Times New Roman" w:hAnsi="Times New Roman" w:cs="Times New Roman"/>
          <w:i w:val="0"/>
          <w:iCs w:val="0"/>
          <w:color w:val="auto"/>
          <w:sz w:val="20"/>
          <w:szCs w:val="20"/>
        </w:rPr>
        <w:t>form</w:t>
      </w:r>
      <w:bookmarkEnd w:id="883"/>
      <w:bookmarkEnd w:id="884"/>
      <w:proofErr w:type="gramEnd"/>
    </w:p>
    <w:p w14:paraId="48857808" w14:textId="77777777" w:rsidR="000124B0" w:rsidRPr="000124B0" w:rsidRDefault="000124B0" w:rsidP="000124B0">
      <w:pPr>
        <w:spacing w:after="0" w:line="240" w:lineRule="auto"/>
      </w:pPr>
    </w:p>
    <w:p w14:paraId="7A0E6AAA" w14:textId="77777777" w:rsidR="009F7ED9" w:rsidRDefault="00B366CE" w:rsidP="002B0CAB">
      <w:pPr>
        <w:keepNext/>
        <w:spacing w:line="240" w:lineRule="auto"/>
        <w:jc w:val="center"/>
      </w:pPr>
      <w:r>
        <w:rPr>
          <w:rFonts w:ascii="Times New Roman" w:hAnsi="Times New Roman" w:cs="Times New Roman"/>
          <w:b/>
          <w:noProof/>
          <w:sz w:val="24"/>
          <w:szCs w:val="24"/>
        </w:rPr>
        <w:drawing>
          <wp:inline distT="0" distB="0" distL="0" distR="0" wp14:anchorId="79174DB2" wp14:editId="61804E4F">
            <wp:extent cx="3484107" cy="2810568"/>
            <wp:effectExtent l="12700" t="12700" r="8890" b="889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14081" cy="2834748"/>
                    </a:xfrm>
                    <a:prstGeom prst="rect">
                      <a:avLst/>
                    </a:prstGeom>
                    <a:ln w="3175">
                      <a:solidFill>
                        <a:schemeClr val="tx1"/>
                      </a:solidFill>
                    </a:ln>
                  </pic:spPr>
                </pic:pic>
              </a:graphicData>
            </a:graphic>
          </wp:inline>
        </w:drawing>
      </w:r>
    </w:p>
    <w:p w14:paraId="2796D1C7" w14:textId="3B376C88" w:rsidR="00B366CE" w:rsidRPr="002B0CAB" w:rsidRDefault="009F7ED9" w:rsidP="002B0CAB">
      <w:pPr>
        <w:pStyle w:val="Caption"/>
        <w:jc w:val="center"/>
        <w:rPr>
          <w:rFonts w:asciiTheme="majorBidi" w:hAnsiTheme="majorBidi" w:cstheme="majorBidi"/>
          <w:b/>
          <w:i w:val="0"/>
          <w:iCs w:val="0"/>
          <w:color w:val="auto"/>
          <w:sz w:val="28"/>
          <w:szCs w:val="28"/>
        </w:rPr>
      </w:pPr>
      <w:bookmarkStart w:id="885" w:name="_Toc126973908"/>
      <w:bookmarkStart w:id="886" w:name="_Toc128133754"/>
      <w:r w:rsidRPr="009F7ED9">
        <w:rPr>
          <w:rFonts w:asciiTheme="majorBidi" w:hAnsiTheme="majorBidi" w:cstheme="majorBidi"/>
          <w:i w:val="0"/>
          <w:iCs w:val="0"/>
          <w:color w:val="auto"/>
          <w:sz w:val="20"/>
          <w:szCs w:val="20"/>
        </w:rPr>
        <w:t xml:space="preserve">Figure </w:t>
      </w:r>
      <w:r w:rsidRPr="009F7ED9">
        <w:rPr>
          <w:rFonts w:asciiTheme="majorBidi" w:hAnsiTheme="majorBidi" w:cstheme="majorBidi"/>
          <w:i w:val="0"/>
          <w:iCs w:val="0"/>
          <w:color w:val="auto"/>
          <w:sz w:val="20"/>
          <w:szCs w:val="20"/>
        </w:rPr>
        <w:fldChar w:fldCharType="begin"/>
      </w:r>
      <w:r w:rsidRPr="009F7ED9">
        <w:rPr>
          <w:rFonts w:asciiTheme="majorBidi" w:hAnsiTheme="majorBidi" w:cstheme="majorBidi"/>
          <w:i w:val="0"/>
          <w:iCs w:val="0"/>
          <w:color w:val="auto"/>
          <w:sz w:val="20"/>
          <w:szCs w:val="20"/>
        </w:rPr>
        <w:instrText xml:space="preserve"> SEQ Figure \* ARABIC </w:instrText>
      </w:r>
      <w:r w:rsidRPr="009F7ED9">
        <w:rPr>
          <w:rFonts w:asciiTheme="majorBidi" w:hAnsiTheme="majorBidi" w:cstheme="majorBidi"/>
          <w:i w:val="0"/>
          <w:iCs w:val="0"/>
          <w:color w:val="auto"/>
          <w:sz w:val="20"/>
          <w:szCs w:val="20"/>
        </w:rPr>
        <w:fldChar w:fldCharType="separate"/>
      </w:r>
      <w:r w:rsidR="00C02976">
        <w:rPr>
          <w:rFonts w:asciiTheme="majorBidi" w:hAnsiTheme="majorBidi" w:cstheme="majorBidi"/>
          <w:i w:val="0"/>
          <w:iCs w:val="0"/>
          <w:noProof/>
          <w:color w:val="auto"/>
          <w:sz w:val="20"/>
          <w:szCs w:val="20"/>
        </w:rPr>
        <w:t>14</w:t>
      </w:r>
      <w:r w:rsidRPr="009F7ED9">
        <w:rPr>
          <w:rFonts w:asciiTheme="majorBidi" w:hAnsiTheme="majorBidi" w:cstheme="majorBidi"/>
          <w:i w:val="0"/>
          <w:iCs w:val="0"/>
          <w:color w:val="auto"/>
          <w:sz w:val="20"/>
          <w:szCs w:val="20"/>
        </w:rPr>
        <w:fldChar w:fldCharType="end"/>
      </w:r>
      <w:r w:rsidRPr="009F7ED9">
        <w:rPr>
          <w:rFonts w:asciiTheme="majorBidi" w:hAnsiTheme="majorBidi" w:cstheme="majorBidi"/>
          <w:i w:val="0"/>
          <w:iCs w:val="0"/>
          <w:color w:val="auto"/>
          <w:sz w:val="20"/>
          <w:szCs w:val="20"/>
        </w:rPr>
        <w:t>.Creat</w:t>
      </w:r>
      <w:r w:rsidR="00622C4E">
        <w:rPr>
          <w:rFonts w:asciiTheme="majorBidi" w:hAnsiTheme="majorBidi" w:cstheme="majorBidi"/>
          <w:i w:val="0"/>
          <w:iCs w:val="0"/>
          <w:color w:val="auto"/>
          <w:sz w:val="20"/>
          <w:szCs w:val="20"/>
        </w:rPr>
        <w:t>e</w:t>
      </w:r>
      <w:r w:rsidRPr="009F7ED9">
        <w:rPr>
          <w:rFonts w:asciiTheme="majorBidi" w:hAnsiTheme="majorBidi" w:cstheme="majorBidi"/>
          <w:i w:val="0"/>
          <w:iCs w:val="0"/>
          <w:color w:val="auto"/>
          <w:sz w:val="20"/>
          <w:szCs w:val="20"/>
        </w:rPr>
        <w:t xml:space="preserve"> a Button in the Last Step of the Wizard</w:t>
      </w:r>
      <w:bookmarkEnd w:id="885"/>
      <w:bookmarkEnd w:id="886"/>
    </w:p>
    <w:p w14:paraId="423EE44F" w14:textId="77777777" w:rsidR="009F7ED9" w:rsidRDefault="006440C4" w:rsidP="002B0CAB">
      <w:pPr>
        <w:keepNext/>
        <w:spacing w:line="240" w:lineRule="auto"/>
        <w:jc w:val="center"/>
      </w:pPr>
      <w:r>
        <w:rPr>
          <w:rFonts w:ascii="Times New Roman" w:hAnsi="Times New Roman" w:cs="Times New Roman"/>
          <w:b/>
          <w:noProof/>
          <w:sz w:val="24"/>
          <w:szCs w:val="24"/>
        </w:rPr>
        <w:drawing>
          <wp:inline distT="0" distB="0" distL="0" distR="0" wp14:anchorId="04E31996" wp14:editId="069927C8">
            <wp:extent cx="3209472" cy="928889"/>
            <wp:effectExtent l="12700" t="12700" r="1651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82113" cy="949913"/>
                    </a:xfrm>
                    <a:prstGeom prst="rect">
                      <a:avLst/>
                    </a:prstGeom>
                    <a:ln w="3175">
                      <a:solidFill>
                        <a:schemeClr val="tx1"/>
                      </a:solidFill>
                    </a:ln>
                  </pic:spPr>
                </pic:pic>
              </a:graphicData>
            </a:graphic>
          </wp:inline>
        </w:drawing>
      </w:r>
    </w:p>
    <w:p w14:paraId="2533711D" w14:textId="1988CD7E" w:rsidR="00E7203A" w:rsidRDefault="009F7ED9" w:rsidP="00FC1958">
      <w:pPr>
        <w:pStyle w:val="Caption"/>
        <w:jc w:val="center"/>
        <w:rPr>
          <w:rFonts w:ascii="Times New Roman" w:hAnsi="Times New Roman" w:cs="Times New Roman"/>
          <w:i w:val="0"/>
          <w:iCs w:val="0"/>
          <w:color w:val="auto"/>
          <w:sz w:val="20"/>
          <w:szCs w:val="20"/>
        </w:rPr>
      </w:pPr>
      <w:bookmarkStart w:id="887" w:name="_Toc126973909"/>
      <w:bookmarkStart w:id="888" w:name="_Toc128133755"/>
      <w:r w:rsidRPr="009F7ED9">
        <w:rPr>
          <w:rFonts w:ascii="Times New Roman" w:hAnsi="Times New Roman" w:cs="Times New Roman"/>
          <w:i w:val="0"/>
          <w:iCs w:val="0"/>
          <w:color w:val="auto"/>
          <w:sz w:val="20"/>
          <w:szCs w:val="20"/>
        </w:rPr>
        <w:t xml:space="preserve">Figure </w:t>
      </w:r>
      <w:r w:rsidRPr="009F7ED9">
        <w:rPr>
          <w:rFonts w:ascii="Times New Roman" w:hAnsi="Times New Roman" w:cs="Times New Roman"/>
          <w:i w:val="0"/>
          <w:iCs w:val="0"/>
          <w:color w:val="auto"/>
          <w:sz w:val="20"/>
          <w:szCs w:val="20"/>
        </w:rPr>
        <w:fldChar w:fldCharType="begin"/>
      </w:r>
      <w:r w:rsidRPr="009F7ED9">
        <w:rPr>
          <w:rFonts w:ascii="Times New Roman" w:hAnsi="Times New Roman" w:cs="Times New Roman"/>
          <w:i w:val="0"/>
          <w:iCs w:val="0"/>
          <w:color w:val="auto"/>
          <w:sz w:val="20"/>
          <w:szCs w:val="20"/>
        </w:rPr>
        <w:instrText xml:space="preserve"> SEQ Figure \* ARABIC </w:instrText>
      </w:r>
      <w:r w:rsidRPr="009F7ED9">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15</w:t>
      </w:r>
      <w:r w:rsidRPr="009F7ED9">
        <w:rPr>
          <w:rFonts w:ascii="Times New Roman" w:hAnsi="Times New Roman" w:cs="Times New Roman"/>
          <w:i w:val="0"/>
          <w:iCs w:val="0"/>
          <w:color w:val="auto"/>
          <w:sz w:val="20"/>
          <w:szCs w:val="20"/>
        </w:rPr>
        <w:fldChar w:fldCharType="end"/>
      </w:r>
      <w:r w:rsidRPr="009F7ED9">
        <w:rPr>
          <w:rFonts w:ascii="Times New Roman" w:hAnsi="Times New Roman" w:cs="Times New Roman"/>
          <w:i w:val="0"/>
          <w:iCs w:val="0"/>
          <w:color w:val="auto"/>
          <w:sz w:val="20"/>
          <w:szCs w:val="20"/>
        </w:rPr>
        <w:t>.Creat</w:t>
      </w:r>
      <w:r w:rsidR="00622C4E">
        <w:rPr>
          <w:rFonts w:ascii="Times New Roman" w:hAnsi="Times New Roman" w:cs="Times New Roman"/>
          <w:i w:val="0"/>
          <w:iCs w:val="0"/>
          <w:color w:val="auto"/>
          <w:sz w:val="20"/>
          <w:szCs w:val="20"/>
        </w:rPr>
        <w:t>e</w:t>
      </w:r>
      <w:r w:rsidRPr="009F7ED9">
        <w:rPr>
          <w:rFonts w:ascii="Times New Roman" w:hAnsi="Times New Roman" w:cs="Times New Roman"/>
          <w:i w:val="0"/>
          <w:iCs w:val="0"/>
          <w:color w:val="auto"/>
          <w:sz w:val="20"/>
          <w:szCs w:val="20"/>
        </w:rPr>
        <w:t xml:space="preserve"> an Alert Message Box After Power-Up Setup</w:t>
      </w:r>
      <w:bookmarkEnd w:id="887"/>
      <w:bookmarkEnd w:id="888"/>
    </w:p>
    <w:p w14:paraId="589111A5" w14:textId="77777777" w:rsidR="000124B0" w:rsidRPr="000124B0" w:rsidRDefault="000124B0" w:rsidP="000124B0">
      <w:pPr>
        <w:spacing w:after="0" w:line="240" w:lineRule="auto"/>
        <w:rPr>
          <w:ins w:id="889" w:author="رزان الدوسري ID 443203966" w:date="2023-02-10T03:09:00Z"/>
        </w:rPr>
      </w:pPr>
    </w:p>
    <w:p w14:paraId="493A8C94" w14:textId="2360D855" w:rsidR="00D74D4D" w:rsidRDefault="00532352" w:rsidP="0041277D">
      <w:pPr>
        <w:rPr>
          <w:rFonts w:ascii="Times New Roman" w:hAnsi="Times New Roman" w:cs="Times New Roman"/>
          <w:b/>
          <w:sz w:val="24"/>
          <w:szCs w:val="24"/>
        </w:rPr>
      </w:pPr>
      <w:ins w:id="890" w:author="رزان الدوسري ID 443203966" w:date="2023-02-10T03:06:00Z">
        <w:r>
          <w:rPr>
            <w:rFonts w:ascii="Times New Roman" w:hAnsi="Times New Roman" w:cs="Times New Roman"/>
            <w:b/>
            <w:sz w:val="24"/>
            <w:szCs w:val="24"/>
          </w:rPr>
          <w:t xml:space="preserve">Results of </w:t>
        </w:r>
      </w:ins>
      <w:ins w:id="891" w:author="رزان الدوسري ID 443203966" w:date="2023-02-10T03:07:00Z">
        <w:r>
          <w:rPr>
            <w:rFonts w:ascii="Times New Roman" w:hAnsi="Times New Roman" w:cs="Times New Roman"/>
            <w:b/>
            <w:sz w:val="24"/>
            <w:szCs w:val="24"/>
          </w:rPr>
          <w:t>the</w:t>
        </w:r>
      </w:ins>
      <w:ins w:id="892" w:author="رزان الدوسري ID 443203966" w:date="2023-02-10T03:06:00Z">
        <w:r>
          <w:rPr>
            <w:rFonts w:ascii="Times New Roman" w:hAnsi="Times New Roman" w:cs="Times New Roman"/>
            <w:b/>
            <w:sz w:val="24"/>
            <w:szCs w:val="24"/>
          </w:rPr>
          <w:t xml:space="preserve"> Ret</w:t>
        </w:r>
      </w:ins>
      <w:ins w:id="893" w:author="رزان الدوسري ID 443203966" w:date="2023-02-10T03:07:00Z">
        <w:r>
          <w:rPr>
            <w:rFonts w:ascii="Times New Roman" w:hAnsi="Times New Roman" w:cs="Times New Roman"/>
            <w:b/>
            <w:sz w:val="24"/>
            <w:szCs w:val="24"/>
          </w:rPr>
          <w:t>rospective</w:t>
        </w:r>
      </w:ins>
      <w:ins w:id="894" w:author="رزان الدوسري ID 443203966" w:date="2023-02-10T03:06:00Z">
        <w:r w:rsidRPr="0065145A">
          <w:rPr>
            <w:rFonts w:ascii="Times New Roman" w:hAnsi="Times New Roman" w:cs="Times New Roman"/>
            <w:b/>
            <w:sz w:val="24"/>
            <w:szCs w:val="24"/>
          </w:rPr>
          <w:t>:</w:t>
        </w:r>
      </w:ins>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4451"/>
        <w:gridCol w:w="4648"/>
      </w:tblGrid>
      <w:tr w:rsidR="00623A7A" w:rsidRPr="00F22B6A" w14:paraId="1CC1B1A6" w14:textId="77777777" w:rsidTr="000A6C26">
        <w:trPr>
          <w:trHeight w:val="375"/>
          <w:jc w:val="center"/>
          <w:ins w:id="895" w:author="رزان الدوسري ID 443203966" w:date="2023-02-10T03:07:00Z"/>
        </w:trPr>
        <w:tc>
          <w:tcPr>
            <w:tcW w:w="2446" w:type="pct"/>
            <w:tcBorders>
              <w:top w:val="nil"/>
              <w:bottom w:val="double" w:sz="4" w:space="0" w:color="auto"/>
            </w:tcBorders>
            <w:vAlign w:val="center"/>
          </w:tcPr>
          <w:p w14:paraId="6F70768E" w14:textId="2137F5B3" w:rsidR="00623A7A" w:rsidRPr="00221068" w:rsidRDefault="00623A7A" w:rsidP="00623A7A">
            <w:pPr>
              <w:spacing w:before="100" w:after="100" w:line="240" w:lineRule="auto"/>
              <w:jc w:val="center"/>
              <w:rPr>
                <w:ins w:id="896" w:author="رزان الدوسري ID 443203966" w:date="2023-02-10T03:07:00Z"/>
                <w:rFonts w:ascii="Times New Roman" w:hAnsi="Times New Roman" w:cs="Times New Roman"/>
              </w:rPr>
            </w:pPr>
            <w:r w:rsidRPr="00623A7A">
              <w:rPr>
                <w:rFonts w:ascii="Times New Roman" w:hAnsi="Times New Roman" w:cs="Times New Roman"/>
              </w:rPr>
              <w:t>WHAT WENT WELL?</w:t>
            </w:r>
          </w:p>
        </w:tc>
        <w:tc>
          <w:tcPr>
            <w:tcW w:w="2554" w:type="pct"/>
            <w:tcBorders>
              <w:top w:val="nil"/>
              <w:bottom w:val="double" w:sz="4" w:space="0" w:color="auto"/>
            </w:tcBorders>
            <w:vAlign w:val="center"/>
          </w:tcPr>
          <w:p w14:paraId="48812051" w14:textId="071BE6EF" w:rsidR="00623A7A" w:rsidRPr="00221068" w:rsidRDefault="00623A7A" w:rsidP="00623A7A">
            <w:pPr>
              <w:spacing w:before="100" w:after="100" w:line="240" w:lineRule="auto"/>
              <w:jc w:val="center"/>
              <w:rPr>
                <w:ins w:id="897" w:author="رزان الدوسري ID 443203966" w:date="2023-02-10T03:07:00Z"/>
                <w:rFonts w:ascii="Times New Roman" w:hAnsi="Times New Roman" w:cs="Times New Roman"/>
              </w:rPr>
            </w:pPr>
            <w:r w:rsidRPr="00623A7A">
              <w:rPr>
                <w:rFonts w:ascii="Times New Roman" w:hAnsi="Times New Roman" w:cs="Times New Roman"/>
              </w:rPr>
              <w:t>WHAT WENT POORLY?</w:t>
            </w:r>
          </w:p>
        </w:tc>
      </w:tr>
      <w:tr w:rsidR="00623A7A" w:rsidRPr="00F22B6A" w14:paraId="78F3A514" w14:textId="77777777" w:rsidTr="000A6C26">
        <w:trPr>
          <w:trHeight w:val="996"/>
          <w:jc w:val="center"/>
          <w:ins w:id="898" w:author="رزان الدوسري ID 443203966" w:date="2023-02-10T03:07:00Z"/>
        </w:trPr>
        <w:tc>
          <w:tcPr>
            <w:tcW w:w="2446" w:type="pct"/>
            <w:tcBorders>
              <w:top w:val="double" w:sz="4" w:space="0" w:color="auto"/>
              <w:left w:val="nil"/>
              <w:bottom w:val="nil"/>
              <w:right w:val="nil"/>
            </w:tcBorders>
          </w:tcPr>
          <w:p w14:paraId="4DC8E833" w14:textId="7AAC0D07" w:rsidR="00623A7A" w:rsidRPr="006D1B76" w:rsidRDefault="0089142B" w:rsidP="00623A7A">
            <w:pPr>
              <w:pStyle w:val="ListParagraph"/>
              <w:numPr>
                <w:ilvl w:val="0"/>
                <w:numId w:val="45"/>
              </w:numPr>
              <w:spacing w:before="100" w:after="100" w:line="240" w:lineRule="auto"/>
              <w:ind w:left="454"/>
              <w:rPr>
                <w:ins w:id="899" w:author="رزان الدوسري ID 443203966" w:date="2023-02-10T03:07:00Z"/>
                <w:rFonts w:ascii="Times New Roman" w:hAnsi="Times New Roman" w:cs="Times New Roman"/>
              </w:rPr>
            </w:pPr>
            <w:r>
              <w:rPr>
                <w:rFonts w:ascii="Times New Roman" w:hAnsi="Times New Roman" w:cs="Times New Roman"/>
              </w:rPr>
              <w:t>We were</w:t>
            </w:r>
            <w:r w:rsidR="00623A7A" w:rsidRPr="00623A7A">
              <w:rPr>
                <w:rFonts w:ascii="Times New Roman" w:hAnsi="Times New Roman" w:cs="Times New Roman"/>
              </w:rPr>
              <w:t xml:space="preserve"> able to source helpful information and resources to help me with my development progress.</w:t>
            </w:r>
          </w:p>
        </w:tc>
        <w:tc>
          <w:tcPr>
            <w:tcW w:w="2554" w:type="pct"/>
            <w:tcBorders>
              <w:top w:val="double" w:sz="4" w:space="0" w:color="auto"/>
              <w:left w:val="nil"/>
              <w:bottom w:val="nil"/>
            </w:tcBorders>
          </w:tcPr>
          <w:p w14:paraId="2F80BD87" w14:textId="58781EAE" w:rsidR="00623A7A" w:rsidRPr="00623A7A" w:rsidRDefault="00B9288E" w:rsidP="00623A7A">
            <w:pPr>
              <w:pStyle w:val="ListParagraph"/>
              <w:keepNext/>
              <w:numPr>
                <w:ilvl w:val="0"/>
                <w:numId w:val="37"/>
              </w:numPr>
              <w:spacing w:before="100" w:after="100" w:line="240" w:lineRule="auto"/>
              <w:ind w:left="348"/>
              <w:contextualSpacing w:val="0"/>
              <w:rPr>
                <w:ins w:id="900" w:author="رزان الدوسري ID 443203966" w:date="2023-02-10T03:07:00Z"/>
                <w:rFonts w:ascii="Times New Roman" w:hAnsi="Times New Roman" w:cs="Times New Roman"/>
              </w:rPr>
            </w:pPr>
            <w:r w:rsidRPr="00D264B5">
              <w:rPr>
                <w:rFonts w:ascii="Times New Roman" w:hAnsi="Times New Roman" w:cs="Times New Roman"/>
              </w:rPr>
              <w:t xml:space="preserve">Due to </w:t>
            </w:r>
            <w:r w:rsidR="00D264B5" w:rsidRPr="00D264B5">
              <w:rPr>
                <w:rFonts w:ascii="Times New Roman" w:hAnsi="Times New Roman" w:cs="Times New Roman"/>
              </w:rPr>
              <w:t xml:space="preserve">no prior experience with Trello APIs, we </w:t>
            </w:r>
            <w:r w:rsidR="0027541E">
              <w:rPr>
                <w:rFonts w:ascii="Times New Roman" w:hAnsi="Times New Roman" w:cs="Times New Roman"/>
              </w:rPr>
              <w:t>spent</w:t>
            </w:r>
            <w:r w:rsidR="00D264B5" w:rsidRPr="00D264B5">
              <w:rPr>
                <w:rFonts w:ascii="Times New Roman" w:hAnsi="Times New Roman" w:cs="Times New Roman"/>
              </w:rPr>
              <w:t xml:space="preserve"> time </w:t>
            </w:r>
            <w:r w:rsidR="0027541E">
              <w:rPr>
                <w:rFonts w:ascii="Times New Roman" w:hAnsi="Times New Roman" w:cs="Times New Roman"/>
              </w:rPr>
              <w:t xml:space="preserve">learning </w:t>
            </w:r>
            <w:r w:rsidR="00D264B5" w:rsidRPr="00D264B5">
              <w:rPr>
                <w:rFonts w:ascii="Times New Roman" w:hAnsi="Times New Roman" w:cs="Times New Roman"/>
              </w:rPr>
              <w:t xml:space="preserve">how to use </w:t>
            </w:r>
            <w:r w:rsidR="0027541E" w:rsidRPr="00D264B5">
              <w:rPr>
                <w:rFonts w:ascii="Times New Roman" w:hAnsi="Times New Roman" w:cs="Times New Roman"/>
              </w:rPr>
              <w:t>it</w:t>
            </w:r>
            <w:r w:rsidR="00D264B5" w:rsidRPr="00D264B5">
              <w:rPr>
                <w:rFonts w:ascii="Times New Roman" w:hAnsi="Times New Roman" w:cs="Times New Roman"/>
              </w:rPr>
              <w:t xml:space="preserve"> and integrat</w:t>
            </w:r>
            <w:r w:rsidR="0027541E">
              <w:rPr>
                <w:rFonts w:ascii="Times New Roman" w:hAnsi="Times New Roman" w:cs="Times New Roman"/>
              </w:rPr>
              <w:t>ing</w:t>
            </w:r>
            <w:r w:rsidR="00D264B5" w:rsidRPr="00D264B5">
              <w:rPr>
                <w:rFonts w:ascii="Times New Roman" w:hAnsi="Times New Roman" w:cs="Times New Roman"/>
              </w:rPr>
              <w:t xml:space="preserve"> it into our code through tutorials and videos.</w:t>
            </w:r>
          </w:p>
        </w:tc>
      </w:tr>
      <w:tr w:rsidR="00E23643" w:rsidRPr="00F22B6A" w14:paraId="74E5ADC4" w14:textId="77777777" w:rsidTr="000A6C26">
        <w:trPr>
          <w:trHeight w:val="87"/>
          <w:jc w:val="center"/>
          <w:ins w:id="901" w:author="رزان الدوسري ID 443203966" w:date="2023-02-10T03:07:00Z"/>
        </w:trPr>
        <w:tc>
          <w:tcPr>
            <w:tcW w:w="2446" w:type="pct"/>
            <w:tcBorders>
              <w:top w:val="nil"/>
              <w:bottom w:val="double" w:sz="4" w:space="0" w:color="auto"/>
            </w:tcBorders>
            <w:vAlign w:val="center"/>
          </w:tcPr>
          <w:p w14:paraId="3610E395" w14:textId="77777777" w:rsidR="00E23643" w:rsidRPr="00221068" w:rsidRDefault="00E23643" w:rsidP="00E23643">
            <w:pPr>
              <w:spacing w:before="100" w:after="100" w:line="240" w:lineRule="auto"/>
              <w:jc w:val="center"/>
              <w:rPr>
                <w:ins w:id="902" w:author="رزان الدوسري ID 443203966" w:date="2023-02-10T03:07:00Z"/>
                <w:rFonts w:ascii="Times New Roman" w:hAnsi="Times New Roman" w:cs="Times New Roman"/>
              </w:rPr>
            </w:pPr>
            <w:r w:rsidRPr="00DE3BA0">
              <w:rPr>
                <w:rFonts w:ascii="Times New Roman" w:hAnsi="Times New Roman" w:cs="Times New Roman"/>
              </w:rPr>
              <w:t>WHAT NEW IDEAS DO WE HAVE?</w:t>
            </w:r>
          </w:p>
        </w:tc>
        <w:tc>
          <w:tcPr>
            <w:tcW w:w="2554" w:type="pct"/>
            <w:tcBorders>
              <w:top w:val="nil"/>
              <w:bottom w:val="double" w:sz="4" w:space="0" w:color="auto"/>
            </w:tcBorders>
            <w:vAlign w:val="center"/>
          </w:tcPr>
          <w:p w14:paraId="40F79396" w14:textId="77777777" w:rsidR="00E23643" w:rsidRPr="001D118A" w:rsidRDefault="00E23643" w:rsidP="00E23643">
            <w:pPr>
              <w:spacing w:before="100" w:after="100" w:line="240" w:lineRule="auto"/>
              <w:jc w:val="center"/>
              <w:rPr>
                <w:ins w:id="903" w:author="رزان الدوسري ID 443203966" w:date="2023-02-10T03:07:00Z"/>
                <w:rFonts w:ascii="Times New Roman" w:hAnsi="Times New Roman" w:cs="Times New Roman"/>
              </w:rPr>
            </w:pPr>
            <w:r w:rsidRPr="001D118A">
              <w:rPr>
                <w:rFonts w:ascii="Times New Roman" w:hAnsi="Times New Roman" w:cs="Times New Roman"/>
              </w:rPr>
              <w:t>WHAT ACTIONS WILL WE TAKE?</w:t>
            </w:r>
          </w:p>
        </w:tc>
      </w:tr>
      <w:tr w:rsidR="00E23643" w:rsidRPr="00F22B6A" w14:paraId="2721776F" w14:textId="77777777" w:rsidTr="00B11277">
        <w:trPr>
          <w:trHeight w:val="821"/>
          <w:jc w:val="center"/>
          <w:ins w:id="904" w:author="رزان الدوسري ID 443203966" w:date="2023-02-10T03:07:00Z"/>
        </w:trPr>
        <w:tc>
          <w:tcPr>
            <w:tcW w:w="2446" w:type="pct"/>
            <w:tcBorders>
              <w:top w:val="double" w:sz="4" w:space="0" w:color="auto"/>
            </w:tcBorders>
          </w:tcPr>
          <w:p w14:paraId="2A4834F6" w14:textId="13AE5D88" w:rsidR="00E23643" w:rsidRPr="000917F5" w:rsidRDefault="00E23643" w:rsidP="00E23643">
            <w:pPr>
              <w:pStyle w:val="ListParagraph"/>
              <w:numPr>
                <w:ilvl w:val="0"/>
                <w:numId w:val="41"/>
              </w:numPr>
              <w:spacing w:before="100" w:after="100" w:line="240" w:lineRule="auto"/>
              <w:ind w:left="456"/>
              <w:contextualSpacing w:val="0"/>
              <w:rPr>
                <w:ins w:id="905" w:author="رزان الدوسري ID 443203966" w:date="2023-02-10T03:07:00Z"/>
                <w:rFonts w:ascii="Times New Roman" w:hAnsi="Times New Roman" w:cs="Times New Roman"/>
              </w:rPr>
            </w:pPr>
            <w:r w:rsidRPr="007845A1">
              <w:rPr>
                <w:rFonts w:ascii="Times New Roman" w:hAnsi="Times New Roman" w:cs="Times New Roman"/>
              </w:rPr>
              <w:t>We could leverage an existing Trello Power-Up that contains relevant code snippets that can be reused or adapted for our needs</w:t>
            </w:r>
            <w:r w:rsidR="005E6190">
              <w:rPr>
                <w:rFonts w:ascii="Times New Roman" w:hAnsi="Times New Roman" w:cs="Times New Roman"/>
              </w:rPr>
              <w:t>.</w:t>
            </w:r>
          </w:p>
        </w:tc>
        <w:tc>
          <w:tcPr>
            <w:tcW w:w="2554" w:type="pct"/>
            <w:tcBorders>
              <w:top w:val="double" w:sz="4" w:space="0" w:color="auto"/>
            </w:tcBorders>
          </w:tcPr>
          <w:p w14:paraId="2F24857A" w14:textId="132B1BCA" w:rsidR="00B14DAD" w:rsidRPr="00DC467B" w:rsidRDefault="00E23643" w:rsidP="00DC467B">
            <w:pPr>
              <w:pStyle w:val="ListParagraph"/>
              <w:keepNext/>
              <w:numPr>
                <w:ilvl w:val="0"/>
                <w:numId w:val="39"/>
              </w:numPr>
              <w:spacing w:before="100" w:after="100" w:line="240" w:lineRule="auto"/>
              <w:ind w:left="448"/>
              <w:contextualSpacing w:val="0"/>
              <w:rPr>
                <w:ins w:id="906" w:author="رزان الدوسري ID 443203966" w:date="2023-02-10T03:07:00Z"/>
                <w:rFonts w:ascii="Times New Roman" w:hAnsi="Times New Roman" w:cs="Times New Roman"/>
              </w:rPr>
            </w:pPr>
            <w:r w:rsidRPr="000917F5">
              <w:rPr>
                <w:rFonts w:ascii="Times New Roman" w:hAnsi="Times New Roman" w:cs="Times New Roman"/>
              </w:rPr>
              <w:t>Investigate available options for reusing or adapting code snippets to help accelerate our development process where necessary.</w:t>
            </w:r>
          </w:p>
        </w:tc>
      </w:tr>
    </w:tbl>
    <w:p w14:paraId="5F4A8069" w14:textId="039A4411" w:rsidR="00532352" w:rsidRPr="00D74D4D" w:rsidRDefault="00D74D4D" w:rsidP="001046C7">
      <w:pPr>
        <w:pStyle w:val="Caption"/>
        <w:spacing w:before="100" w:line="360" w:lineRule="auto"/>
        <w:jc w:val="center"/>
        <w:rPr>
          <w:ins w:id="907" w:author="رزان الدوسري ID 443203966" w:date="2023-02-10T03:07:00Z"/>
          <w:rFonts w:ascii="Times New Roman" w:hAnsi="Times New Roman" w:cs="Times New Roman"/>
          <w:i w:val="0"/>
          <w:iCs w:val="0"/>
          <w:color w:val="auto"/>
          <w:sz w:val="28"/>
          <w:szCs w:val="28"/>
        </w:rPr>
      </w:pPr>
      <w:bookmarkStart w:id="908" w:name="_Toc127569278"/>
      <w:r w:rsidRPr="00D74D4D">
        <w:rPr>
          <w:rFonts w:ascii="Times New Roman" w:hAnsi="Times New Roman" w:cs="Times New Roman"/>
          <w:i w:val="0"/>
          <w:iCs w:val="0"/>
          <w:color w:val="auto"/>
          <w:sz w:val="20"/>
          <w:szCs w:val="20"/>
        </w:rPr>
        <w:t xml:space="preserve">Table </w:t>
      </w:r>
      <w:r w:rsidR="003A2E00">
        <w:rPr>
          <w:rFonts w:ascii="Times New Roman" w:hAnsi="Times New Roman" w:cs="Times New Roman"/>
          <w:i w:val="0"/>
          <w:iCs w:val="0"/>
          <w:color w:val="auto"/>
          <w:sz w:val="20"/>
          <w:szCs w:val="20"/>
        </w:rPr>
        <w:fldChar w:fldCharType="begin"/>
      </w:r>
      <w:r w:rsidR="003A2E00">
        <w:rPr>
          <w:rFonts w:ascii="Times New Roman" w:hAnsi="Times New Roman" w:cs="Times New Roman"/>
          <w:i w:val="0"/>
          <w:iCs w:val="0"/>
          <w:color w:val="auto"/>
          <w:sz w:val="20"/>
          <w:szCs w:val="20"/>
        </w:rPr>
        <w:instrText xml:space="preserve"> SEQ Table \* ARABIC </w:instrText>
      </w:r>
      <w:r w:rsidR="003A2E00">
        <w:rPr>
          <w:rFonts w:ascii="Times New Roman" w:hAnsi="Times New Roman" w:cs="Times New Roman"/>
          <w:i w:val="0"/>
          <w:iCs w:val="0"/>
          <w:color w:val="auto"/>
          <w:sz w:val="20"/>
          <w:szCs w:val="20"/>
        </w:rPr>
        <w:fldChar w:fldCharType="separate"/>
      </w:r>
      <w:r w:rsidR="003A2E00">
        <w:rPr>
          <w:rFonts w:ascii="Times New Roman" w:hAnsi="Times New Roman" w:cs="Times New Roman"/>
          <w:i w:val="0"/>
          <w:iCs w:val="0"/>
          <w:noProof/>
          <w:color w:val="auto"/>
          <w:sz w:val="20"/>
          <w:szCs w:val="20"/>
        </w:rPr>
        <w:t>7</w:t>
      </w:r>
      <w:r w:rsidR="003A2E00">
        <w:rPr>
          <w:rFonts w:ascii="Times New Roman" w:hAnsi="Times New Roman" w:cs="Times New Roman"/>
          <w:i w:val="0"/>
          <w:iCs w:val="0"/>
          <w:color w:val="auto"/>
          <w:sz w:val="20"/>
          <w:szCs w:val="20"/>
        </w:rPr>
        <w:fldChar w:fldCharType="end"/>
      </w:r>
      <w:r w:rsidRPr="00D74D4D">
        <w:rPr>
          <w:rFonts w:ascii="Times New Roman" w:hAnsi="Times New Roman" w:cs="Times New Roman"/>
          <w:i w:val="0"/>
          <w:iCs w:val="0"/>
          <w:color w:val="auto"/>
          <w:sz w:val="20"/>
          <w:szCs w:val="20"/>
        </w:rPr>
        <w:t xml:space="preserve">.Sprint Retrospective of sprint </w:t>
      </w:r>
      <w:r w:rsidR="004F273A">
        <w:rPr>
          <w:rFonts w:ascii="Times New Roman" w:hAnsi="Times New Roman" w:cs="Times New Roman"/>
          <w:i w:val="0"/>
          <w:iCs w:val="0"/>
          <w:color w:val="auto"/>
          <w:sz w:val="20"/>
          <w:szCs w:val="20"/>
        </w:rPr>
        <w:t>1</w:t>
      </w:r>
      <w:bookmarkEnd w:id="908"/>
    </w:p>
    <w:p w14:paraId="28CD18FB" w14:textId="353A4F77" w:rsidR="0041277D" w:rsidRDefault="00433AE7" w:rsidP="000B0DCD">
      <w:pPr>
        <w:rPr>
          <w:ins w:id="909" w:author="رزان الدوسري ID 443203966" w:date="2023-02-10T03:09:00Z"/>
          <w:rFonts w:ascii="Times New Roman" w:hAnsi="Times New Roman" w:cs="Times New Roman"/>
          <w:b/>
          <w:sz w:val="24"/>
          <w:szCs w:val="24"/>
        </w:rPr>
      </w:pPr>
      <w:ins w:id="910" w:author="رزان الدوسري ID 443203966" w:date="2023-02-10T03:09:00Z">
        <w:r>
          <w:rPr>
            <w:rFonts w:ascii="Times New Roman" w:hAnsi="Times New Roman" w:cs="Times New Roman"/>
            <w:b/>
            <w:sz w:val="24"/>
            <w:szCs w:val="24"/>
          </w:rPr>
          <w:t>Sprint Burndown chart</w:t>
        </w:r>
        <w:r w:rsidRPr="0065145A">
          <w:rPr>
            <w:rFonts w:ascii="Times New Roman" w:hAnsi="Times New Roman" w:cs="Times New Roman"/>
            <w:b/>
            <w:sz w:val="24"/>
            <w:szCs w:val="24"/>
          </w:rPr>
          <w:t>:</w:t>
        </w:r>
      </w:ins>
    </w:p>
    <w:p w14:paraId="72E236FA" w14:textId="77777777" w:rsidR="00FC1958" w:rsidRDefault="006D09CE" w:rsidP="00FC1958">
      <w:pPr>
        <w:keepNext/>
        <w:tabs>
          <w:tab w:val="left" w:pos="2150"/>
        </w:tabs>
        <w:jc w:val="center"/>
      </w:pPr>
      <w:r>
        <w:fldChar w:fldCharType="begin"/>
      </w:r>
      <w:r>
        <w:instrText xml:space="preserve"> INCLUDEPICTURE "/Users/razan/Library/Group Containers/UBF8T346G9.ms/WebArchiveCopyPasteTempFiles/com.microsoft.Word/burndown-chart-example.png" \* MERGEFORMATINET </w:instrText>
      </w:r>
      <w:r>
        <w:fldChar w:fldCharType="separate"/>
      </w:r>
      <w:r>
        <w:rPr>
          <w:noProof/>
        </w:rPr>
        <w:drawing>
          <wp:inline distT="0" distB="0" distL="0" distR="0" wp14:anchorId="54414970" wp14:editId="6DD3B2C1">
            <wp:extent cx="5010030" cy="299659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10030" cy="2996599"/>
                    </a:xfrm>
                    <a:prstGeom prst="rect">
                      <a:avLst/>
                    </a:prstGeom>
                    <a:noFill/>
                    <a:ln>
                      <a:noFill/>
                    </a:ln>
                  </pic:spPr>
                </pic:pic>
              </a:graphicData>
            </a:graphic>
          </wp:inline>
        </w:drawing>
      </w:r>
      <w:r>
        <w:fldChar w:fldCharType="end"/>
      </w:r>
    </w:p>
    <w:p w14:paraId="271FC7F3" w14:textId="08734241" w:rsidR="008A1EAA" w:rsidRPr="00B73A98" w:rsidRDefault="00FC1958" w:rsidP="00B73A98">
      <w:pPr>
        <w:pStyle w:val="Caption"/>
        <w:jc w:val="center"/>
        <w:rPr>
          <w:rFonts w:ascii="Times New Roman" w:hAnsi="Times New Roman" w:cs="Times New Roman"/>
          <w:i w:val="0"/>
          <w:iCs w:val="0"/>
          <w:color w:val="auto"/>
          <w:sz w:val="20"/>
          <w:szCs w:val="20"/>
        </w:rPr>
      </w:pPr>
      <w:bookmarkStart w:id="911" w:name="_Toc128133756"/>
      <w:r w:rsidRPr="00971325">
        <w:rPr>
          <w:rFonts w:ascii="Times New Roman" w:hAnsi="Times New Roman" w:cs="Times New Roman"/>
          <w:i w:val="0"/>
          <w:iCs w:val="0"/>
          <w:color w:val="auto"/>
          <w:sz w:val="20"/>
          <w:szCs w:val="20"/>
        </w:rPr>
        <w:t xml:space="preserve">Figure </w:t>
      </w:r>
      <w:r w:rsidRPr="00971325">
        <w:rPr>
          <w:rFonts w:ascii="Times New Roman" w:hAnsi="Times New Roman" w:cs="Times New Roman"/>
          <w:i w:val="0"/>
          <w:iCs w:val="0"/>
          <w:color w:val="auto"/>
          <w:sz w:val="20"/>
          <w:szCs w:val="20"/>
        </w:rPr>
        <w:fldChar w:fldCharType="begin"/>
      </w:r>
      <w:r w:rsidRPr="00971325">
        <w:rPr>
          <w:rFonts w:ascii="Times New Roman" w:hAnsi="Times New Roman" w:cs="Times New Roman"/>
          <w:i w:val="0"/>
          <w:iCs w:val="0"/>
          <w:color w:val="auto"/>
          <w:sz w:val="20"/>
          <w:szCs w:val="20"/>
        </w:rPr>
        <w:instrText xml:space="preserve"> SEQ Figure \* ARABIC </w:instrText>
      </w:r>
      <w:r w:rsidRPr="00971325">
        <w:rPr>
          <w:rFonts w:ascii="Times New Roman" w:hAnsi="Times New Roman" w:cs="Times New Roman"/>
          <w:i w:val="0"/>
          <w:iCs w:val="0"/>
          <w:color w:val="auto"/>
          <w:sz w:val="20"/>
          <w:szCs w:val="20"/>
        </w:rPr>
        <w:fldChar w:fldCharType="separate"/>
      </w:r>
      <w:r w:rsidR="00C02976" w:rsidRPr="00971325">
        <w:rPr>
          <w:rFonts w:ascii="Times New Roman" w:hAnsi="Times New Roman" w:cs="Times New Roman"/>
          <w:i w:val="0"/>
          <w:iCs w:val="0"/>
          <w:color w:val="auto"/>
          <w:sz w:val="20"/>
          <w:szCs w:val="20"/>
        </w:rPr>
        <w:t>16</w:t>
      </w:r>
      <w:r w:rsidRPr="00971325">
        <w:rPr>
          <w:rFonts w:ascii="Times New Roman" w:hAnsi="Times New Roman" w:cs="Times New Roman"/>
          <w:i w:val="0"/>
          <w:iCs w:val="0"/>
          <w:color w:val="auto"/>
          <w:sz w:val="20"/>
          <w:szCs w:val="20"/>
        </w:rPr>
        <w:fldChar w:fldCharType="end"/>
      </w:r>
      <w:r w:rsidRPr="00971325">
        <w:rPr>
          <w:rFonts w:ascii="Times New Roman" w:hAnsi="Times New Roman" w:cs="Times New Roman"/>
          <w:i w:val="0"/>
          <w:iCs w:val="0"/>
          <w:color w:val="auto"/>
          <w:sz w:val="20"/>
          <w:szCs w:val="20"/>
        </w:rPr>
        <w:t>.Sprint 1 burndown chart</w:t>
      </w:r>
      <w:bookmarkEnd w:id="911"/>
    </w:p>
    <w:p w14:paraId="290CC2E2" w14:textId="41BA6775" w:rsidR="006D09CE" w:rsidRPr="0065145A" w:rsidRDefault="006D09CE" w:rsidP="0059196C">
      <w:pPr>
        <w:rPr>
          <w:rFonts w:ascii="Times New Roman" w:hAnsi="Times New Roman" w:cs="Times New Roman"/>
          <w:b/>
          <w:sz w:val="28"/>
          <w:szCs w:val="28"/>
        </w:rPr>
      </w:pPr>
      <w:r w:rsidRPr="0065145A">
        <w:rPr>
          <w:rFonts w:ascii="Times New Roman" w:hAnsi="Times New Roman" w:cs="Times New Roman"/>
          <w:b/>
          <w:sz w:val="28"/>
          <w:szCs w:val="28"/>
        </w:rPr>
        <w:t xml:space="preserve">Sprint </w:t>
      </w:r>
      <w:r>
        <w:rPr>
          <w:rFonts w:ascii="Times New Roman" w:hAnsi="Times New Roman" w:cs="Times New Roman"/>
          <w:b/>
          <w:sz w:val="28"/>
          <w:szCs w:val="28"/>
        </w:rPr>
        <w:t>2</w:t>
      </w:r>
      <w:r w:rsidRPr="0065145A">
        <w:rPr>
          <w:rFonts w:ascii="Times New Roman" w:hAnsi="Times New Roman" w:cs="Times New Roman"/>
          <w:b/>
          <w:sz w:val="28"/>
          <w:szCs w:val="28"/>
        </w:rPr>
        <w:t>:</w:t>
      </w:r>
    </w:p>
    <w:p w14:paraId="4E6FFB13" w14:textId="18955BA1" w:rsidR="009B3266" w:rsidRDefault="006D09CE" w:rsidP="00122AD4">
      <w:pPr>
        <w:ind w:firstLine="284"/>
        <w:rPr>
          <w:rFonts w:ascii="Times New Roman" w:hAnsi="Times New Roman" w:cs="Times New Roman"/>
          <w:sz w:val="24"/>
          <w:szCs w:val="24"/>
          <w:rtl/>
        </w:rPr>
      </w:pPr>
      <w:r w:rsidRPr="001B186C">
        <w:rPr>
          <w:rFonts w:ascii="Times New Roman" w:hAnsi="Times New Roman" w:cs="Times New Roman"/>
          <w:sz w:val="24"/>
          <w:szCs w:val="24"/>
        </w:rPr>
        <w:t xml:space="preserve">In the second iteration of </w:t>
      </w:r>
      <w:r w:rsidR="001B186C" w:rsidRPr="001B186C">
        <w:rPr>
          <w:rFonts w:ascii="Times New Roman" w:hAnsi="Times New Roman" w:cs="Times New Roman"/>
          <w:sz w:val="24"/>
          <w:szCs w:val="24"/>
        </w:rPr>
        <w:t>t</w:t>
      </w:r>
      <w:r w:rsidR="009B3266" w:rsidRPr="001B186C">
        <w:rPr>
          <w:rFonts w:ascii="Times New Roman" w:hAnsi="Times New Roman" w:cs="Times New Roman"/>
          <w:sz w:val="24"/>
          <w:szCs w:val="24"/>
        </w:rPr>
        <w:t>he power</w:t>
      </w:r>
      <w:r w:rsidR="009B3266" w:rsidRPr="009B3266">
        <w:rPr>
          <w:rFonts w:ascii="Times New Roman" w:hAnsi="Times New Roman" w:cs="Times New Roman"/>
          <w:sz w:val="24"/>
          <w:szCs w:val="24"/>
        </w:rPr>
        <w:t>-up development aims to incorporate the UX formula and mapping table, which constitute the core elements of the power-up.</w:t>
      </w:r>
    </w:p>
    <w:p w14:paraId="4BCE9C09" w14:textId="653C1EA1" w:rsidR="006D09CE" w:rsidRPr="00AE5A4E" w:rsidRDefault="006D09CE" w:rsidP="009B3266">
      <w:pPr>
        <w:rPr>
          <w:ins w:id="912" w:author="رزان الدوسري ID 443203966" w:date="2023-02-10T02:36:00Z"/>
          <w:rFonts w:ascii="Times New Roman" w:hAnsi="Times New Roman" w:cs="Times New Roman"/>
          <w:b/>
          <w:sz w:val="24"/>
          <w:szCs w:val="24"/>
        </w:rPr>
      </w:pPr>
      <w:r w:rsidRPr="0065145A">
        <w:rPr>
          <w:rFonts w:ascii="Times New Roman" w:hAnsi="Times New Roman" w:cs="Times New Roman"/>
          <w:b/>
          <w:sz w:val="24"/>
          <w:szCs w:val="24"/>
        </w:rPr>
        <w:t>Sprint Backlog:</w:t>
      </w:r>
    </w:p>
    <w:tbl>
      <w:tblPr>
        <w:tblStyle w:val="TableGrid"/>
        <w:tblW w:w="5000" w:type="pct"/>
        <w:jc w:val="center"/>
        <w:tblBorders>
          <w:top w:val="none" w:sz="0" w:space="0" w:color="auto"/>
          <w:left w:val="none" w:sz="0" w:space="0" w:color="auto"/>
          <w:right w:val="none" w:sz="0" w:space="0" w:color="auto"/>
          <w:insideV w:val="none" w:sz="0" w:space="0" w:color="auto"/>
        </w:tblBorders>
        <w:tblLook w:val="04A0" w:firstRow="1" w:lastRow="0" w:firstColumn="1" w:lastColumn="0" w:noHBand="0" w:noVBand="1"/>
        <w:tblPrChange w:id="913" w:author="رزان الدوسري ID 443203966" w:date="2023-02-10T02:50:00Z">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PrChange>
      </w:tblPr>
      <w:tblGrid>
        <w:gridCol w:w="1554"/>
        <w:gridCol w:w="5672"/>
        <w:gridCol w:w="1873"/>
        <w:tblGridChange w:id="914">
          <w:tblGrid>
            <w:gridCol w:w="1554"/>
            <w:gridCol w:w="1479"/>
            <w:gridCol w:w="3034"/>
            <w:gridCol w:w="1159"/>
            <w:gridCol w:w="1873"/>
          </w:tblGrid>
        </w:tblGridChange>
      </w:tblGrid>
      <w:tr w:rsidR="006D09CE" w:rsidRPr="00F22B6A" w14:paraId="2519E236" w14:textId="77777777" w:rsidTr="00AF72A7">
        <w:trPr>
          <w:trHeight w:val="731"/>
          <w:jc w:val="center"/>
          <w:ins w:id="915" w:author="رزان الدوسري ID 443203966" w:date="2023-02-10T02:36:00Z"/>
          <w:trPrChange w:id="916" w:author="رزان الدوسري ID 443203966" w:date="2023-02-10T02:50:00Z">
            <w:trPr>
              <w:trHeight w:val="731"/>
              <w:jc w:val="center"/>
            </w:trPr>
          </w:trPrChange>
        </w:trPr>
        <w:tc>
          <w:tcPr>
            <w:tcW w:w="854" w:type="pct"/>
            <w:tcBorders>
              <w:bottom w:val="double" w:sz="4" w:space="0" w:color="auto"/>
            </w:tcBorders>
            <w:vAlign w:val="center"/>
            <w:tcPrChange w:id="917" w:author="رزان الدوسري ID 443203966" w:date="2023-02-10T02:50:00Z">
              <w:tcPr>
                <w:tcW w:w="1667" w:type="pct"/>
                <w:gridSpan w:val="2"/>
                <w:tcBorders>
                  <w:top w:val="double" w:sz="4" w:space="0" w:color="auto"/>
                  <w:bottom w:val="double" w:sz="4" w:space="0" w:color="auto"/>
                  <w:right w:val="single" w:sz="4" w:space="0" w:color="auto"/>
                </w:tcBorders>
                <w:vAlign w:val="center"/>
              </w:tcPr>
            </w:tcPrChange>
          </w:tcPr>
          <w:p w14:paraId="5044EEFE" w14:textId="77777777" w:rsidR="006D09CE" w:rsidRPr="00F22B6A" w:rsidRDefault="006D09CE" w:rsidP="00221068">
            <w:pPr>
              <w:spacing w:before="100" w:after="100" w:line="240" w:lineRule="auto"/>
              <w:jc w:val="center"/>
              <w:rPr>
                <w:ins w:id="918" w:author="رزان الدوسري ID 443203966" w:date="2023-02-10T02:36:00Z"/>
                <w:rFonts w:ascii="Times New Roman" w:eastAsiaTheme="minorEastAsia" w:hAnsi="Times New Roman" w:cs="Times New Roman"/>
                <w:b/>
              </w:rPr>
            </w:pPr>
            <w:ins w:id="919" w:author="رزان الدوسري ID 443203966" w:date="2023-02-10T02:36:00Z">
              <w:r w:rsidRPr="00F22B6A">
                <w:rPr>
                  <w:rFonts w:ascii="Times New Roman" w:eastAsiaTheme="minorEastAsia" w:hAnsi="Times New Roman" w:cs="Times New Roman"/>
                  <w:b/>
                </w:rPr>
                <w:t>Backl</w:t>
              </w:r>
            </w:ins>
            <w:ins w:id="920" w:author="رزان الدوسري ID 443203966" w:date="2023-02-10T02:37:00Z">
              <w:r w:rsidRPr="00F22B6A">
                <w:rPr>
                  <w:rFonts w:ascii="Times New Roman" w:eastAsiaTheme="minorEastAsia" w:hAnsi="Times New Roman" w:cs="Times New Roman"/>
                  <w:b/>
                </w:rPr>
                <w:t>og item</w:t>
              </w:r>
            </w:ins>
          </w:p>
        </w:tc>
        <w:tc>
          <w:tcPr>
            <w:tcW w:w="3117" w:type="pct"/>
            <w:tcBorders>
              <w:bottom w:val="double" w:sz="4" w:space="0" w:color="auto"/>
            </w:tcBorders>
            <w:vAlign w:val="center"/>
            <w:tcPrChange w:id="921" w:author="رزان الدوسري ID 443203966" w:date="2023-02-10T02:50:00Z">
              <w:tcPr>
                <w:tcW w:w="1667" w:type="pct"/>
                <w:tcBorders>
                  <w:top w:val="double" w:sz="4" w:space="0" w:color="auto"/>
                  <w:left w:val="single" w:sz="4" w:space="0" w:color="auto"/>
                  <w:bottom w:val="double" w:sz="4" w:space="0" w:color="auto"/>
                  <w:right w:val="nil"/>
                </w:tcBorders>
                <w:vAlign w:val="center"/>
              </w:tcPr>
            </w:tcPrChange>
          </w:tcPr>
          <w:p w14:paraId="7F916B6C" w14:textId="77777777" w:rsidR="006D09CE" w:rsidRPr="00F22B6A" w:rsidRDefault="006D09CE" w:rsidP="00221068">
            <w:pPr>
              <w:spacing w:before="100" w:after="100" w:line="240" w:lineRule="auto"/>
              <w:jc w:val="center"/>
              <w:rPr>
                <w:ins w:id="922" w:author="رزان الدوسري ID 443203966" w:date="2023-02-10T02:36:00Z"/>
                <w:rFonts w:ascii="Times New Roman" w:eastAsiaTheme="minorEastAsia" w:hAnsi="Times New Roman" w:cs="Times New Roman"/>
                <w:b/>
              </w:rPr>
            </w:pPr>
            <w:ins w:id="923" w:author="رزان الدوسري ID 443203966" w:date="2023-02-10T02:37:00Z">
              <w:r w:rsidRPr="00F22B6A">
                <w:rPr>
                  <w:rFonts w:ascii="Times New Roman" w:eastAsiaTheme="minorEastAsia" w:hAnsi="Times New Roman" w:cs="Times New Roman"/>
                  <w:b/>
                </w:rPr>
                <w:t>Task</w:t>
              </w:r>
            </w:ins>
          </w:p>
        </w:tc>
        <w:tc>
          <w:tcPr>
            <w:tcW w:w="1029" w:type="pct"/>
            <w:tcBorders>
              <w:bottom w:val="double" w:sz="4" w:space="0" w:color="auto"/>
            </w:tcBorders>
            <w:vAlign w:val="center"/>
            <w:tcPrChange w:id="924" w:author="رزان الدوسري ID 443203966" w:date="2023-02-10T02:50:00Z">
              <w:tcPr>
                <w:tcW w:w="1666" w:type="pct"/>
                <w:gridSpan w:val="2"/>
                <w:tcBorders>
                  <w:top w:val="double" w:sz="4" w:space="0" w:color="auto"/>
                  <w:left w:val="nil"/>
                  <w:bottom w:val="double" w:sz="4" w:space="0" w:color="auto"/>
                </w:tcBorders>
                <w:vAlign w:val="center"/>
              </w:tcPr>
            </w:tcPrChange>
          </w:tcPr>
          <w:p w14:paraId="08D316AF" w14:textId="77777777" w:rsidR="006D09CE" w:rsidRPr="00F22B6A" w:rsidRDefault="006D09CE" w:rsidP="00221068">
            <w:pPr>
              <w:spacing w:before="100" w:after="100" w:line="240" w:lineRule="auto"/>
              <w:jc w:val="center"/>
              <w:rPr>
                <w:ins w:id="925" w:author="رزان الدوسري ID 443203966" w:date="2023-02-10T02:36:00Z"/>
                <w:rFonts w:ascii="Times New Roman" w:eastAsiaTheme="minorEastAsia" w:hAnsi="Times New Roman" w:cs="Times New Roman"/>
                <w:b/>
              </w:rPr>
            </w:pPr>
            <w:ins w:id="926" w:author="رزان الدوسري ID 443203966" w:date="2023-02-10T02:37:00Z">
              <w:r w:rsidRPr="00F22B6A">
                <w:rPr>
                  <w:rFonts w:ascii="Times New Roman" w:eastAsiaTheme="minorEastAsia" w:hAnsi="Times New Roman" w:cs="Times New Roman"/>
                  <w:b/>
                </w:rPr>
                <w:t>Estimated Effort</w:t>
              </w:r>
            </w:ins>
          </w:p>
        </w:tc>
      </w:tr>
      <w:tr w:rsidR="00AF72A7" w:rsidRPr="00F22B6A" w14:paraId="6A0F09A3" w14:textId="77777777" w:rsidTr="00AF72A7">
        <w:trPr>
          <w:trHeight w:val="731"/>
          <w:jc w:val="center"/>
          <w:ins w:id="927" w:author="رزان الدوسري ID 443203966" w:date="2023-02-10T02:36:00Z"/>
        </w:trPr>
        <w:tc>
          <w:tcPr>
            <w:tcW w:w="854" w:type="pct"/>
            <w:vMerge w:val="restart"/>
            <w:tcBorders>
              <w:top w:val="double" w:sz="4" w:space="0" w:color="auto"/>
            </w:tcBorders>
            <w:vAlign w:val="center"/>
          </w:tcPr>
          <w:p w14:paraId="6D07F2A7" w14:textId="2A190A42" w:rsidR="00AF72A7" w:rsidRPr="00F22B6A" w:rsidRDefault="00AF72A7" w:rsidP="00221068">
            <w:pPr>
              <w:spacing w:before="100" w:after="100" w:line="240" w:lineRule="auto"/>
              <w:jc w:val="center"/>
              <w:rPr>
                <w:ins w:id="928" w:author="رزان الدوسري ID 443203966" w:date="2023-02-10T02:36:00Z"/>
                <w:rFonts w:ascii="Times New Roman" w:eastAsiaTheme="minorEastAsia" w:hAnsi="Times New Roman" w:cs="Times New Roman"/>
              </w:rPr>
            </w:pPr>
            <w:ins w:id="929" w:author="رزان الدوسري ID 443203966" w:date="2023-02-10T02:43:00Z">
              <w:r w:rsidRPr="00F22B6A">
                <w:rPr>
                  <w:rFonts w:ascii="Times New Roman" w:hAnsi="Times New Roman" w:cs="Times New Roman"/>
                  <w:b/>
                  <w:bCs/>
                </w:rPr>
                <w:t xml:space="preserve">Feature </w:t>
              </w:r>
            </w:ins>
            <w:ins w:id="930" w:author="رزان الدوسري ID 443203966" w:date="2023-02-10T02:44:00Z">
              <w:r w:rsidRPr="00F22B6A">
                <w:rPr>
                  <w:rFonts w:ascii="Times New Roman" w:hAnsi="Times New Roman" w:cs="Times New Roman"/>
                  <w:b/>
                  <w:bCs/>
                </w:rPr>
                <w:t xml:space="preserve">1- </w:t>
              </w:r>
            </w:ins>
            <w:r>
              <w:rPr>
                <w:rFonts w:ascii="Times New Roman" w:hAnsi="Times New Roman" w:cs="Times New Roman"/>
                <w:b/>
                <w:bCs/>
              </w:rPr>
              <w:t>Score assignment</w:t>
            </w:r>
          </w:p>
        </w:tc>
        <w:tc>
          <w:tcPr>
            <w:tcW w:w="3117" w:type="pct"/>
            <w:tcBorders>
              <w:top w:val="double" w:sz="4" w:space="0" w:color="auto"/>
            </w:tcBorders>
            <w:vAlign w:val="center"/>
          </w:tcPr>
          <w:p w14:paraId="64F4E3FB" w14:textId="6178C1D4" w:rsidR="00AF72A7" w:rsidRPr="00F22B6A" w:rsidRDefault="00AF72A7">
            <w:pPr>
              <w:spacing w:before="100" w:after="100" w:line="240" w:lineRule="auto"/>
              <w:rPr>
                <w:ins w:id="931" w:author="رزان الدوسري ID 443203966" w:date="2023-02-10T02:36:00Z"/>
                <w:rFonts w:ascii="Times New Roman" w:eastAsiaTheme="minorEastAsia" w:hAnsi="Times New Roman" w:cs="Times New Roman"/>
              </w:rPr>
              <w:pPrChange w:id="932" w:author="Unknown" w:date="2023-02-10T02:49:00Z">
                <w:pPr>
                  <w:spacing w:before="240"/>
                  <w:jc w:val="both"/>
                </w:pPr>
              </w:pPrChange>
            </w:pPr>
            <w:r w:rsidRPr="00E33E8B">
              <w:rPr>
                <w:rFonts w:ascii="Times New Roman" w:hAnsi="Times New Roman" w:cs="Times New Roman"/>
              </w:rPr>
              <w:t>Create a label</w:t>
            </w:r>
            <w:r>
              <w:rPr>
                <w:rFonts w:ascii="Times New Roman" w:hAnsi="Times New Roman" w:cs="Times New Roman"/>
              </w:rPr>
              <w:t xml:space="preserve"> </w:t>
            </w:r>
            <w:r w:rsidRPr="00E33E8B">
              <w:rPr>
                <w:rFonts w:ascii="Times New Roman" w:hAnsi="Times New Roman" w:cs="Times New Roman"/>
              </w:rPr>
              <w:t>“</w:t>
            </w:r>
            <w:r w:rsidRPr="007B054A">
              <w:rPr>
                <w:rFonts w:ascii="Times New Roman" w:hAnsi="Times New Roman" w:cs="Times New Roman"/>
              </w:rPr>
              <w:t>Worthiness of the User Story</w:t>
            </w:r>
            <w:r w:rsidRPr="00E33E8B">
              <w:rPr>
                <w:rFonts w:ascii="Times New Roman" w:hAnsi="Times New Roman" w:cs="Times New Roman"/>
              </w:rPr>
              <w:t>”</w:t>
            </w:r>
            <w:r>
              <w:rPr>
                <w:rFonts w:ascii="Times New Roman" w:hAnsi="Times New Roman" w:cs="Times New Roman"/>
              </w:rPr>
              <w:t xml:space="preserve"> with a button labeled “No Estimate!”</w:t>
            </w:r>
            <w:r w:rsidRPr="00E33E8B">
              <w:rPr>
                <w:rFonts w:ascii="Times New Roman" w:hAnsi="Times New Roman" w:cs="Times New Roman"/>
              </w:rPr>
              <w:t>.</w:t>
            </w:r>
          </w:p>
        </w:tc>
        <w:tc>
          <w:tcPr>
            <w:tcW w:w="1029" w:type="pct"/>
            <w:tcBorders>
              <w:top w:val="double" w:sz="4" w:space="0" w:color="auto"/>
            </w:tcBorders>
            <w:vAlign w:val="center"/>
          </w:tcPr>
          <w:p w14:paraId="21DB0301" w14:textId="759B540A" w:rsidR="00AF72A7" w:rsidRPr="00221068" w:rsidRDefault="00AF72A7">
            <w:pPr>
              <w:spacing w:before="100" w:after="100" w:line="240" w:lineRule="auto"/>
              <w:jc w:val="center"/>
              <w:rPr>
                <w:ins w:id="933" w:author="رزان الدوسري ID 443203966" w:date="2023-02-10T02:36:00Z"/>
                <w:rFonts w:ascii="Times New Roman" w:hAnsi="Times New Roman" w:cs="Times New Roman"/>
              </w:rPr>
              <w:pPrChange w:id="934" w:author="Unknown" w:date="2023-02-10T02:46:00Z">
                <w:pPr>
                  <w:spacing w:before="240"/>
                  <w:jc w:val="both"/>
                </w:pPr>
              </w:pPrChange>
            </w:pPr>
            <w:r w:rsidRPr="00221068">
              <w:rPr>
                <w:rFonts w:ascii="Times New Roman" w:hAnsi="Times New Roman" w:cs="Times New Roman"/>
              </w:rPr>
              <w:t>2</w:t>
            </w:r>
          </w:p>
        </w:tc>
      </w:tr>
      <w:tr w:rsidR="00AF72A7" w:rsidRPr="00F22B6A" w14:paraId="5FEFA4A3" w14:textId="77777777" w:rsidTr="00AF72A7">
        <w:trPr>
          <w:trHeight w:val="731"/>
          <w:jc w:val="center"/>
        </w:trPr>
        <w:tc>
          <w:tcPr>
            <w:tcW w:w="854" w:type="pct"/>
            <w:vMerge/>
            <w:vAlign w:val="center"/>
          </w:tcPr>
          <w:p w14:paraId="524D3730" w14:textId="77777777" w:rsidR="00AF72A7" w:rsidRPr="00F22B6A" w:rsidRDefault="00AF72A7" w:rsidP="00221068">
            <w:pPr>
              <w:spacing w:before="100" w:after="100" w:line="240" w:lineRule="auto"/>
              <w:jc w:val="center"/>
              <w:rPr>
                <w:rFonts w:ascii="Times New Roman" w:eastAsiaTheme="minorEastAsia" w:hAnsi="Times New Roman" w:cs="Times New Roman"/>
              </w:rPr>
            </w:pPr>
          </w:p>
        </w:tc>
        <w:tc>
          <w:tcPr>
            <w:tcW w:w="3117" w:type="pct"/>
            <w:vAlign w:val="center"/>
          </w:tcPr>
          <w:p w14:paraId="774AFC15" w14:textId="6DD1DC17" w:rsidR="00AF72A7" w:rsidRPr="00181D13" w:rsidRDefault="00AF72A7" w:rsidP="00221068">
            <w:pPr>
              <w:spacing w:before="100" w:after="100" w:line="240" w:lineRule="auto"/>
              <w:rPr>
                <w:rFonts w:ascii="Times New Roman" w:hAnsi="Times New Roman" w:cs="Times New Roman"/>
              </w:rPr>
            </w:pPr>
            <w:r>
              <w:rPr>
                <w:rFonts w:ascii="Times New Roman" w:hAnsi="Times New Roman" w:cs="Times New Roman"/>
              </w:rPr>
              <w:t xml:space="preserve">Create a </w:t>
            </w:r>
            <w:r w:rsidRPr="00E33E8B">
              <w:rPr>
                <w:rFonts w:ascii="Times New Roman" w:hAnsi="Times New Roman" w:cs="Times New Roman"/>
              </w:rPr>
              <w:t xml:space="preserve">popup </w:t>
            </w:r>
            <w:r>
              <w:rPr>
                <w:rFonts w:ascii="Times New Roman" w:hAnsi="Times New Roman" w:cs="Times New Roman"/>
              </w:rPr>
              <w:t>that will be</w:t>
            </w:r>
            <w:r w:rsidRPr="00E33E8B">
              <w:rPr>
                <w:rFonts w:ascii="Times New Roman" w:hAnsi="Times New Roman" w:cs="Times New Roman"/>
              </w:rPr>
              <w:t xml:space="preserve"> trigger</w:t>
            </w:r>
            <w:r>
              <w:rPr>
                <w:rFonts w:ascii="Times New Roman" w:hAnsi="Times New Roman" w:cs="Times New Roman"/>
              </w:rPr>
              <w:t>ed once the user clicks on “No Estimate!” button</w:t>
            </w:r>
            <w:r w:rsidRPr="00E33E8B">
              <w:rPr>
                <w:rFonts w:ascii="Times New Roman" w:hAnsi="Times New Roman" w:cs="Times New Roman"/>
              </w:rPr>
              <w:t xml:space="preserve">, </w:t>
            </w:r>
            <w:r>
              <w:rPr>
                <w:rFonts w:ascii="Times New Roman" w:hAnsi="Times New Roman" w:cs="Times New Roman"/>
              </w:rPr>
              <w:t>containing</w:t>
            </w:r>
            <w:r w:rsidRPr="00E33E8B">
              <w:rPr>
                <w:rFonts w:ascii="Times New Roman" w:hAnsi="Times New Roman" w:cs="Times New Roman"/>
              </w:rPr>
              <w:t xml:space="preserve"> a form </w:t>
            </w:r>
            <w:r>
              <w:rPr>
                <w:rFonts w:ascii="Times New Roman" w:hAnsi="Times New Roman" w:cs="Times New Roman"/>
              </w:rPr>
              <w:t>with</w:t>
            </w:r>
            <w:r w:rsidRPr="00E33E8B">
              <w:rPr>
                <w:rFonts w:ascii="Times New Roman" w:hAnsi="Times New Roman" w:cs="Times New Roman"/>
              </w:rPr>
              <w:t xml:space="preserve"> three distinct fields allowing the user to enter scores for Potential value, Familiarity, and Clarity via 10 buttons numbered 1-10.</w:t>
            </w:r>
          </w:p>
        </w:tc>
        <w:tc>
          <w:tcPr>
            <w:tcW w:w="1029" w:type="pct"/>
            <w:vAlign w:val="center"/>
          </w:tcPr>
          <w:p w14:paraId="12B5B50E" w14:textId="1A3A9C03" w:rsidR="00AF72A7" w:rsidRPr="00221068" w:rsidRDefault="00AF72A7" w:rsidP="00221068">
            <w:pPr>
              <w:spacing w:before="100" w:after="100" w:line="240" w:lineRule="auto"/>
              <w:jc w:val="center"/>
              <w:rPr>
                <w:rFonts w:ascii="Times New Roman" w:hAnsi="Times New Roman" w:cs="Times New Roman"/>
              </w:rPr>
            </w:pPr>
            <w:r w:rsidRPr="00221068">
              <w:rPr>
                <w:rFonts w:ascii="Times New Roman" w:hAnsi="Times New Roman" w:cs="Times New Roman"/>
              </w:rPr>
              <w:t>5</w:t>
            </w:r>
          </w:p>
        </w:tc>
      </w:tr>
      <w:tr w:rsidR="00AF72A7" w:rsidRPr="00F22B6A" w14:paraId="79C3E65C" w14:textId="77777777" w:rsidTr="00AF72A7">
        <w:trPr>
          <w:trHeight w:val="731"/>
          <w:jc w:val="center"/>
          <w:ins w:id="935" w:author="رزان الدوسري ID 443203966" w:date="2023-02-10T02:36:00Z"/>
        </w:trPr>
        <w:tc>
          <w:tcPr>
            <w:tcW w:w="854" w:type="pct"/>
            <w:vMerge/>
            <w:vAlign w:val="center"/>
          </w:tcPr>
          <w:p w14:paraId="5DF1AEF8" w14:textId="77777777" w:rsidR="00AF72A7" w:rsidRPr="00F22B6A" w:rsidRDefault="00AF72A7" w:rsidP="00221068">
            <w:pPr>
              <w:spacing w:before="100" w:after="100" w:line="240" w:lineRule="auto"/>
              <w:jc w:val="center"/>
              <w:rPr>
                <w:ins w:id="936" w:author="رزان الدوسري ID 443203966" w:date="2023-02-10T02:36:00Z"/>
                <w:rFonts w:ascii="Times New Roman" w:eastAsiaTheme="minorEastAsia" w:hAnsi="Times New Roman" w:cs="Times New Roman"/>
              </w:rPr>
            </w:pPr>
          </w:p>
        </w:tc>
        <w:tc>
          <w:tcPr>
            <w:tcW w:w="3117" w:type="pct"/>
            <w:vAlign w:val="center"/>
          </w:tcPr>
          <w:p w14:paraId="1BD24A7F" w14:textId="54EF3682" w:rsidR="00AF72A7" w:rsidRPr="00221068" w:rsidRDefault="00AF72A7">
            <w:pPr>
              <w:spacing w:before="100" w:after="100" w:line="240" w:lineRule="auto"/>
              <w:rPr>
                <w:ins w:id="937" w:author="رزان الدوسري ID 443203966" w:date="2023-02-10T02:36:00Z"/>
                <w:rFonts w:ascii="Times New Roman" w:hAnsi="Times New Roman" w:cs="Times New Roman"/>
              </w:rPr>
              <w:pPrChange w:id="938" w:author="Unknown" w:date="2023-02-10T02:49:00Z">
                <w:pPr>
                  <w:spacing w:before="240"/>
                  <w:jc w:val="both"/>
                </w:pPr>
              </w:pPrChange>
            </w:pPr>
            <w:r w:rsidRPr="00181D13">
              <w:rPr>
                <w:rFonts w:ascii="Times New Roman" w:hAnsi="Times New Roman" w:cs="Times New Roman"/>
              </w:rPr>
              <w:t>Create a color-coded indicator (red for high, orange for moderate, and green for low importance) next to the worthiness score value indicating its importance.</w:t>
            </w:r>
          </w:p>
        </w:tc>
        <w:tc>
          <w:tcPr>
            <w:tcW w:w="1029" w:type="pct"/>
            <w:vAlign w:val="center"/>
          </w:tcPr>
          <w:p w14:paraId="6D809AEA" w14:textId="66580C6D" w:rsidR="00AF72A7" w:rsidRPr="00221068" w:rsidRDefault="00AF72A7">
            <w:pPr>
              <w:spacing w:before="100" w:after="100" w:line="240" w:lineRule="auto"/>
              <w:jc w:val="center"/>
              <w:rPr>
                <w:ins w:id="939" w:author="رزان الدوسري ID 443203966" w:date="2023-02-10T02:36:00Z"/>
                <w:rFonts w:ascii="Times New Roman" w:hAnsi="Times New Roman" w:cs="Times New Roman"/>
              </w:rPr>
              <w:pPrChange w:id="940" w:author="Unknown" w:date="2023-02-10T02:46:00Z">
                <w:pPr>
                  <w:spacing w:before="240"/>
                  <w:jc w:val="both"/>
                </w:pPr>
              </w:pPrChange>
            </w:pPr>
            <w:r w:rsidRPr="00221068">
              <w:rPr>
                <w:rFonts w:ascii="Times New Roman" w:hAnsi="Times New Roman" w:cs="Times New Roman"/>
              </w:rPr>
              <w:t>3</w:t>
            </w:r>
          </w:p>
        </w:tc>
      </w:tr>
      <w:tr w:rsidR="00AF72A7" w:rsidRPr="00F22B6A" w14:paraId="632AFC8D" w14:textId="77777777" w:rsidTr="00AF72A7">
        <w:trPr>
          <w:trHeight w:val="731"/>
          <w:jc w:val="center"/>
        </w:trPr>
        <w:tc>
          <w:tcPr>
            <w:tcW w:w="854" w:type="pct"/>
            <w:vMerge/>
            <w:vAlign w:val="center"/>
          </w:tcPr>
          <w:p w14:paraId="395E7942" w14:textId="77777777" w:rsidR="00AF72A7" w:rsidRPr="00F22B6A" w:rsidRDefault="00AF72A7" w:rsidP="00221068">
            <w:pPr>
              <w:spacing w:before="100" w:after="100" w:line="240" w:lineRule="auto"/>
              <w:jc w:val="center"/>
              <w:rPr>
                <w:rFonts w:ascii="Times New Roman" w:eastAsiaTheme="minorEastAsia" w:hAnsi="Times New Roman" w:cs="Times New Roman"/>
              </w:rPr>
            </w:pPr>
          </w:p>
        </w:tc>
        <w:tc>
          <w:tcPr>
            <w:tcW w:w="3117" w:type="pct"/>
            <w:vAlign w:val="center"/>
          </w:tcPr>
          <w:p w14:paraId="785E9C7C" w14:textId="7098695E" w:rsidR="00AF72A7" w:rsidRPr="00181D13" w:rsidRDefault="00AF72A7" w:rsidP="00221068">
            <w:pPr>
              <w:spacing w:before="100" w:after="100" w:line="240" w:lineRule="auto"/>
              <w:rPr>
                <w:rFonts w:ascii="Times New Roman" w:hAnsi="Times New Roman" w:cs="Times New Roman"/>
              </w:rPr>
            </w:pPr>
            <w:r w:rsidRPr="006E59FC">
              <w:rPr>
                <w:rFonts w:ascii="Times New Roman" w:hAnsi="Times New Roman" w:cs="Times New Roman"/>
              </w:rPr>
              <w:t xml:space="preserve">Implement </w:t>
            </w:r>
            <w:r>
              <w:rPr>
                <w:rFonts w:ascii="Times New Roman" w:hAnsi="Times New Roman" w:cs="Times New Roman"/>
              </w:rPr>
              <w:t>a b</w:t>
            </w:r>
            <w:r w:rsidRPr="006E59FC">
              <w:rPr>
                <w:rFonts w:ascii="Times New Roman" w:hAnsi="Times New Roman" w:cs="Times New Roman"/>
              </w:rPr>
              <w:t>ack-</w:t>
            </w:r>
            <w:r>
              <w:rPr>
                <w:rFonts w:ascii="Times New Roman" w:hAnsi="Times New Roman" w:cs="Times New Roman"/>
              </w:rPr>
              <w:t>e</w:t>
            </w:r>
            <w:r w:rsidRPr="006E59FC">
              <w:rPr>
                <w:rFonts w:ascii="Times New Roman" w:hAnsi="Times New Roman" w:cs="Times New Roman"/>
              </w:rPr>
              <w:t xml:space="preserve">nd </w:t>
            </w:r>
            <w:r>
              <w:rPr>
                <w:rFonts w:ascii="Times New Roman" w:hAnsi="Times New Roman" w:cs="Times New Roman"/>
              </w:rPr>
              <w:t>s</w:t>
            </w:r>
            <w:r w:rsidRPr="006E59FC">
              <w:rPr>
                <w:rFonts w:ascii="Times New Roman" w:hAnsi="Times New Roman" w:cs="Times New Roman"/>
              </w:rPr>
              <w:t>torage</w:t>
            </w:r>
            <w:r>
              <w:rPr>
                <w:rFonts w:ascii="Times New Roman" w:hAnsi="Times New Roman" w:cs="Times New Roman"/>
              </w:rPr>
              <w:t xml:space="preserve"> that stores the </w:t>
            </w:r>
            <w:r w:rsidRPr="00820D33">
              <w:rPr>
                <w:rFonts w:ascii="Times New Roman" w:hAnsi="Times New Roman" w:cs="Times New Roman"/>
              </w:rPr>
              <w:t>dimension</w:t>
            </w:r>
            <w:r>
              <w:rPr>
                <w:rFonts w:ascii="Times New Roman" w:hAnsi="Times New Roman" w:cs="Times New Roman"/>
              </w:rPr>
              <w:t>s</w:t>
            </w:r>
            <w:r w:rsidRPr="00820D33">
              <w:rPr>
                <w:rFonts w:ascii="Times New Roman" w:hAnsi="Times New Roman" w:cs="Times New Roman"/>
              </w:rPr>
              <w:t xml:space="preserve"> score</w:t>
            </w:r>
            <w:r>
              <w:rPr>
                <w:rFonts w:ascii="Times New Roman" w:hAnsi="Times New Roman" w:cs="Times New Roman"/>
              </w:rPr>
              <w:t xml:space="preserve"> and </w:t>
            </w:r>
            <w:r w:rsidRPr="00820D33">
              <w:rPr>
                <w:rFonts w:ascii="Times New Roman" w:hAnsi="Times New Roman" w:cs="Times New Roman"/>
              </w:rPr>
              <w:t>worthiness score</w:t>
            </w:r>
            <w:r>
              <w:rPr>
                <w:rFonts w:ascii="Times New Roman" w:hAnsi="Times New Roman" w:cs="Times New Roman"/>
              </w:rPr>
              <w:t xml:space="preserve"> of each user story.</w:t>
            </w:r>
          </w:p>
        </w:tc>
        <w:tc>
          <w:tcPr>
            <w:tcW w:w="1029" w:type="pct"/>
            <w:vAlign w:val="center"/>
          </w:tcPr>
          <w:p w14:paraId="60A63423" w14:textId="64700E8B" w:rsidR="00AF72A7" w:rsidRPr="00221068" w:rsidRDefault="00AF72A7" w:rsidP="00221068">
            <w:pPr>
              <w:spacing w:before="100" w:after="100" w:line="240" w:lineRule="auto"/>
              <w:jc w:val="center"/>
              <w:rPr>
                <w:rFonts w:ascii="Times New Roman" w:hAnsi="Times New Roman" w:cs="Times New Roman"/>
              </w:rPr>
            </w:pPr>
            <w:r w:rsidRPr="00221068">
              <w:rPr>
                <w:rFonts w:ascii="Times New Roman" w:hAnsi="Times New Roman" w:cs="Times New Roman"/>
              </w:rPr>
              <w:t>7</w:t>
            </w:r>
          </w:p>
        </w:tc>
      </w:tr>
      <w:tr w:rsidR="00AF72A7" w:rsidRPr="00F22B6A" w14:paraId="2CEDBE1E" w14:textId="77777777" w:rsidTr="00AF72A7">
        <w:trPr>
          <w:trHeight w:val="731"/>
          <w:jc w:val="center"/>
          <w:ins w:id="941" w:author="رزان الدوسري ID 443203966" w:date="2023-02-10T02:47:00Z"/>
        </w:trPr>
        <w:tc>
          <w:tcPr>
            <w:tcW w:w="854" w:type="pct"/>
            <w:vMerge/>
            <w:vAlign w:val="center"/>
          </w:tcPr>
          <w:p w14:paraId="0BEC6000" w14:textId="77777777" w:rsidR="00AF72A7" w:rsidRPr="00F22B6A" w:rsidRDefault="00AF72A7" w:rsidP="00221068">
            <w:pPr>
              <w:spacing w:before="100" w:after="100" w:line="240" w:lineRule="auto"/>
              <w:jc w:val="center"/>
              <w:rPr>
                <w:ins w:id="942" w:author="رزان الدوسري ID 443203966" w:date="2023-02-10T02:47:00Z"/>
                <w:rFonts w:ascii="Times New Roman" w:eastAsiaTheme="minorEastAsia" w:hAnsi="Times New Roman" w:cs="Times New Roman"/>
              </w:rPr>
            </w:pPr>
          </w:p>
        </w:tc>
        <w:tc>
          <w:tcPr>
            <w:tcW w:w="3117" w:type="pct"/>
            <w:vAlign w:val="center"/>
          </w:tcPr>
          <w:p w14:paraId="062BAA42" w14:textId="77777777" w:rsidR="00AF72A7" w:rsidRPr="00F22B6A" w:rsidRDefault="00AF72A7">
            <w:pPr>
              <w:spacing w:before="100" w:after="100" w:line="240" w:lineRule="auto"/>
              <w:rPr>
                <w:ins w:id="943" w:author="رزان الدوسري ID 443203966" w:date="2023-02-10T02:48:00Z"/>
                <w:rFonts w:ascii="Times New Roman" w:hAnsi="Times New Roman" w:cs="Times New Roman"/>
              </w:rPr>
              <w:pPrChange w:id="944" w:author="Unknown" w:date="2023-02-10T02:49:00Z">
                <w:pPr>
                  <w:spacing w:before="240"/>
                  <w:jc w:val="both"/>
                </w:pPr>
              </w:pPrChange>
            </w:pPr>
            <w:ins w:id="945" w:author="رزان الدوسري ID 443203966" w:date="2023-02-10T02:47:00Z">
              <w:r w:rsidRPr="00F22B6A">
                <w:rPr>
                  <w:rFonts w:ascii="Times New Roman" w:hAnsi="Times New Roman" w:cs="Times New Roman"/>
                </w:rPr>
                <w:t>Apply</w:t>
              </w:r>
            </w:ins>
            <w:ins w:id="946" w:author="رزان الدوسري ID 443203966" w:date="2023-02-10T02:48:00Z">
              <w:r w:rsidRPr="00F22B6A">
                <w:rPr>
                  <w:rFonts w:ascii="Times New Roman" w:hAnsi="Times New Roman" w:cs="Times New Roman"/>
                </w:rPr>
                <w:t xml:space="preserve"> functional testing:</w:t>
              </w:r>
            </w:ins>
          </w:p>
          <w:p w14:paraId="542F59AD" w14:textId="51773620" w:rsidR="00AF72A7" w:rsidRPr="00F22B6A" w:rsidRDefault="00AF72A7">
            <w:pPr>
              <w:pStyle w:val="ListParagraph"/>
              <w:numPr>
                <w:ilvl w:val="0"/>
                <w:numId w:val="30"/>
              </w:numPr>
              <w:spacing w:before="100" w:after="100" w:line="240" w:lineRule="auto"/>
              <w:ind w:left="311" w:hanging="253"/>
              <w:contextualSpacing w:val="0"/>
              <w:rPr>
                <w:ins w:id="947" w:author="رزان الدوسري ID 443203966" w:date="2023-02-10T02:48:00Z"/>
                <w:rFonts w:ascii="Times New Roman" w:hAnsi="Times New Roman" w:cs="Times New Roman"/>
              </w:rPr>
              <w:pPrChange w:id="948" w:author="Unknown" w:date="2023-02-10T02:49:00Z">
                <w:pPr>
                  <w:pStyle w:val="ListParagraph"/>
                  <w:numPr>
                    <w:numId w:val="30"/>
                  </w:numPr>
                  <w:spacing w:before="240"/>
                  <w:ind w:hanging="360"/>
                  <w:jc w:val="both"/>
                </w:pPr>
              </w:pPrChange>
            </w:pPr>
            <w:r w:rsidRPr="00820D33">
              <w:rPr>
                <w:rFonts w:ascii="Times New Roman" w:hAnsi="Times New Roman" w:cs="Times New Roman"/>
              </w:rPr>
              <w:t xml:space="preserve">Test Case 1: Verify that a user </w:t>
            </w:r>
            <w:proofErr w:type="gramStart"/>
            <w:r w:rsidRPr="00820D33">
              <w:rPr>
                <w:rFonts w:ascii="Times New Roman" w:hAnsi="Times New Roman" w:cs="Times New Roman"/>
              </w:rPr>
              <w:t>is able to</w:t>
            </w:r>
            <w:proofErr w:type="gramEnd"/>
            <w:r w:rsidRPr="00820D33">
              <w:rPr>
                <w:rFonts w:ascii="Times New Roman" w:hAnsi="Times New Roman" w:cs="Times New Roman"/>
              </w:rPr>
              <w:t xml:space="preserve"> assign a score to each dimension of a user story.</w:t>
            </w:r>
          </w:p>
          <w:p w14:paraId="3790286D" w14:textId="5C825972" w:rsidR="00AF72A7" w:rsidRPr="00F22B6A" w:rsidRDefault="00AF72A7">
            <w:pPr>
              <w:pStyle w:val="ListParagraph"/>
              <w:numPr>
                <w:ilvl w:val="0"/>
                <w:numId w:val="30"/>
              </w:numPr>
              <w:spacing w:before="100" w:after="100" w:line="240" w:lineRule="auto"/>
              <w:ind w:left="311" w:hanging="253"/>
              <w:contextualSpacing w:val="0"/>
              <w:rPr>
                <w:ins w:id="949" w:author="رزان الدوسري ID 443203966" w:date="2023-02-10T02:48:00Z"/>
                <w:rFonts w:ascii="Times New Roman" w:hAnsi="Times New Roman" w:cs="Times New Roman"/>
              </w:rPr>
              <w:pPrChange w:id="950" w:author="Unknown" w:date="2023-02-10T02:49:00Z">
                <w:pPr>
                  <w:pStyle w:val="ListParagraph"/>
                  <w:numPr>
                    <w:numId w:val="30"/>
                  </w:numPr>
                  <w:spacing w:before="240"/>
                  <w:ind w:hanging="360"/>
                  <w:jc w:val="both"/>
                </w:pPr>
              </w:pPrChange>
            </w:pPr>
            <w:r w:rsidRPr="00820D33">
              <w:rPr>
                <w:rFonts w:ascii="Times New Roman" w:hAnsi="Times New Roman" w:cs="Times New Roman"/>
              </w:rPr>
              <w:t>Test Case 2: Verify that the worthiness score is calculated correctly based on the scores assigned to each dimension.</w:t>
            </w:r>
          </w:p>
          <w:p w14:paraId="2D7D8B7A" w14:textId="038E29FA" w:rsidR="00AF72A7" w:rsidRPr="00F22B6A" w:rsidRDefault="00AF72A7">
            <w:pPr>
              <w:pStyle w:val="ListParagraph"/>
              <w:numPr>
                <w:ilvl w:val="0"/>
                <w:numId w:val="30"/>
              </w:numPr>
              <w:spacing w:before="100" w:after="100" w:line="240" w:lineRule="auto"/>
              <w:ind w:left="311" w:hanging="253"/>
              <w:contextualSpacing w:val="0"/>
              <w:rPr>
                <w:ins w:id="951" w:author="رزان الدوسري ID 443203966" w:date="2023-02-10T02:47:00Z"/>
                <w:rFonts w:ascii="Times New Roman" w:hAnsi="Times New Roman" w:cs="Times New Roman"/>
                <w:rPrChange w:id="952" w:author="رزان الدوسري ID 443203966" w:date="2023-02-10T02:49:00Z">
                  <w:rPr>
                    <w:ins w:id="953" w:author="رزان الدوسري ID 443203966" w:date="2023-02-10T02:47:00Z"/>
                  </w:rPr>
                </w:rPrChange>
              </w:rPr>
              <w:pPrChange w:id="954" w:author="Unknown" w:date="2023-02-10T02:49:00Z">
                <w:pPr>
                  <w:spacing w:before="240"/>
                  <w:jc w:val="both"/>
                </w:pPr>
              </w:pPrChange>
            </w:pPr>
            <w:r w:rsidRPr="00820D33">
              <w:rPr>
                <w:rFonts w:ascii="Times New Roman" w:hAnsi="Times New Roman" w:cs="Times New Roman"/>
              </w:rPr>
              <w:t>Test Case 3: Verify that the user is unable to submit the worthiness score calculation if any dimension score is missing.</w:t>
            </w:r>
          </w:p>
        </w:tc>
        <w:tc>
          <w:tcPr>
            <w:tcW w:w="1029" w:type="pct"/>
            <w:vAlign w:val="center"/>
          </w:tcPr>
          <w:p w14:paraId="445C8882" w14:textId="1D3E505E" w:rsidR="00AF72A7" w:rsidRPr="00221068" w:rsidRDefault="00AF72A7" w:rsidP="00221068">
            <w:pPr>
              <w:spacing w:before="100" w:after="100" w:line="240" w:lineRule="auto"/>
              <w:jc w:val="center"/>
              <w:rPr>
                <w:ins w:id="955" w:author="رزان الدوسري ID 443203966" w:date="2023-02-10T02:47:00Z"/>
                <w:rFonts w:ascii="Times New Roman" w:hAnsi="Times New Roman" w:cs="Times New Roman"/>
              </w:rPr>
            </w:pPr>
            <w:r w:rsidRPr="00221068">
              <w:rPr>
                <w:rFonts w:ascii="Times New Roman" w:hAnsi="Times New Roman" w:cs="Times New Roman"/>
              </w:rPr>
              <w:t>3</w:t>
            </w:r>
          </w:p>
        </w:tc>
      </w:tr>
      <w:tr w:rsidR="00463107" w:rsidRPr="00F22B6A" w14:paraId="742F5DE1" w14:textId="77777777" w:rsidTr="00AF72A7">
        <w:trPr>
          <w:trHeight w:val="731"/>
          <w:jc w:val="center"/>
          <w:ins w:id="956" w:author="رزان الدوسري ID 443203966" w:date="2023-02-10T02:54:00Z"/>
        </w:trPr>
        <w:tc>
          <w:tcPr>
            <w:tcW w:w="854" w:type="pct"/>
            <w:vMerge w:val="restart"/>
            <w:vAlign w:val="center"/>
          </w:tcPr>
          <w:p w14:paraId="24505AA9" w14:textId="2DF25107" w:rsidR="00463107" w:rsidRPr="00F22B6A" w:rsidRDefault="00463107">
            <w:pPr>
              <w:spacing w:before="100" w:after="100" w:line="240" w:lineRule="auto"/>
              <w:jc w:val="center"/>
              <w:rPr>
                <w:ins w:id="957" w:author="رزان الدوسري ID 443203966" w:date="2023-02-10T02:54:00Z"/>
                <w:rFonts w:ascii="Times New Roman" w:hAnsi="Times New Roman" w:cs="Times New Roman"/>
                <w:b/>
                <w:bCs/>
              </w:rPr>
              <w:pPrChange w:id="958" w:author="Unknown" w:date="2023-02-10T02:54:00Z">
                <w:pPr>
                  <w:spacing w:before="240"/>
                </w:pPr>
              </w:pPrChange>
            </w:pPr>
            <w:ins w:id="959" w:author="رزان الدوسري ID 443203966" w:date="2023-02-10T02:51:00Z">
              <w:r w:rsidRPr="00575563">
                <w:rPr>
                  <w:rFonts w:ascii="Times New Roman" w:hAnsi="Times New Roman" w:cs="Times New Roman"/>
                  <w:b/>
                  <w:bCs/>
                </w:rPr>
                <w:t xml:space="preserve">Feature </w:t>
              </w:r>
            </w:ins>
            <w:r w:rsidR="007D7979">
              <w:rPr>
                <w:rFonts w:ascii="Times New Roman" w:hAnsi="Times New Roman" w:cs="Times New Roman"/>
                <w:b/>
                <w:bCs/>
              </w:rPr>
              <w:t>2</w:t>
            </w:r>
            <w:ins w:id="960" w:author="رزان الدوسري ID 443203966" w:date="2023-02-10T02:51:00Z">
              <w:r w:rsidRPr="00575563">
                <w:rPr>
                  <w:rFonts w:ascii="Times New Roman" w:hAnsi="Times New Roman" w:cs="Times New Roman"/>
                  <w:b/>
                  <w:bCs/>
                </w:rPr>
                <w:t xml:space="preserve">- </w:t>
              </w:r>
            </w:ins>
            <w:r w:rsidRPr="00575563">
              <w:rPr>
                <w:rFonts w:ascii="Times New Roman" w:hAnsi="Times New Roman" w:cs="Times New Roman"/>
                <w:b/>
                <w:bCs/>
              </w:rPr>
              <w:t>View list of suggested UX methods</w:t>
            </w:r>
          </w:p>
        </w:tc>
        <w:tc>
          <w:tcPr>
            <w:tcW w:w="3117" w:type="pct"/>
            <w:vAlign w:val="center"/>
          </w:tcPr>
          <w:p w14:paraId="39B2CCCD" w14:textId="6E7D7DFA" w:rsidR="00463107" w:rsidRPr="00221068" w:rsidRDefault="00463107" w:rsidP="00221068">
            <w:pPr>
              <w:spacing w:before="100" w:after="100" w:line="240" w:lineRule="auto"/>
              <w:rPr>
                <w:ins w:id="961" w:author="رزان الدوسري ID 443203966" w:date="2023-02-10T02:54:00Z"/>
                <w:rFonts w:ascii="Times New Roman" w:hAnsi="Times New Roman" w:cs="Times New Roman"/>
              </w:rPr>
            </w:pPr>
            <w:r w:rsidRPr="00221068">
              <w:rPr>
                <w:rFonts w:ascii="Times New Roman" w:hAnsi="Times New Roman" w:cs="Times New Roman"/>
              </w:rPr>
              <w:t>Create a list of the recommended UX methods using checkboxes and indicate the selection status by modifying the design of the checked item to green.</w:t>
            </w:r>
          </w:p>
        </w:tc>
        <w:tc>
          <w:tcPr>
            <w:tcW w:w="1029" w:type="pct"/>
            <w:vAlign w:val="center"/>
          </w:tcPr>
          <w:p w14:paraId="1B67B249" w14:textId="44BE447E" w:rsidR="00463107" w:rsidRPr="00221068" w:rsidRDefault="00463107" w:rsidP="00221068">
            <w:pPr>
              <w:spacing w:before="100" w:after="100" w:line="240" w:lineRule="auto"/>
              <w:jc w:val="center"/>
              <w:rPr>
                <w:ins w:id="962" w:author="رزان الدوسري ID 443203966" w:date="2023-02-10T02:54:00Z"/>
                <w:rFonts w:ascii="Times New Roman" w:hAnsi="Times New Roman" w:cs="Times New Roman"/>
              </w:rPr>
            </w:pPr>
            <w:r w:rsidRPr="00221068">
              <w:rPr>
                <w:rFonts w:ascii="Times New Roman" w:hAnsi="Times New Roman" w:cs="Times New Roman"/>
              </w:rPr>
              <w:t>5</w:t>
            </w:r>
          </w:p>
        </w:tc>
      </w:tr>
      <w:tr w:rsidR="00463107" w:rsidRPr="00F22B6A" w14:paraId="72DC6056" w14:textId="77777777" w:rsidTr="00AF72A7">
        <w:trPr>
          <w:trHeight w:val="731"/>
          <w:jc w:val="center"/>
          <w:ins w:id="963" w:author="رزان الدوسري ID 443203966" w:date="2023-02-10T02:54:00Z"/>
        </w:trPr>
        <w:tc>
          <w:tcPr>
            <w:tcW w:w="854" w:type="pct"/>
            <w:vMerge/>
            <w:vAlign w:val="center"/>
          </w:tcPr>
          <w:p w14:paraId="680E3664" w14:textId="77777777" w:rsidR="00463107" w:rsidRPr="00F22B6A" w:rsidRDefault="00463107" w:rsidP="00221068">
            <w:pPr>
              <w:spacing w:before="100" w:after="100" w:line="240" w:lineRule="auto"/>
              <w:rPr>
                <w:ins w:id="964" w:author="رزان الدوسري ID 443203966" w:date="2023-02-10T02:54:00Z"/>
                <w:rFonts w:ascii="Times New Roman" w:hAnsi="Times New Roman" w:cs="Times New Roman"/>
                <w:b/>
                <w:bCs/>
              </w:rPr>
            </w:pPr>
          </w:p>
        </w:tc>
        <w:tc>
          <w:tcPr>
            <w:tcW w:w="3117" w:type="pct"/>
            <w:vAlign w:val="center"/>
          </w:tcPr>
          <w:p w14:paraId="201717CC" w14:textId="77777777" w:rsidR="00463107" w:rsidRPr="00F22B6A" w:rsidRDefault="00463107" w:rsidP="00221068">
            <w:pPr>
              <w:spacing w:before="100" w:after="100" w:line="240" w:lineRule="auto"/>
              <w:rPr>
                <w:ins w:id="965" w:author="رزان الدوسري ID 443203966" w:date="2023-02-10T02:53:00Z"/>
                <w:rFonts w:ascii="Times New Roman" w:hAnsi="Times New Roman" w:cs="Times New Roman"/>
              </w:rPr>
            </w:pPr>
            <w:ins w:id="966" w:author="رزان الدوسري ID 443203966" w:date="2023-02-10T02:53:00Z">
              <w:r w:rsidRPr="00F22B6A">
                <w:rPr>
                  <w:rFonts w:ascii="Times New Roman" w:hAnsi="Times New Roman" w:cs="Times New Roman"/>
                </w:rPr>
                <w:t>Apply functional testing:</w:t>
              </w:r>
            </w:ins>
          </w:p>
          <w:p w14:paraId="30F8B498" w14:textId="77777777" w:rsidR="00463107" w:rsidRDefault="00463107" w:rsidP="00101DC2">
            <w:pPr>
              <w:pStyle w:val="ListParagraph"/>
              <w:numPr>
                <w:ilvl w:val="0"/>
                <w:numId w:val="30"/>
              </w:numPr>
              <w:spacing w:before="100" w:after="100" w:line="240" w:lineRule="auto"/>
              <w:ind w:left="311" w:hanging="260"/>
              <w:contextualSpacing w:val="0"/>
              <w:rPr>
                <w:rFonts w:ascii="Times New Roman" w:hAnsi="Times New Roman" w:cs="Times New Roman"/>
              </w:rPr>
            </w:pPr>
            <w:r w:rsidRPr="0076322B">
              <w:rPr>
                <w:rFonts w:ascii="Times New Roman" w:hAnsi="Times New Roman" w:cs="Times New Roman"/>
              </w:rPr>
              <w:t xml:space="preserve">Test Case 1: Verify that a list of suggested UX methods is displayed to the user. </w:t>
            </w:r>
          </w:p>
          <w:p w14:paraId="258DDADC" w14:textId="77777777" w:rsidR="00101DC2" w:rsidRDefault="00463107" w:rsidP="00101DC2">
            <w:pPr>
              <w:pStyle w:val="ListParagraph"/>
              <w:numPr>
                <w:ilvl w:val="0"/>
                <w:numId w:val="30"/>
              </w:numPr>
              <w:spacing w:before="100" w:after="100" w:line="240" w:lineRule="auto"/>
              <w:ind w:left="311" w:hanging="260"/>
              <w:contextualSpacing w:val="0"/>
              <w:rPr>
                <w:rFonts w:ascii="Times New Roman" w:hAnsi="Times New Roman" w:cs="Times New Roman"/>
              </w:rPr>
            </w:pPr>
            <w:r w:rsidRPr="0076322B">
              <w:rPr>
                <w:rFonts w:ascii="Times New Roman" w:hAnsi="Times New Roman" w:cs="Times New Roman"/>
              </w:rPr>
              <w:t>Test Case 2: Verify that the list includes all relevant UX methods.</w:t>
            </w:r>
          </w:p>
          <w:p w14:paraId="78AD06A1" w14:textId="3FEA961E" w:rsidR="00463107" w:rsidRPr="00101DC2" w:rsidRDefault="00463107" w:rsidP="00101DC2">
            <w:pPr>
              <w:pStyle w:val="ListParagraph"/>
              <w:numPr>
                <w:ilvl w:val="0"/>
                <w:numId w:val="30"/>
              </w:numPr>
              <w:spacing w:before="100" w:after="100" w:line="240" w:lineRule="auto"/>
              <w:ind w:left="311" w:hanging="260"/>
              <w:contextualSpacing w:val="0"/>
              <w:rPr>
                <w:ins w:id="967" w:author="رزان الدوسري ID 443203966" w:date="2023-02-10T02:54:00Z"/>
                <w:rFonts w:ascii="Times New Roman" w:hAnsi="Times New Roman" w:cs="Times New Roman"/>
                <w:rPrChange w:id="968" w:author="رزان الدوسري ID 443203966" w:date="2023-02-10T02:59:00Z">
                  <w:rPr>
                    <w:ins w:id="969" w:author="رزان الدوسري ID 443203966" w:date="2023-02-10T02:54:00Z"/>
                  </w:rPr>
                </w:rPrChange>
              </w:rPr>
            </w:pPr>
            <w:r w:rsidRPr="00101DC2">
              <w:rPr>
                <w:rFonts w:ascii="Times New Roman" w:hAnsi="Times New Roman" w:cs="Times New Roman"/>
              </w:rPr>
              <w:t>Test Case 3: Verify that the UX methods are listed in a clear and easily understandable manner.</w:t>
            </w:r>
          </w:p>
        </w:tc>
        <w:tc>
          <w:tcPr>
            <w:tcW w:w="1029" w:type="pct"/>
            <w:vAlign w:val="center"/>
          </w:tcPr>
          <w:p w14:paraId="20E456A3" w14:textId="6FF19102" w:rsidR="00463107" w:rsidRPr="00221068" w:rsidRDefault="00463107" w:rsidP="00221068">
            <w:pPr>
              <w:spacing w:before="100" w:after="100" w:line="240" w:lineRule="auto"/>
              <w:jc w:val="center"/>
              <w:rPr>
                <w:ins w:id="970" w:author="رزان الدوسري ID 443203966" w:date="2023-02-10T02:54:00Z"/>
                <w:rFonts w:ascii="Times New Roman" w:hAnsi="Times New Roman" w:cs="Times New Roman"/>
              </w:rPr>
            </w:pPr>
            <w:r w:rsidRPr="00221068">
              <w:rPr>
                <w:rFonts w:ascii="Times New Roman" w:hAnsi="Times New Roman" w:cs="Times New Roman"/>
              </w:rPr>
              <w:t>3</w:t>
            </w:r>
          </w:p>
        </w:tc>
      </w:tr>
    </w:tbl>
    <w:p w14:paraId="1E339013" w14:textId="07818B3D" w:rsidR="008A1EAA" w:rsidRPr="008A1EAA" w:rsidRDefault="00D35FAD" w:rsidP="008A1EAA">
      <w:pPr>
        <w:pStyle w:val="Caption"/>
        <w:spacing w:before="100" w:line="360" w:lineRule="auto"/>
        <w:jc w:val="center"/>
        <w:rPr>
          <w:rFonts w:ascii="Times New Roman" w:hAnsi="Times New Roman" w:cs="Times New Roman"/>
          <w:bCs/>
          <w:i w:val="0"/>
          <w:iCs w:val="0"/>
          <w:color w:val="auto"/>
          <w:sz w:val="20"/>
          <w:szCs w:val="20"/>
        </w:rPr>
      </w:pPr>
      <w:bookmarkStart w:id="971" w:name="_Toc127569279"/>
      <w:r w:rsidRPr="00D35FAD">
        <w:rPr>
          <w:rFonts w:ascii="Times New Roman" w:hAnsi="Times New Roman" w:cs="Times New Roman"/>
          <w:i w:val="0"/>
          <w:iCs w:val="0"/>
          <w:color w:val="auto"/>
          <w:sz w:val="20"/>
          <w:szCs w:val="20"/>
        </w:rPr>
        <w:t xml:space="preserve">Table </w:t>
      </w:r>
      <w:r w:rsidR="003A2E00">
        <w:rPr>
          <w:rFonts w:ascii="Times New Roman" w:hAnsi="Times New Roman" w:cs="Times New Roman"/>
          <w:i w:val="0"/>
          <w:iCs w:val="0"/>
          <w:color w:val="auto"/>
          <w:sz w:val="20"/>
          <w:szCs w:val="20"/>
        </w:rPr>
        <w:fldChar w:fldCharType="begin"/>
      </w:r>
      <w:r w:rsidR="003A2E00">
        <w:rPr>
          <w:rFonts w:ascii="Times New Roman" w:hAnsi="Times New Roman" w:cs="Times New Roman"/>
          <w:i w:val="0"/>
          <w:iCs w:val="0"/>
          <w:color w:val="auto"/>
          <w:sz w:val="20"/>
          <w:szCs w:val="20"/>
        </w:rPr>
        <w:instrText xml:space="preserve"> SEQ Table \* ARABIC </w:instrText>
      </w:r>
      <w:r w:rsidR="003A2E00">
        <w:rPr>
          <w:rFonts w:ascii="Times New Roman" w:hAnsi="Times New Roman" w:cs="Times New Roman"/>
          <w:i w:val="0"/>
          <w:iCs w:val="0"/>
          <w:color w:val="auto"/>
          <w:sz w:val="20"/>
          <w:szCs w:val="20"/>
        </w:rPr>
        <w:fldChar w:fldCharType="separate"/>
      </w:r>
      <w:r w:rsidR="003A2E00">
        <w:rPr>
          <w:rFonts w:ascii="Times New Roman" w:hAnsi="Times New Roman" w:cs="Times New Roman"/>
          <w:i w:val="0"/>
          <w:iCs w:val="0"/>
          <w:noProof/>
          <w:color w:val="auto"/>
          <w:sz w:val="20"/>
          <w:szCs w:val="20"/>
        </w:rPr>
        <w:t>8</w:t>
      </w:r>
      <w:r w:rsidR="003A2E00">
        <w:rPr>
          <w:rFonts w:ascii="Times New Roman" w:hAnsi="Times New Roman" w:cs="Times New Roman"/>
          <w:i w:val="0"/>
          <w:iCs w:val="0"/>
          <w:color w:val="auto"/>
          <w:sz w:val="20"/>
          <w:szCs w:val="20"/>
        </w:rPr>
        <w:fldChar w:fldCharType="end"/>
      </w:r>
      <w:r w:rsidRPr="00D35FAD">
        <w:rPr>
          <w:rFonts w:ascii="Times New Roman" w:hAnsi="Times New Roman" w:cs="Times New Roman"/>
          <w:i w:val="0"/>
          <w:iCs w:val="0"/>
          <w:color w:val="auto"/>
          <w:sz w:val="20"/>
          <w:szCs w:val="20"/>
        </w:rPr>
        <w:t>.Sprint Backlog of Sprint 2</w:t>
      </w:r>
      <w:bookmarkEnd w:id="971"/>
    </w:p>
    <w:p w14:paraId="210FC1E8" w14:textId="370D8EFF" w:rsidR="00C51FBA" w:rsidRPr="00F22B6A" w:rsidDel="00F92EA1" w:rsidRDefault="006D09CE" w:rsidP="000124B0">
      <w:pPr>
        <w:ind w:left="284"/>
        <w:jc w:val="both"/>
        <w:rPr>
          <w:del w:id="972" w:author="رزان الدوسري ID 443203966" w:date="2023-02-10T02:46:00Z"/>
          <w:rFonts w:ascii="Times New Roman" w:hAnsi="Times New Roman" w:cs="Times New Roman"/>
          <w:b/>
          <w:sz w:val="24"/>
          <w:szCs w:val="24"/>
        </w:rPr>
      </w:pPr>
      <w:r>
        <w:rPr>
          <w:rFonts w:ascii="Times New Roman" w:hAnsi="Times New Roman" w:cs="Times New Roman"/>
          <w:b/>
          <w:sz w:val="24"/>
          <w:szCs w:val="24"/>
        </w:rPr>
        <w:t>Sprint</w:t>
      </w:r>
      <w:r w:rsidRPr="00AE5A4E">
        <w:rPr>
          <w:rFonts w:ascii="Times New Roman" w:hAnsi="Times New Roman" w:cs="Times New Roman"/>
          <w:b/>
          <w:sz w:val="24"/>
          <w:szCs w:val="24"/>
        </w:rPr>
        <w:t xml:space="preserve"> Outcomes:</w:t>
      </w:r>
      <w:del w:id="973" w:author="رزان الدوسري ID 443203966" w:date="2023-02-10T02:46:00Z">
        <w:r w:rsidRPr="0065145A" w:rsidDel="00F92EA1">
          <w:rPr>
            <w:rFonts w:ascii="Times New Roman" w:hAnsi="Times New Roman" w:cs="Times New Roman"/>
            <w:b/>
            <w:bCs/>
            <w:sz w:val="24"/>
            <w:szCs w:val="24"/>
          </w:rPr>
          <w:delText>User Story 1:</w:delText>
        </w:r>
        <w:r w:rsidRPr="0065145A" w:rsidDel="00F92EA1">
          <w:rPr>
            <w:rFonts w:ascii="Times New Roman" w:hAnsi="Times New Roman" w:cs="Times New Roman"/>
            <w:sz w:val="24"/>
            <w:szCs w:val="24"/>
          </w:rPr>
          <w:delText xml:space="preserve"> As a user, I want to go through a wizard (step-by-step guide) when installing the power-up so that I understand how to use it.</w:delText>
        </w:r>
      </w:del>
    </w:p>
    <w:p w14:paraId="68C95651" w14:textId="77777777" w:rsidR="006D09CE" w:rsidRPr="0065145A" w:rsidDel="00D74BAF" w:rsidRDefault="006D09CE" w:rsidP="006D09CE">
      <w:pPr>
        <w:ind w:left="284"/>
        <w:jc w:val="both"/>
        <w:rPr>
          <w:del w:id="974" w:author="رزان الدوسري ID 443203966" w:date="2023-02-10T02:52:00Z"/>
          <w:rFonts w:ascii="Times New Roman" w:hAnsi="Times New Roman" w:cs="Times New Roman"/>
          <w:sz w:val="24"/>
          <w:szCs w:val="24"/>
        </w:rPr>
      </w:pPr>
      <w:del w:id="975" w:author="رزان الدوسري ID 443203966" w:date="2023-02-10T02:52:00Z">
        <w:r w:rsidRPr="0065145A" w:rsidDel="00D74BAF">
          <w:rPr>
            <w:rFonts w:ascii="Times New Roman" w:hAnsi="Times New Roman" w:cs="Times New Roman"/>
            <w:b/>
            <w:bCs/>
            <w:sz w:val="24"/>
            <w:szCs w:val="24"/>
          </w:rPr>
          <w:delText>User Story 2:</w:delText>
        </w:r>
        <w:r w:rsidRPr="0065145A" w:rsidDel="00D74BAF">
          <w:rPr>
            <w:rFonts w:ascii="Times New Roman" w:hAnsi="Times New Roman" w:cs="Times New Roman"/>
            <w:sz w:val="24"/>
            <w:szCs w:val="24"/>
          </w:rPr>
          <w:delText xml:space="preserve"> </w:delText>
        </w:r>
        <w:r w:rsidRPr="0065145A" w:rsidDel="00D74BAF">
          <w:rPr>
            <w:rFonts w:ascii="Times New Roman" w:eastAsia="Times New Roman" w:hAnsi="Times New Roman" w:cs="Times New Roman"/>
            <w:color w:val="000000"/>
            <w:sz w:val="24"/>
            <w:szCs w:val="24"/>
          </w:rPr>
          <w:delText>As a user, I want to go directly to the board after completing the setup process for the power-up, so that I can begin using its features.</w:delText>
        </w:r>
      </w:del>
    </w:p>
    <w:p w14:paraId="0F015AD0" w14:textId="77777777" w:rsidR="006D09CE" w:rsidRPr="0065145A" w:rsidDel="00D74BAF" w:rsidRDefault="006D09CE" w:rsidP="006D09CE">
      <w:pPr>
        <w:ind w:left="284"/>
        <w:jc w:val="both"/>
        <w:rPr>
          <w:del w:id="976" w:author="رزان الدوسري ID 443203966" w:date="2023-02-10T02:55:00Z"/>
          <w:rFonts w:ascii="Times New Roman" w:hAnsi="Times New Roman" w:cs="Times New Roman"/>
          <w:sz w:val="24"/>
          <w:szCs w:val="24"/>
        </w:rPr>
      </w:pPr>
      <w:del w:id="977" w:author="رزان الدوسري ID 443203966" w:date="2023-02-10T02:55:00Z">
        <w:r w:rsidRPr="0065145A" w:rsidDel="00D74BAF">
          <w:rPr>
            <w:rFonts w:ascii="Times New Roman" w:hAnsi="Times New Roman" w:cs="Times New Roman"/>
            <w:b/>
            <w:bCs/>
            <w:sz w:val="24"/>
            <w:szCs w:val="24"/>
          </w:rPr>
          <w:delText>User Story 3:</w:delText>
        </w:r>
        <w:r w:rsidRPr="0065145A" w:rsidDel="00D74BAF">
          <w:rPr>
            <w:rFonts w:ascii="Times New Roman" w:hAnsi="Times New Roman" w:cs="Times New Roman"/>
            <w:sz w:val="24"/>
            <w:szCs w:val="24"/>
          </w:rPr>
          <w:delText xml:space="preserve"> </w:delText>
        </w:r>
        <w:r w:rsidRPr="0065145A" w:rsidDel="00D74BAF">
          <w:rPr>
            <w:rFonts w:ascii="Times New Roman" w:eastAsia="Times New Roman" w:hAnsi="Times New Roman" w:cs="Times New Roman"/>
            <w:color w:val="000000"/>
            <w:sz w:val="24"/>
            <w:szCs w:val="24"/>
          </w:rPr>
          <w:delText>As a user, I want to receive an alert message indicating successful completion of the power-up setup, so that I am certain that everything is set correctly</w:delText>
        </w:r>
        <w:r w:rsidRPr="0065145A" w:rsidDel="00D74BAF">
          <w:rPr>
            <w:rFonts w:ascii="Times New Roman" w:hAnsi="Times New Roman" w:cs="Times New Roman"/>
            <w:sz w:val="24"/>
            <w:szCs w:val="24"/>
          </w:rPr>
          <w:delText>.</w:delText>
        </w:r>
      </w:del>
    </w:p>
    <w:p w14:paraId="42059AEE" w14:textId="77777777" w:rsidR="006D09CE" w:rsidRPr="0065145A" w:rsidDel="00D74BAF" w:rsidRDefault="006D09CE" w:rsidP="006D09CE">
      <w:pPr>
        <w:jc w:val="both"/>
        <w:rPr>
          <w:del w:id="978" w:author="رزان الدوسري ID 443203966" w:date="2023-02-10T02:55:00Z"/>
          <w:rFonts w:ascii="Times New Roman" w:hAnsi="Times New Roman" w:cs="Times New Roman"/>
          <w:b/>
          <w:sz w:val="24"/>
          <w:szCs w:val="24"/>
          <w:rtl/>
        </w:rPr>
      </w:pPr>
      <w:del w:id="979" w:author="رزان الدوسري ID 443203966" w:date="2023-02-10T02:55:00Z">
        <w:r w:rsidRPr="0065145A" w:rsidDel="00D74BAF">
          <w:rPr>
            <w:rFonts w:ascii="Times New Roman" w:hAnsi="Times New Roman" w:cs="Times New Roman"/>
            <w:b/>
            <w:sz w:val="24"/>
            <w:szCs w:val="24"/>
          </w:rPr>
          <w:delText>UI Design of the User Stories:</w:delText>
        </w:r>
      </w:del>
    </w:p>
    <w:p w14:paraId="6C156D3B" w14:textId="77777777" w:rsidR="006D09CE" w:rsidRPr="0065145A" w:rsidDel="00D74BAF" w:rsidRDefault="006D09CE" w:rsidP="006D09CE">
      <w:pPr>
        <w:ind w:left="284"/>
        <w:jc w:val="both"/>
        <w:rPr>
          <w:del w:id="980" w:author="رزان الدوسري ID 443203966" w:date="2023-02-10T02:52:00Z"/>
          <w:rFonts w:ascii="Times New Roman" w:hAnsi="Times New Roman" w:cs="Times New Roman"/>
          <w:sz w:val="24"/>
          <w:szCs w:val="24"/>
        </w:rPr>
      </w:pPr>
      <w:del w:id="981" w:author="رزان الدوسري ID 443203966" w:date="2023-02-10T02:52:00Z">
        <w:r w:rsidRPr="0065145A" w:rsidDel="00D74BAF">
          <w:rPr>
            <w:rFonts w:ascii="Times New Roman" w:hAnsi="Times New Roman" w:cs="Times New Roman"/>
            <w:b/>
            <w:bCs/>
            <w:sz w:val="24"/>
            <w:szCs w:val="24"/>
          </w:rPr>
          <w:delText xml:space="preserve">User Story 1: Wizard creation </w:delText>
        </w:r>
        <w:r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Outline the steps of the wizard by establish a sequence of steps which considers the data needed to initate the power-up. Create forms that represent each step of the wizard. And in each form create buttons, pick lists and other interactable elements to move through each step of the process in a controlled way.</w:delText>
        </w:r>
      </w:del>
    </w:p>
    <w:p w14:paraId="0D0C694C" w14:textId="77777777" w:rsidR="006D09CE" w:rsidRPr="0065145A" w:rsidDel="00D74BAF" w:rsidRDefault="006D09CE" w:rsidP="006D09CE">
      <w:pPr>
        <w:ind w:left="284"/>
        <w:jc w:val="both"/>
        <w:rPr>
          <w:del w:id="982" w:author="رزان الدوسري ID 443203966" w:date="2023-02-10T02:52:00Z"/>
          <w:rFonts w:ascii="Times New Roman" w:hAnsi="Times New Roman" w:cs="Times New Roman"/>
          <w:sz w:val="24"/>
          <w:szCs w:val="24"/>
        </w:rPr>
      </w:pPr>
      <w:del w:id="983" w:author="رزان الدوسري ID 443203966" w:date="2023-02-10T02:52:00Z">
        <w:r w:rsidRPr="0065145A" w:rsidDel="00D74BAF">
          <w:rPr>
            <w:rFonts w:ascii="Times New Roman" w:hAnsi="Times New Roman" w:cs="Times New Roman"/>
            <w:b/>
            <w:bCs/>
            <w:sz w:val="24"/>
            <w:szCs w:val="24"/>
          </w:rPr>
          <w:delText>User Story 2: Navigation creation</w:delText>
        </w:r>
        <w:r w:rsidRPr="0065145A" w:rsidDel="00D74BAF">
          <w:rPr>
            <w:rFonts w:ascii="Times New Roman" w:hAnsi="Times New Roman" w:cs="Times New Roman"/>
            <w:sz w:val="24"/>
            <w:szCs w:val="24"/>
          </w:rPr>
          <w:delText xml:space="preserve"> </w:delText>
        </w:r>
        <w:r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create a “Navigate” or “Go to Board” button on the final screen of the power-up setup wizard, so that the user can quickly and easily access the board that the user wish to integrate the power-up with once set-up is completed.</w:delText>
        </w:r>
      </w:del>
    </w:p>
    <w:p w14:paraId="30303BA3" w14:textId="77777777" w:rsidR="006D09CE" w:rsidRPr="0065145A" w:rsidDel="00D74BAF" w:rsidRDefault="006D09CE" w:rsidP="006D09CE">
      <w:pPr>
        <w:ind w:left="284"/>
        <w:jc w:val="both"/>
        <w:rPr>
          <w:del w:id="984" w:author="رزان الدوسري ID 443203966" w:date="2023-02-10T02:55:00Z"/>
          <w:rFonts w:ascii="Times New Roman" w:hAnsi="Times New Roman" w:cs="Times New Roman"/>
          <w:sz w:val="24"/>
          <w:szCs w:val="24"/>
        </w:rPr>
      </w:pPr>
      <w:del w:id="985" w:author="رزان الدوسري ID 443203966" w:date="2023-02-10T02:55:00Z">
        <w:r w:rsidRPr="0065145A" w:rsidDel="00D74BAF">
          <w:rPr>
            <w:rFonts w:ascii="Times New Roman" w:hAnsi="Times New Roman" w:cs="Times New Roman"/>
            <w:b/>
            <w:bCs/>
            <w:sz w:val="24"/>
            <w:szCs w:val="24"/>
          </w:rPr>
          <w:delText xml:space="preserve">User Story 3: Alert message box creation </w:delText>
        </w:r>
        <w:r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create an alert message box that will appear after the user has completed their power-up setup. This message box should indicate the successful completion of the setup and be displayed on the project board where the setup was performed.</w:delText>
        </w:r>
      </w:del>
    </w:p>
    <w:p w14:paraId="456CAA71" w14:textId="77777777" w:rsidR="006D09CE" w:rsidRPr="0065145A" w:rsidDel="00D74BAF" w:rsidRDefault="006D09CE" w:rsidP="006D09CE">
      <w:pPr>
        <w:jc w:val="both"/>
        <w:rPr>
          <w:del w:id="986" w:author="رزان الدوسري ID 443203966" w:date="2023-02-10T02:55:00Z"/>
          <w:rFonts w:ascii="Times New Roman" w:hAnsi="Times New Roman" w:cs="Times New Roman"/>
          <w:b/>
          <w:sz w:val="24"/>
          <w:szCs w:val="24"/>
        </w:rPr>
      </w:pPr>
      <w:del w:id="987" w:author="رزان الدوسري ID 443203966" w:date="2023-02-10T02:55:00Z">
        <w:r w:rsidRPr="0065145A" w:rsidDel="00D74BAF">
          <w:rPr>
            <w:rFonts w:ascii="Times New Roman" w:hAnsi="Times New Roman" w:cs="Times New Roman"/>
            <w:b/>
            <w:sz w:val="24"/>
            <w:szCs w:val="24"/>
          </w:rPr>
          <w:delText>Development of the User Stories:</w:delText>
        </w:r>
      </w:del>
    </w:p>
    <w:p w14:paraId="74D37CCD" w14:textId="77777777" w:rsidR="006D09CE" w:rsidRPr="0065145A" w:rsidDel="00D74BAF" w:rsidRDefault="006D09CE" w:rsidP="006D09CE">
      <w:pPr>
        <w:ind w:left="284"/>
        <w:jc w:val="both"/>
        <w:rPr>
          <w:del w:id="988" w:author="رزان الدوسري ID 443203966" w:date="2023-02-10T02:52:00Z"/>
          <w:rFonts w:ascii="Times New Roman" w:hAnsi="Times New Roman" w:cs="Times New Roman"/>
          <w:b/>
          <w:bCs/>
          <w:sz w:val="24"/>
          <w:szCs w:val="24"/>
        </w:rPr>
      </w:pPr>
      <w:del w:id="989" w:author="رزان الدوسري ID 443203966" w:date="2023-02-10T02:52:00Z">
        <w:r w:rsidRPr="0065145A" w:rsidDel="00D74BAF">
          <w:rPr>
            <w:rFonts w:ascii="Times New Roman" w:hAnsi="Times New Roman" w:cs="Times New Roman"/>
            <w:b/>
            <w:bCs/>
            <w:sz w:val="24"/>
            <w:szCs w:val="24"/>
          </w:rPr>
          <w:delText xml:space="preserve">User Story 1: Modal component creation </w:delText>
        </w:r>
        <w:r w:rsidRPr="0065145A" w:rsidDel="00D74BAF">
          <w:rPr>
            <w:rFonts w:ascii="Times New Roman" w:eastAsiaTheme="minorEastAsia" w:hAnsi="Times New Roman" w:cs="Times New Roman"/>
            <w:bCs/>
            <w:sz w:val="24"/>
            <w:szCs w:val="24"/>
          </w:rPr>
          <w:delText>–</w:delText>
        </w:r>
        <w:r w:rsidRPr="0065145A" w:rsidDel="00D74BAF">
          <w:rPr>
            <w:rFonts w:ascii="Times New Roman" w:hAnsi="Times New Roman" w:cs="Times New Roman"/>
            <w:b/>
            <w:bCs/>
            <w:sz w:val="24"/>
            <w:szCs w:val="24"/>
          </w:rPr>
          <w:delText xml:space="preserve"> </w:delText>
        </w:r>
        <w:r w:rsidRPr="0065145A" w:rsidDel="00D74BAF">
          <w:rPr>
            <w:rFonts w:ascii="Times New Roman" w:hAnsi="Times New Roman" w:cs="Times New Roman"/>
            <w:sz w:val="24"/>
            <w:szCs w:val="24"/>
          </w:rPr>
          <w:delText xml:space="preserve">create a modal component that contains a wizard, and in this modal, create tabs to represent each step of the wizard. Within each tab, create a form that includes the necessary fields and buttons. </w:delText>
        </w:r>
      </w:del>
    </w:p>
    <w:p w14:paraId="7067B6D0" w14:textId="77777777" w:rsidR="006D09CE" w:rsidRPr="0065145A" w:rsidDel="00D74BAF" w:rsidRDefault="006D09CE" w:rsidP="006D09CE">
      <w:pPr>
        <w:ind w:left="284"/>
        <w:jc w:val="both"/>
        <w:rPr>
          <w:del w:id="990" w:author="رزان الدوسري ID 443203966" w:date="2023-02-10T02:52:00Z"/>
          <w:rFonts w:ascii="Times New Roman" w:eastAsiaTheme="minorEastAsia" w:hAnsi="Times New Roman" w:cs="Times New Roman"/>
          <w:bCs/>
          <w:sz w:val="24"/>
          <w:szCs w:val="24"/>
        </w:rPr>
      </w:pPr>
      <w:del w:id="991" w:author="رزان الدوسري ID 443203966" w:date="2023-02-10T02:52:00Z">
        <w:r w:rsidRPr="0065145A" w:rsidDel="00D74BAF">
          <w:rPr>
            <w:rFonts w:ascii="Times New Roman" w:hAnsi="Times New Roman" w:cs="Times New Roman"/>
            <w:b/>
            <w:bCs/>
            <w:sz w:val="24"/>
            <w:szCs w:val="24"/>
          </w:rPr>
          <w:delText>User Story 2: Navigation creation</w:delText>
        </w:r>
        <w:r w:rsidRPr="0065145A" w:rsidDel="00D74BAF">
          <w:rPr>
            <w:rFonts w:ascii="Times New Roman" w:eastAsiaTheme="minorEastAsia" w:hAnsi="Times New Roman" w:cs="Times New Roman"/>
            <w:bCs/>
            <w:sz w:val="24"/>
            <w:szCs w:val="24"/>
          </w:rPr>
          <w:delText xml:space="preserve"> – create a button in the last step of the wizard, and assign  a trigger to it that navigates the user to the board where power-up was installed.</w:delText>
        </w:r>
      </w:del>
    </w:p>
    <w:p w14:paraId="55DD2A98" w14:textId="77777777" w:rsidR="006D09CE" w:rsidRPr="0065145A" w:rsidDel="00D74BAF" w:rsidRDefault="006D09CE" w:rsidP="006D09CE">
      <w:pPr>
        <w:ind w:left="284"/>
        <w:jc w:val="both"/>
        <w:rPr>
          <w:del w:id="992" w:author="رزان الدوسري ID 443203966" w:date="2023-02-10T02:55:00Z"/>
          <w:rFonts w:ascii="Times New Roman" w:hAnsi="Times New Roman" w:cs="Times New Roman"/>
          <w:b/>
          <w:bCs/>
          <w:sz w:val="24"/>
          <w:szCs w:val="24"/>
        </w:rPr>
      </w:pPr>
      <w:del w:id="993" w:author="رزان الدوسري ID 443203966" w:date="2023-02-10T02:55:00Z">
        <w:r w:rsidRPr="0065145A" w:rsidDel="00D74BAF">
          <w:rPr>
            <w:rFonts w:ascii="Times New Roman" w:hAnsi="Times New Roman" w:cs="Times New Roman"/>
            <w:b/>
            <w:bCs/>
            <w:sz w:val="24"/>
            <w:szCs w:val="24"/>
          </w:rPr>
          <w:delText xml:space="preserve">User Story 3: Alert component creation </w:delText>
        </w:r>
        <w:r w:rsidRPr="0065145A" w:rsidDel="00D74BAF">
          <w:rPr>
            <w:rFonts w:ascii="Times New Roman" w:eastAsiaTheme="minorEastAsia" w:hAnsi="Times New Roman" w:cs="Times New Roman"/>
            <w:bCs/>
            <w:sz w:val="24"/>
            <w:szCs w:val="24"/>
          </w:rPr>
          <w:delText xml:space="preserve">– create an alert component that triggers once the </w:delText>
        </w:r>
        <w:r w:rsidRPr="0065145A" w:rsidDel="00D74BAF">
          <w:rPr>
            <w:rFonts w:ascii="Times New Roman" w:hAnsi="Times New Roman" w:cs="Times New Roman"/>
            <w:sz w:val="24"/>
            <w:szCs w:val="24"/>
          </w:rPr>
          <w:delText>power-up setup has been successfully completed.</w:delText>
        </w:r>
      </w:del>
    </w:p>
    <w:p w14:paraId="20B7EBC0" w14:textId="77777777" w:rsidR="006D09CE" w:rsidRPr="0065145A" w:rsidDel="00D74BAF" w:rsidRDefault="006D09CE" w:rsidP="006D09CE">
      <w:pPr>
        <w:jc w:val="both"/>
        <w:rPr>
          <w:del w:id="994" w:author="رزان الدوسري ID 443203966" w:date="2023-02-10T02:55:00Z"/>
          <w:rFonts w:ascii="Times New Roman" w:hAnsi="Times New Roman" w:cs="Times New Roman"/>
          <w:b/>
          <w:sz w:val="24"/>
          <w:szCs w:val="24"/>
        </w:rPr>
      </w:pPr>
      <w:del w:id="995" w:author="رزان الدوسري ID 443203966" w:date="2023-02-10T02:55:00Z">
        <w:r w:rsidRPr="0065145A" w:rsidDel="00D74BAF">
          <w:rPr>
            <w:rFonts w:ascii="Times New Roman" w:hAnsi="Times New Roman" w:cs="Times New Roman"/>
            <w:b/>
            <w:sz w:val="24"/>
            <w:szCs w:val="24"/>
          </w:rPr>
          <w:delText>Test of the User Stories:</w:delText>
        </w:r>
      </w:del>
    </w:p>
    <w:p w14:paraId="4ADBF91E" w14:textId="77777777" w:rsidR="006D09CE" w:rsidRPr="0065145A" w:rsidDel="00D74BAF" w:rsidRDefault="006D09CE" w:rsidP="006D09CE">
      <w:pPr>
        <w:ind w:left="284"/>
        <w:jc w:val="both"/>
        <w:rPr>
          <w:del w:id="996" w:author="رزان الدوسري ID 443203966" w:date="2023-02-10T02:53:00Z"/>
          <w:rFonts w:ascii="Times New Roman" w:eastAsiaTheme="minorEastAsia" w:hAnsi="Times New Roman" w:cs="Times New Roman"/>
          <w:bCs/>
          <w:sz w:val="24"/>
          <w:szCs w:val="24"/>
        </w:rPr>
      </w:pPr>
      <w:del w:id="997" w:author="رزان الدوسري ID 443203966" w:date="2023-02-10T02:53:00Z">
        <w:r w:rsidRPr="0065145A" w:rsidDel="00D74BAF">
          <w:rPr>
            <w:rFonts w:ascii="Times New Roman" w:hAnsi="Times New Roman" w:cs="Times New Roman"/>
            <w:b/>
            <w:bCs/>
            <w:sz w:val="24"/>
            <w:szCs w:val="24"/>
          </w:rPr>
          <w:delText>User Story 1:</w:delText>
        </w:r>
      </w:del>
    </w:p>
    <w:p w14:paraId="73F0E1F7" w14:textId="77777777" w:rsidR="006D09CE" w:rsidRPr="0065145A" w:rsidDel="00D74BAF" w:rsidRDefault="006D09CE" w:rsidP="006D09CE">
      <w:pPr>
        <w:pStyle w:val="ListParagraph"/>
        <w:numPr>
          <w:ilvl w:val="0"/>
          <w:numId w:val="18"/>
        </w:numPr>
        <w:ind w:left="992" w:hanging="357"/>
        <w:contextualSpacing w:val="0"/>
        <w:jc w:val="both"/>
        <w:rPr>
          <w:del w:id="998" w:author="رزان الدوسري ID 443203966" w:date="2023-02-10T02:53:00Z"/>
          <w:rFonts w:ascii="Times New Roman" w:hAnsi="Times New Roman" w:cs="Times New Roman"/>
          <w:sz w:val="24"/>
          <w:szCs w:val="24"/>
        </w:rPr>
      </w:pPr>
      <w:del w:id="999" w:author="رزان الدوسري ID 443203966" w:date="2023-02-10T02:53:00Z">
        <w:r w:rsidRPr="0065145A" w:rsidDel="00D74BAF">
          <w:rPr>
            <w:rFonts w:ascii="Times New Roman" w:hAnsi="Times New Roman" w:cs="Times New Roman"/>
            <w:sz w:val="24"/>
            <w:szCs w:val="24"/>
          </w:rPr>
          <w:delText>Test Case 1: Verify that the wizard is the first screen displayed after the power-up is installed.</w:delText>
        </w:r>
      </w:del>
    </w:p>
    <w:p w14:paraId="7B19BA69" w14:textId="77777777" w:rsidR="006D09CE" w:rsidRPr="0065145A" w:rsidDel="00D74BAF" w:rsidRDefault="006D09CE" w:rsidP="006D09CE">
      <w:pPr>
        <w:pStyle w:val="ListParagraph"/>
        <w:numPr>
          <w:ilvl w:val="0"/>
          <w:numId w:val="18"/>
        </w:numPr>
        <w:ind w:left="992" w:hanging="357"/>
        <w:contextualSpacing w:val="0"/>
        <w:jc w:val="both"/>
        <w:rPr>
          <w:del w:id="1000" w:author="رزان الدوسري ID 443203966" w:date="2023-02-10T02:53:00Z"/>
          <w:rFonts w:ascii="Times New Roman" w:hAnsi="Times New Roman" w:cs="Times New Roman"/>
          <w:sz w:val="24"/>
          <w:szCs w:val="24"/>
        </w:rPr>
      </w:pPr>
      <w:del w:id="1001" w:author="رزان الدوسري ID 443203966" w:date="2023-02-10T02:53:00Z">
        <w:r w:rsidRPr="0065145A" w:rsidDel="00D74BAF">
          <w:rPr>
            <w:rFonts w:ascii="Times New Roman" w:hAnsi="Times New Roman" w:cs="Times New Roman"/>
            <w:sz w:val="24"/>
            <w:szCs w:val="24"/>
          </w:rPr>
          <w:delText>Test Case 2: Verify that the wizard has multiple steps to guide the user through the setup process.</w:delText>
        </w:r>
      </w:del>
    </w:p>
    <w:p w14:paraId="25114DC0" w14:textId="77777777" w:rsidR="006D09CE" w:rsidRPr="0065145A" w:rsidDel="00D74BAF" w:rsidRDefault="006D09CE" w:rsidP="006D09CE">
      <w:pPr>
        <w:pStyle w:val="ListParagraph"/>
        <w:numPr>
          <w:ilvl w:val="0"/>
          <w:numId w:val="18"/>
        </w:numPr>
        <w:ind w:left="992" w:hanging="357"/>
        <w:contextualSpacing w:val="0"/>
        <w:jc w:val="both"/>
        <w:rPr>
          <w:del w:id="1002" w:author="رزان الدوسري ID 443203966" w:date="2023-02-10T02:53:00Z"/>
          <w:rFonts w:ascii="Times New Roman" w:hAnsi="Times New Roman" w:cs="Times New Roman"/>
          <w:sz w:val="24"/>
          <w:szCs w:val="24"/>
        </w:rPr>
      </w:pPr>
      <w:del w:id="1003" w:author="رزان الدوسري ID 443203966" w:date="2023-02-10T02:53:00Z">
        <w:r w:rsidRPr="0065145A" w:rsidDel="00D74BAF">
          <w:rPr>
            <w:rFonts w:ascii="Times New Roman" w:hAnsi="Times New Roman" w:cs="Times New Roman"/>
            <w:sz w:val="24"/>
            <w:szCs w:val="24"/>
          </w:rPr>
          <w:delText>Test Case 3: Verify that each step in the wizard has clear instructions and visual aids to help the user understand what needs to be done.</w:delText>
        </w:r>
      </w:del>
    </w:p>
    <w:p w14:paraId="23E07F1E" w14:textId="77777777" w:rsidR="006D09CE" w:rsidRPr="0065145A" w:rsidDel="00D74BAF" w:rsidRDefault="006D09CE" w:rsidP="006D09CE">
      <w:pPr>
        <w:pStyle w:val="ListParagraph"/>
        <w:numPr>
          <w:ilvl w:val="0"/>
          <w:numId w:val="18"/>
        </w:numPr>
        <w:ind w:left="992" w:hanging="357"/>
        <w:contextualSpacing w:val="0"/>
        <w:jc w:val="both"/>
        <w:rPr>
          <w:del w:id="1004" w:author="رزان الدوسري ID 443203966" w:date="2023-02-10T02:53:00Z"/>
          <w:rFonts w:ascii="Times New Roman" w:hAnsi="Times New Roman" w:cs="Times New Roman"/>
          <w:sz w:val="24"/>
          <w:szCs w:val="24"/>
        </w:rPr>
      </w:pPr>
      <w:del w:id="1005" w:author="رزان الدوسري ID 443203966" w:date="2023-02-10T02:53:00Z">
        <w:r w:rsidRPr="0065145A" w:rsidDel="00D74BAF">
          <w:rPr>
            <w:rFonts w:ascii="Times New Roman" w:hAnsi="Times New Roman" w:cs="Times New Roman"/>
            <w:sz w:val="24"/>
            <w:szCs w:val="24"/>
          </w:rPr>
          <w:delText>Test Case 4: Verify that the user is not allowed to proceed to the next step until all required information is entered in the current step.</w:delText>
        </w:r>
      </w:del>
    </w:p>
    <w:p w14:paraId="7679567F" w14:textId="77777777" w:rsidR="006D09CE" w:rsidRPr="0065145A" w:rsidDel="00D74BAF" w:rsidRDefault="006D09CE" w:rsidP="006D09CE">
      <w:pPr>
        <w:ind w:left="284"/>
        <w:jc w:val="both"/>
        <w:rPr>
          <w:del w:id="1006" w:author="رزان الدوسري ID 443203966" w:date="2023-02-10T02:55:00Z"/>
          <w:rFonts w:ascii="Times New Roman" w:eastAsiaTheme="minorEastAsia" w:hAnsi="Times New Roman" w:cs="Times New Roman"/>
          <w:b/>
          <w:bCs/>
          <w:sz w:val="24"/>
          <w:szCs w:val="24"/>
        </w:rPr>
      </w:pPr>
      <w:del w:id="1007" w:author="رزان الدوسري ID 443203966" w:date="2023-02-10T02:55:00Z">
        <w:r w:rsidRPr="0065145A" w:rsidDel="00D74BAF">
          <w:rPr>
            <w:rFonts w:ascii="Times New Roman" w:hAnsi="Times New Roman" w:cs="Times New Roman"/>
            <w:b/>
            <w:bCs/>
            <w:sz w:val="24"/>
            <w:szCs w:val="24"/>
          </w:rPr>
          <w:delText xml:space="preserve">User Story 2: </w:delText>
        </w:r>
      </w:del>
    </w:p>
    <w:p w14:paraId="27F8339C" w14:textId="77777777" w:rsidR="006D09CE" w:rsidRPr="0065145A" w:rsidDel="00D74BAF" w:rsidRDefault="006D09CE" w:rsidP="006D09CE">
      <w:pPr>
        <w:pStyle w:val="ListParagraph"/>
        <w:numPr>
          <w:ilvl w:val="0"/>
          <w:numId w:val="18"/>
        </w:numPr>
        <w:ind w:left="992" w:hanging="357"/>
        <w:contextualSpacing w:val="0"/>
        <w:jc w:val="both"/>
        <w:rPr>
          <w:del w:id="1008" w:author="رزان الدوسري ID 443203966" w:date="2023-02-10T02:55:00Z"/>
          <w:rFonts w:ascii="Times New Roman" w:hAnsi="Times New Roman" w:cs="Times New Roman"/>
          <w:sz w:val="24"/>
          <w:szCs w:val="24"/>
        </w:rPr>
      </w:pPr>
      <w:del w:id="1009" w:author="رزان الدوسري ID 443203966" w:date="2023-02-10T02:55:00Z">
        <w:r w:rsidRPr="0065145A" w:rsidDel="00D74BAF">
          <w:rPr>
            <w:rFonts w:ascii="Times New Roman" w:hAnsi="Times New Roman" w:cs="Times New Roman"/>
            <w:sz w:val="24"/>
            <w:szCs w:val="24"/>
          </w:rPr>
          <w:delText>Test Case 1: Verify that the user is taken directly to the board after completing the wizard.</w:delText>
        </w:r>
      </w:del>
    </w:p>
    <w:p w14:paraId="77E0A9AE" w14:textId="77777777" w:rsidR="006D09CE" w:rsidRPr="0065145A" w:rsidDel="00D74BAF" w:rsidRDefault="006D09CE" w:rsidP="006D09CE">
      <w:pPr>
        <w:pStyle w:val="ListParagraph"/>
        <w:numPr>
          <w:ilvl w:val="0"/>
          <w:numId w:val="18"/>
        </w:numPr>
        <w:ind w:left="992" w:hanging="357"/>
        <w:contextualSpacing w:val="0"/>
        <w:jc w:val="both"/>
        <w:rPr>
          <w:del w:id="1010" w:author="رزان الدوسري ID 443203966" w:date="2023-02-10T02:55:00Z"/>
          <w:rFonts w:ascii="Times New Roman" w:hAnsi="Times New Roman" w:cs="Times New Roman"/>
          <w:sz w:val="24"/>
          <w:szCs w:val="24"/>
        </w:rPr>
      </w:pPr>
      <w:del w:id="1011" w:author="رزان الدوسري ID 443203966" w:date="2023-02-10T02:55:00Z">
        <w:r w:rsidRPr="0065145A" w:rsidDel="00D74BAF">
          <w:rPr>
            <w:rFonts w:ascii="Times New Roman" w:hAnsi="Times New Roman" w:cs="Times New Roman"/>
            <w:sz w:val="24"/>
            <w:szCs w:val="24"/>
          </w:rPr>
          <w:delText>Test Case 2: Verify that all power-up features are available and functional on the board.</w:delText>
        </w:r>
      </w:del>
    </w:p>
    <w:p w14:paraId="00DA7964" w14:textId="77777777" w:rsidR="006D09CE" w:rsidRPr="0065145A" w:rsidDel="00D74BAF" w:rsidRDefault="006D09CE" w:rsidP="006D09CE">
      <w:pPr>
        <w:ind w:left="284"/>
        <w:jc w:val="both"/>
        <w:rPr>
          <w:del w:id="1012" w:author="رزان الدوسري ID 443203966" w:date="2023-02-10T02:59:00Z"/>
          <w:rFonts w:ascii="Times New Roman" w:eastAsiaTheme="minorEastAsia" w:hAnsi="Times New Roman" w:cs="Times New Roman"/>
          <w:b/>
          <w:bCs/>
          <w:sz w:val="24"/>
          <w:szCs w:val="24"/>
        </w:rPr>
      </w:pPr>
      <w:del w:id="1013" w:author="رزان الدوسري ID 443203966" w:date="2023-02-10T02:59:00Z">
        <w:r w:rsidRPr="0065145A" w:rsidDel="00D74BAF">
          <w:rPr>
            <w:rFonts w:ascii="Times New Roman" w:hAnsi="Times New Roman" w:cs="Times New Roman"/>
            <w:b/>
            <w:bCs/>
            <w:sz w:val="24"/>
            <w:szCs w:val="24"/>
          </w:rPr>
          <w:delText xml:space="preserve">User Story 3: </w:delText>
        </w:r>
      </w:del>
    </w:p>
    <w:p w14:paraId="586FAA7F" w14:textId="77777777" w:rsidR="006D09CE" w:rsidRDefault="006D09CE" w:rsidP="006D09CE">
      <w:pPr>
        <w:rPr>
          <w:ins w:id="1014" w:author="رزان الدوسري ID 443203966" w:date="2023-02-10T03:06:00Z"/>
          <w:rFonts w:ascii="Times New Roman" w:hAnsi="Times New Roman" w:cs="Times New Roman"/>
          <w:b/>
          <w:sz w:val="24"/>
          <w:szCs w:val="24"/>
        </w:rPr>
      </w:pPr>
    </w:p>
    <w:p w14:paraId="4EECBAAE" w14:textId="77777777" w:rsidR="006D09CE" w:rsidRDefault="006D09CE" w:rsidP="006D09CE">
      <w:pPr>
        <w:keepNext/>
        <w:spacing w:line="240" w:lineRule="auto"/>
        <w:jc w:val="center"/>
      </w:pPr>
      <w:r>
        <w:rPr>
          <w:rFonts w:ascii="Times New Roman" w:hAnsi="Times New Roman" w:cs="Times New Roman"/>
          <w:b/>
          <w:noProof/>
          <w:sz w:val="24"/>
          <w:szCs w:val="24"/>
        </w:rPr>
        <w:drawing>
          <wp:inline distT="0" distB="0" distL="0" distR="0" wp14:anchorId="78F603AE" wp14:editId="315A817B">
            <wp:extent cx="3873500" cy="2375545"/>
            <wp:effectExtent l="12700" t="12700" r="1270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90840" cy="2386179"/>
                    </a:xfrm>
                    <a:prstGeom prst="rect">
                      <a:avLst/>
                    </a:prstGeom>
                    <a:ln w="3175">
                      <a:solidFill>
                        <a:schemeClr val="tx1"/>
                      </a:solidFill>
                    </a:ln>
                  </pic:spPr>
                </pic:pic>
              </a:graphicData>
            </a:graphic>
          </wp:inline>
        </w:drawing>
      </w:r>
    </w:p>
    <w:p w14:paraId="2191492A" w14:textId="2872D947" w:rsidR="00F64E4F" w:rsidRDefault="006D09CE" w:rsidP="00F64E4F">
      <w:pPr>
        <w:pStyle w:val="Caption"/>
        <w:spacing w:line="276" w:lineRule="auto"/>
        <w:jc w:val="center"/>
        <w:rPr>
          <w:rFonts w:ascii="Times New Roman" w:hAnsi="Times New Roman" w:cs="Times New Roman"/>
          <w:i w:val="0"/>
          <w:iCs w:val="0"/>
          <w:color w:val="auto"/>
          <w:sz w:val="20"/>
          <w:szCs w:val="20"/>
        </w:rPr>
      </w:pPr>
      <w:bookmarkStart w:id="1015" w:name="_Toc126973910"/>
      <w:bookmarkStart w:id="1016" w:name="_Toc128133757"/>
      <w:r w:rsidRPr="009F213F">
        <w:rPr>
          <w:rFonts w:ascii="Times New Roman" w:hAnsi="Times New Roman" w:cs="Times New Roman"/>
          <w:i w:val="0"/>
          <w:iCs w:val="0"/>
          <w:color w:val="auto"/>
          <w:sz w:val="20"/>
          <w:szCs w:val="20"/>
        </w:rPr>
        <w:t xml:space="preserve">Figure </w:t>
      </w:r>
      <w:r w:rsidRPr="009F213F">
        <w:rPr>
          <w:rFonts w:ascii="Times New Roman" w:hAnsi="Times New Roman" w:cs="Times New Roman"/>
          <w:i w:val="0"/>
          <w:iCs w:val="0"/>
          <w:color w:val="auto"/>
          <w:sz w:val="20"/>
          <w:szCs w:val="20"/>
        </w:rPr>
        <w:fldChar w:fldCharType="begin"/>
      </w:r>
      <w:r w:rsidRPr="009F213F">
        <w:rPr>
          <w:rFonts w:ascii="Times New Roman" w:hAnsi="Times New Roman" w:cs="Times New Roman"/>
          <w:i w:val="0"/>
          <w:iCs w:val="0"/>
          <w:color w:val="auto"/>
          <w:sz w:val="20"/>
          <w:szCs w:val="20"/>
        </w:rPr>
        <w:instrText xml:space="preserve"> SEQ Figure \* ARABIC </w:instrText>
      </w:r>
      <w:r w:rsidRPr="009F213F">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17</w:t>
      </w:r>
      <w:r w:rsidRPr="009F213F">
        <w:rPr>
          <w:rFonts w:ascii="Times New Roman" w:hAnsi="Times New Roman" w:cs="Times New Roman"/>
          <w:i w:val="0"/>
          <w:iCs w:val="0"/>
          <w:color w:val="auto"/>
          <w:sz w:val="20"/>
          <w:szCs w:val="20"/>
        </w:rPr>
        <w:fldChar w:fldCharType="end"/>
      </w:r>
      <w:r w:rsidRPr="009F213F">
        <w:rPr>
          <w:rFonts w:ascii="Times New Roman" w:hAnsi="Times New Roman" w:cs="Times New Roman"/>
          <w:i w:val="0"/>
          <w:iCs w:val="0"/>
          <w:color w:val="auto"/>
          <w:sz w:val="20"/>
          <w:szCs w:val="20"/>
        </w:rPr>
        <w:t xml:space="preserve">.Create </w:t>
      </w:r>
      <w:bookmarkEnd w:id="1015"/>
      <w:r w:rsidR="009F213F" w:rsidRPr="009F213F">
        <w:rPr>
          <w:rFonts w:ascii="Times New Roman" w:hAnsi="Times New Roman" w:cs="Times New Roman"/>
          <w:i w:val="0"/>
          <w:iCs w:val="0"/>
          <w:color w:val="auto"/>
          <w:sz w:val="20"/>
          <w:szCs w:val="20"/>
        </w:rPr>
        <w:t>worthiness score label</w:t>
      </w:r>
      <w:r w:rsidR="00393729">
        <w:rPr>
          <w:rFonts w:ascii="Times New Roman" w:hAnsi="Times New Roman" w:cs="Times New Roman"/>
          <w:i w:val="0"/>
          <w:iCs w:val="0"/>
          <w:color w:val="auto"/>
          <w:sz w:val="20"/>
          <w:szCs w:val="20"/>
        </w:rPr>
        <w:t xml:space="preserve"> and </w:t>
      </w:r>
      <w:proofErr w:type="gramStart"/>
      <w:r w:rsidR="00393729">
        <w:rPr>
          <w:rFonts w:ascii="Times New Roman" w:hAnsi="Times New Roman" w:cs="Times New Roman"/>
          <w:i w:val="0"/>
          <w:iCs w:val="0"/>
          <w:color w:val="auto"/>
          <w:sz w:val="20"/>
          <w:szCs w:val="20"/>
        </w:rPr>
        <w:t>button</w:t>
      </w:r>
      <w:bookmarkEnd w:id="1016"/>
      <w:proofErr w:type="gramEnd"/>
    </w:p>
    <w:p w14:paraId="7EA6BD6C" w14:textId="77777777" w:rsidR="00F64E4F" w:rsidRPr="00F64E4F" w:rsidRDefault="00F64E4F" w:rsidP="00F64E4F">
      <w:pPr>
        <w:spacing w:after="0" w:line="240" w:lineRule="auto"/>
      </w:pPr>
    </w:p>
    <w:p w14:paraId="4345FF3F" w14:textId="20377C9D" w:rsidR="006D09CE" w:rsidRDefault="006D09CE" w:rsidP="006D09CE">
      <w:pPr>
        <w:keepNext/>
        <w:spacing w:line="240" w:lineRule="auto"/>
        <w:jc w:val="center"/>
      </w:pPr>
      <w:r>
        <w:rPr>
          <w:rFonts w:ascii="Times New Roman" w:hAnsi="Times New Roman" w:cs="Times New Roman"/>
          <w:b/>
          <w:noProof/>
          <w:sz w:val="24"/>
          <w:szCs w:val="24"/>
        </w:rPr>
        <w:drawing>
          <wp:inline distT="0" distB="0" distL="0" distR="0" wp14:anchorId="1B2F79E1" wp14:editId="0A421A82">
            <wp:extent cx="3821546" cy="4256721"/>
            <wp:effectExtent l="12700" t="12700" r="1397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34382" cy="4271019"/>
                    </a:xfrm>
                    <a:prstGeom prst="rect">
                      <a:avLst/>
                    </a:prstGeom>
                    <a:ln w="3175">
                      <a:solidFill>
                        <a:schemeClr val="tx1"/>
                      </a:solidFill>
                    </a:ln>
                  </pic:spPr>
                </pic:pic>
              </a:graphicData>
            </a:graphic>
          </wp:inline>
        </w:drawing>
      </w:r>
    </w:p>
    <w:p w14:paraId="3E9BD0E4" w14:textId="08C006AF" w:rsidR="00221068" w:rsidRPr="00C51FBA" w:rsidRDefault="006D09CE" w:rsidP="00C51FBA">
      <w:pPr>
        <w:pStyle w:val="Caption"/>
        <w:jc w:val="center"/>
        <w:rPr>
          <w:rFonts w:asciiTheme="majorBidi" w:hAnsiTheme="majorBidi" w:cstheme="majorBidi"/>
          <w:i w:val="0"/>
          <w:iCs w:val="0"/>
          <w:color w:val="auto"/>
          <w:sz w:val="20"/>
          <w:szCs w:val="20"/>
        </w:rPr>
      </w:pPr>
      <w:bookmarkStart w:id="1017" w:name="_Toc126973911"/>
      <w:bookmarkStart w:id="1018" w:name="_Toc128133758"/>
      <w:r w:rsidRPr="008E21FC">
        <w:rPr>
          <w:rFonts w:asciiTheme="majorBidi" w:hAnsiTheme="majorBidi" w:cstheme="majorBidi"/>
          <w:i w:val="0"/>
          <w:iCs w:val="0"/>
          <w:color w:val="auto"/>
          <w:sz w:val="20"/>
          <w:szCs w:val="20"/>
        </w:rPr>
        <w:t xml:space="preserve">Figure </w:t>
      </w:r>
      <w:r w:rsidRPr="008E21FC">
        <w:rPr>
          <w:rFonts w:asciiTheme="majorBidi" w:hAnsiTheme="majorBidi" w:cstheme="majorBidi"/>
          <w:i w:val="0"/>
          <w:iCs w:val="0"/>
          <w:color w:val="auto"/>
          <w:sz w:val="20"/>
          <w:szCs w:val="20"/>
        </w:rPr>
        <w:fldChar w:fldCharType="begin"/>
      </w:r>
      <w:r w:rsidRPr="008E21FC">
        <w:rPr>
          <w:rFonts w:asciiTheme="majorBidi" w:hAnsiTheme="majorBidi" w:cstheme="majorBidi"/>
          <w:i w:val="0"/>
          <w:iCs w:val="0"/>
          <w:color w:val="auto"/>
          <w:sz w:val="20"/>
          <w:szCs w:val="20"/>
        </w:rPr>
        <w:instrText xml:space="preserve"> SEQ Figure \* ARABIC </w:instrText>
      </w:r>
      <w:r w:rsidRPr="008E21FC">
        <w:rPr>
          <w:rFonts w:asciiTheme="majorBidi" w:hAnsiTheme="majorBidi" w:cstheme="majorBidi"/>
          <w:i w:val="0"/>
          <w:iCs w:val="0"/>
          <w:color w:val="auto"/>
          <w:sz w:val="20"/>
          <w:szCs w:val="20"/>
        </w:rPr>
        <w:fldChar w:fldCharType="separate"/>
      </w:r>
      <w:r w:rsidR="00C02976">
        <w:rPr>
          <w:rFonts w:asciiTheme="majorBidi" w:hAnsiTheme="majorBidi" w:cstheme="majorBidi"/>
          <w:i w:val="0"/>
          <w:iCs w:val="0"/>
          <w:noProof/>
          <w:color w:val="auto"/>
          <w:sz w:val="20"/>
          <w:szCs w:val="20"/>
        </w:rPr>
        <w:t>18</w:t>
      </w:r>
      <w:r w:rsidRPr="008E21FC">
        <w:rPr>
          <w:rFonts w:asciiTheme="majorBidi" w:hAnsiTheme="majorBidi" w:cstheme="majorBidi"/>
          <w:i w:val="0"/>
          <w:iCs w:val="0"/>
          <w:color w:val="auto"/>
          <w:sz w:val="20"/>
          <w:szCs w:val="20"/>
        </w:rPr>
        <w:fldChar w:fldCharType="end"/>
      </w:r>
      <w:r w:rsidRPr="008E21FC">
        <w:rPr>
          <w:rFonts w:asciiTheme="majorBidi" w:hAnsiTheme="majorBidi" w:cstheme="majorBidi"/>
          <w:i w:val="0"/>
          <w:iCs w:val="0"/>
          <w:color w:val="auto"/>
          <w:sz w:val="20"/>
          <w:szCs w:val="20"/>
        </w:rPr>
        <w:t xml:space="preserve">.Create </w:t>
      </w:r>
      <w:r w:rsidR="00610D21" w:rsidRPr="008E21FC">
        <w:rPr>
          <w:rFonts w:asciiTheme="majorBidi" w:hAnsiTheme="majorBidi" w:cstheme="majorBidi"/>
          <w:i w:val="0"/>
          <w:iCs w:val="0"/>
          <w:color w:val="auto"/>
          <w:sz w:val="20"/>
          <w:szCs w:val="20"/>
        </w:rPr>
        <w:t xml:space="preserve">worthiness score </w:t>
      </w:r>
      <w:proofErr w:type="gramStart"/>
      <w:r w:rsidR="00610D21" w:rsidRPr="008E21FC">
        <w:rPr>
          <w:rFonts w:asciiTheme="majorBidi" w:hAnsiTheme="majorBidi" w:cstheme="majorBidi"/>
          <w:i w:val="0"/>
          <w:iCs w:val="0"/>
          <w:color w:val="auto"/>
          <w:sz w:val="20"/>
          <w:szCs w:val="20"/>
        </w:rPr>
        <w:t>form</w:t>
      </w:r>
      <w:bookmarkEnd w:id="1017"/>
      <w:bookmarkEnd w:id="1018"/>
      <w:proofErr w:type="gramEnd"/>
    </w:p>
    <w:p w14:paraId="6D590F6C" w14:textId="77777777" w:rsidR="00424A65" w:rsidRDefault="00424A65" w:rsidP="00424A65">
      <w:pPr>
        <w:keepNext/>
        <w:spacing w:line="240" w:lineRule="auto"/>
        <w:jc w:val="center"/>
      </w:pPr>
      <w:r>
        <w:rPr>
          <w:rFonts w:ascii="Times New Roman" w:hAnsi="Times New Roman" w:cs="Times New Roman"/>
          <w:b/>
          <w:noProof/>
          <w:sz w:val="24"/>
          <w:szCs w:val="24"/>
        </w:rPr>
        <w:drawing>
          <wp:inline distT="0" distB="0" distL="0" distR="0" wp14:anchorId="141F068B" wp14:editId="1DDF2296">
            <wp:extent cx="4063521" cy="2242127"/>
            <wp:effectExtent l="12700" t="12700" r="1333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73345" cy="2247547"/>
                    </a:xfrm>
                    <a:prstGeom prst="rect">
                      <a:avLst/>
                    </a:prstGeom>
                    <a:ln w="3175">
                      <a:solidFill>
                        <a:schemeClr val="tx1"/>
                      </a:solidFill>
                    </a:ln>
                  </pic:spPr>
                </pic:pic>
              </a:graphicData>
            </a:graphic>
          </wp:inline>
        </w:drawing>
      </w:r>
    </w:p>
    <w:p w14:paraId="78F70382" w14:textId="71D51AB0" w:rsidR="00610D21" w:rsidRDefault="00424A65" w:rsidP="00F80611">
      <w:pPr>
        <w:pStyle w:val="Caption"/>
        <w:jc w:val="center"/>
        <w:rPr>
          <w:rFonts w:ascii="Times New Roman" w:hAnsi="Times New Roman" w:cs="Times New Roman"/>
          <w:i w:val="0"/>
          <w:iCs w:val="0"/>
          <w:color w:val="auto"/>
          <w:sz w:val="20"/>
          <w:szCs w:val="20"/>
        </w:rPr>
      </w:pPr>
      <w:bookmarkStart w:id="1019" w:name="_Toc128133759"/>
      <w:r w:rsidRPr="00610D21">
        <w:rPr>
          <w:rFonts w:ascii="Times New Roman" w:hAnsi="Times New Roman" w:cs="Times New Roman"/>
          <w:i w:val="0"/>
          <w:iCs w:val="0"/>
          <w:color w:val="auto"/>
          <w:sz w:val="20"/>
          <w:szCs w:val="20"/>
        </w:rPr>
        <w:t xml:space="preserve">Figure </w:t>
      </w:r>
      <w:r w:rsidRPr="00610D21">
        <w:rPr>
          <w:rFonts w:ascii="Times New Roman" w:hAnsi="Times New Roman" w:cs="Times New Roman"/>
          <w:i w:val="0"/>
          <w:iCs w:val="0"/>
          <w:color w:val="auto"/>
          <w:sz w:val="20"/>
          <w:szCs w:val="20"/>
        </w:rPr>
        <w:fldChar w:fldCharType="begin"/>
      </w:r>
      <w:r w:rsidRPr="00610D21">
        <w:rPr>
          <w:rFonts w:ascii="Times New Roman" w:hAnsi="Times New Roman" w:cs="Times New Roman"/>
          <w:i w:val="0"/>
          <w:iCs w:val="0"/>
          <w:color w:val="auto"/>
          <w:sz w:val="20"/>
          <w:szCs w:val="20"/>
        </w:rPr>
        <w:instrText xml:space="preserve"> SEQ Figure \* ARABIC </w:instrText>
      </w:r>
      <w:r w:rsidRPr="00610D21">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19</w:t>
      </w:r>
      <w:r w:rsidRPr="00610D21">
        <w:rPr>
          <w:rFonts w:ascii="Times New Roman" w:hAnsi="Times New Roman" w:cs="Times New Roman"/>
          <w:i w:val="0"/>
          <w:iCs w:val="0"/>
          <w:color w:val="auto"/>
          <w:sz w:val="20"/>
          <w:szCs w:val="20"/>
        </w:rPr>
        <w:fldChar w:fldCharType="end"/>
      </w:r>
      <w:r w:rsidRPr="00610D21">
        <w:rPr>
          <w:rFonts w:ascii="Times New Roman" w:hAnsi="Times New Roman" w:cs="Times New Roman"/>
          <w:i w:val="0"/>
          <w:iCs w:val="0"/>
          <w:color w:val="auto"/>
          <w:sz w:val="20"/>
          <w:szCs w:val="20"/>
        </w:rPr>
        <w:t>.</w:t>
      </w:r>
      <w:r w:rsidR="00610D21" w:rsidRPr="00610D21">
        <w:t xml:space="preserve"> </w:t>
      </w:r>
      <w:r w:rsidR="00610D21" w:rsidRPr="00610D21">
        <w:rPr>
          <w:rFonts w:ascii="Times New Roman" w:hAnsi="Times New Roman" w:cs="Times New Roman"/>
          <w:i w:val="0"/>
          <w:iCs w:val="0"/>
          <w:color w:val="auto"/>
          <w:sz w:val="20"/>
          <w:szCs w:val="20"/>
        </w:rPr>
        <w:t>Create a color-coded indicator of the</w:t>
      </w:r>
      <w:r w:rsidR="00610D21" w:rsidRPr="00610D21">
        <w:rPr>
          <w:rFonts w:asciiTheme="majorBidi" w:hAnsiTheme="majorBidi" w:cstheme="majorBidi"/>
          <w:i w:val="0"/>
          <w:iCs w:val="0"/>
          <w:color w:val="auto"/>
          <w:sz w:val="20"/>
          <w:szCs w:val="20"/>
        </w:rPr>
        <w:t xml:space="preserve"> worthiness score</w:t>
      </w:r>
      <w:r w:rsidR="00610D21" w:rsidRPr="00610D21">
        <w:rPr>
          <w:rFonts w:ascii="Times New Roman" w:hAnsi="Times New Roman" w:cs="Times New Roman"/>
          <w:i w:val="0"/>
          <w:iCs w:val="0"/>
          <w:color w:val="auto"/>
          <w:sz w:val="20"/>
          <w:szCs w:val="20"/>
        </w:rPr>
        <w:t>.</w:t>
      </w:r>
      <w:bookmarkEnd w:id="1019"/>
    </w:p>
    <w:p w14:paraId="4846B94B" w14:textId="77777777" w:rsidR="00F64E4F" w:rsidRPr="00F64E4F" w:rsidRDefault="00F64E4F" w:rsidP="00F64E4F">
      <w:pPr>
        <w:spacing w:after="0" w:line="240" w:lineRule="auto"/>
      </w:pPr>
    </w:p>
    <w:p w14:paraId="7324706D" w14:textId="77777777" w:rsidR="00F97455" w:rsidRDefault="00610D21" w:rsidP="00F97455">
      <w:pPr>
        <w:keepNext/>
        <w:spacing w:line="240" w:lineRule="auto"/>
        <w:jc w:val="center"/>
      </w:pPr>
      <w:r>
        <w:rPr>
          <w:rFonts w:ascii="Times New Roman" w:hAnsi="Times New Roman" w:cs="Times New Roman"/>
          <w:b/>
          <w:noProof/>
          <w:sz w:val="24"/>
          <w:szCs w:val="24"/>
        </w:rPr>
        <w:drawing>
          <wp:inline distT="0" distB="0" distL="0" distR="0" wp14:anchorId="6B104F0A" wp14:editId="2556B1DA">
            <wp:extent cx="4071031" cy="3083791"/>
            <wp:effectExtent l="12700" t="12700" r="18415"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83142" cy="3092965"/>
                    </a:xfrm>
                    <a:prstGeom prst="rect">
                      <a:avLst/>
                    </a:prstGeom>
                    <a:ln w="3175">
                      <a:solidFill>
                        <a:schemeClr val="tx1"/>
                      </a:solidFill>
                    </a:ln>
                  </pic:spPr>
                </pic:pic>
              </a:graphicData>
            </a:graphic>
          </wp:inline>
        </w:drawing>
      </w:r>
    </w:p>
    <w:p w14:paraId="14D54F67" w14:textId="57397566" w:rsidR="00610D21" w:rsidRPr="00F97455" w:rsidRDefault="00F97455" w:rsidP="00F97455">
      <w:pPr>
        <w:pStyle w:val="Caption"/>
        <w:jc w:val="center"/>
        <w:rPr>
          <w:rFonts w:asciiTheme="majorBidi" w:hAnsiTheme="majorBidi" w:cstheme="majorBidi"/>
          <w:i w:val="0"/>
          <w:iCs w:val="0"/>
          <w:color w:val="auto"/>
          <w:sz w:val="20"/>
          <w:szCs w:val="20"/>
        </w:rPr>
      </w:pPr>
      <w:bookmarkStart w:id="1020" w:name="_Toc128133760"/>
      <w:r w:rsidRPr="00F97455">
        <w:rPr>
          <w:rFonts w:asciiTheme="majorBidi" w:hAnsiTheme="majorBidi" w:cstheme="majorBidi"/>
          <w:i w:val="0"/>
          <w:iCs w:val="0"/>
          <w:color w:val="auto"/>
          <w:sz w:val="20"/>
          <w:szCs w:val="20"/>
        </w:rPr>
        <w:t xml:space="preserve">Figure </w:t>
      </w:r>
      <w:r w:rsidRPr="00F97455">
        <w:rPr>
          <w:rFonts w:asciiTheme="majorBidi" w:hAnsiTheme="majorBidi" w:cstheme="majorBidi"/>
          <w:i w:val="0"/>
          <w:iCs w:val="0"/>
          <w:color w:val="auto"/>
          <w:sz w:val="20"/>
          <w:szCs w:val="20"/>
        </w:rPr>
        <w:fldChar w:fldCharType="begin"/>
      </w:r>
      <w:r w:rsidRPr="00F97455">
        <w:rPr>
          <w:rFonts w:asciiTheme="majorBidi" w:hAnsiTheme="majorBidi" w:cstheme="majorBidi"/>
          <w:i w:val="0"/>
          <w:iCs w:val="0"/>
          <w:color w:val="auto"/>
          <w:sz w:val="20"/>
          <w:szCs w:val="20"/>
        </w:rPr>
        <w:instrText xml:space="preserve"> SEQ Figure \* ARABIC </w:instrText>
      </w:r>
      <w:r w:rsidRPr="00F97455">
        <w:rPr>
          <w:rFonts w:asciiTheme="majorBidi" w:hAnsiTheme="majorBidi" w:cstheme="majorBidi"/>
          <w:i w:val="0"/>
          <w:iCs w:val="0"/>
          <w:color w:val="auto"/>
          <w:sz w:val="20"/>
          <w:szCs w:val="20"/>
        </w:rPr>
        <w:fldChar w:fldCharType="separate"/>
      </w:r>
      <w:r w:rsidR="00C02976">
        <w:rPr>
          <w:rFonts w:asciiTheme="majorBidi" w:hAnsiTheme="majorBidi" w:cstheme="majorBidi"/>
          <w:i w:val="0"/>
          <w:iCs w:val="0"/>
          <w:noProof/>
          <w:color w:val="auto"/>
          <w:sz w:val="20"/>
          <w:szCs w:val="20"/>
        </w:rPr>
        <w:t>20</w:t>
      </w:r>
      <w:r w:rsidRPr="00F97455">
        <w:rPr>
          <w:rFonts w:asciiTheme="majorBidi" w:hAnsiTheme="majorBidi" w:cstheme="majorBidi"/>
          <w:i w:val="0"/>
          <w:iCs w:val="0"/>
          <w:color w:val="auto"/>
          <w:sz w:val="20"/>
          <w:szCs w:val="20"/>
        </w:rPr>
        <w:fldChar w:fldCharType="end"/>
      </w:r>
      <w:r w:rsidRPr="00F97455">
        <w:rPr>
          <w:rFonts w:asciiTheme="majorBidi" w:hAnsiTheme="majorBidi" w:cstheme="majorBidi"/>
          <w:i w:val="0"/>
          <w:iCs w:val="0"/>
          <w:color w:val="auto"/>
          <w:sz w:val="20"/>
          <w:szCs w:val="20"/>
        </w:rPr>
        <w:t xml:space="preserve">.Create suggested UX methods </w:t>
      </w:r>
      <w:proofErr w:type="gramStart"/>
      <w:r w:rsidRPr="00F97455">
        <w:rPr>
          <w:rFonts w:asciiTheme="majorBidi" w:hAnsiTheme="majorBidi" w:cstheme="majorBidi"/>
          <w:i w:val="0"/>
          <w:iCs w:val="0"/>
          <w:color w:val="auto"/>
          <w:sz w:val="20"/>
          <w:szCs w:val="20"/>
        </w:rPr>
        <w:t>list</w:t>
      </w:r>
      <w:bookmarkEnd w:id="1020"/>
      <w:proofErr w:type="gramEnd"/>
    </w:p>
    <w:p w14:paraId="2B840B19" w14:textId="77777777" w:rsidR="00D45A09" w:rsidRDefault="00D45A09" w:rsidP="006D09CE">
      <w:pPr>
        <w:rPr>
          <w:rFonts w:ascii="Times New Roman" w:hAnsi="Times New Roman" w:cs="Times New Roman"/>
          <w:b/>
          <w:sz w:val="24"/>
          <w:szCs w:val="24"/>
        </w:rPr>
      </w:pPr>
    </w:p>
    <w:p w14:paraId="4F6E30E1" w14:textId="77777777" w:rsidR="00F64E4F" w:rsidRDefault="00F64E4F">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362ECB24" w14:textId="1F09A0E5" w:rsidR="006D09CE" w:rsidRDefault="006D09CE" w:rsidP="006D09CE">
      <w:pPr>
        <w:rPr>
          <w:rFonts w:ascii="Times New Roman" w:hAnsi="Times New Roman" w:cs="Times New Roman"/>
          <w:b/>
          <w:sz w:val="24"/>
          <w:szCs w:val="24"/>
        </w:rPr>
      </w:pPr>
      <w:ins w:id="1021" w:author="رزان الدوسري ID 443203966" w:date="2023-02-10T03:06:00Z">
        <w:r>
          <w:rPr>
            <w:rFonts w:ascii="Times New Roman" w:hAnsi="Times New Roman" w:cs="Times New Roman"/>
            <w:b/>
            <w:sz w:val="24"/>
            <w:szCs w:val="24"/>
          </w:rPr>
          <w:t xml:space="preserve">Results of </w:t>
        </w:r>
      </w:ins>
      <w:ins w:id="1022" w:author="رزان الدوسري ID 443203966" w:date="2023-02-10T03:07:00Z">
        <w:r>
          <w:rPr>
            <w:rFonts w:ascii="Times New Roman" w:hAnsi="Times New Roman" w:cs="Times New Roman"/>
            <w:b/>
            <w:sz w:val="24"/>
            <w:szCs w:val="24"/>
          </w:rPr>
          <w:t>the</w:t>
        </w:r>
      </w:ins>
      <w:ins w:id="1023" w:author="رزان الدوسري ID 443203966" w:date="2023-02-10T03:06:00Z">
        <w:r>
          <w:rPr>
            <w:rFonts w:ascii="Times New Roman" w:hAnsi="Times New Roman" w:cs="Times New Roman"/>
            <w:b/>
            <w:sz w:val="24"/>
            <w:szCs w:val="24"/>
          </w:rPr>
          <w:t xml:space="preserve"> Ret</w:t>
        </w:r>
      </w:ins>
      <w:ins w:id="1024" w:author="رزان الدوسري ID 443203966" w:date="2023-02-10T03:07:00Z">
        <w:r>
          <w:rPr>
            <w:rFonts w:ascii="Times New Roman" w:hAnsi="Times New Roman" w:cs="Times New Roman"/>
            <w:b/>
            <w:sz w:val="24"/>
            <w:szCs w:val="24"/>
          </w:rPr>
          <w:t>rospective</w:t>
        </w:r>
      </w:ins>
      <w:ins w:id="1025" w:author="رزان الدوسري ID 443203966" w:date="2023-02-10T03:06:00Z">
        <w:r w:rsidRPr="0065145A">
          <w:rPr>
            <w:rFonts w:ascii="Times New Roman" w:hAnsi="Times New Roman" w:cs="Times New Roman"/>
            <w:b/>
            <w:sz w:val="24"/>
            <w:szCs w:val="24"/>
          </w:rPr>
          <w:t>:</w:t>
        </w:r>
      </w:ins>
    </w:p>
    <w:tbl>
      <w:tblPr>
        <w:tblStyle w:val="TableGrid"/>
        <w:tblW w:w="511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4414"/>
        <w:gridCol w:w="4902"/>
      </w:tblGrid>
      <w:tr w:rsidR="00265A6E" w:rsidRPr="00F22B6A" w14:paraId="4F07BF37" w14:textId="77777777" w:rsidTr="00CA50F2">
        <w:trPr>
          <w:trHeight w:val="375"/>
          <w:jc w:val="center"/>
          <w:ins w:id="1026" w:author="رزان الدوسري ID 443203966" w:date="2023-02-10T03:07:00Z"/>
        </w:trPr>
        <w:tc>
          <w:tcPr>
            <w:tcW w:w="2369" w:type="pct"/>
            <w:tcBorders>
              <w:top w:val="nil"/>
              <w:bottom w:val="double" w:sz="4" w:space="0" w:color="auto"/>
            </w:tcBorders>
            <w:vAlign w:val="center"/>
          </w:tcPr>
          <w:p w14:paraId="23E1B78B" w14:textId="6CB922B4" w:rsidR="00265A6E" w:rsidRPr="00623A7A" w:rsidRDefault="00265A6E" w:rsidP="00265A6E">
            <w:pPr>
              <w:spacing w:before="100" w:after="100" w:line="240" w:lineRule="auto"/>
              <w:jc w:val="center"/>
              <w:rPr>
                <w:ins w:id="1027" w:author="رزان الدوسري ID 443203966" w:date="2023-02-10T03:07:00Z"/>
                <w:rFonts w:ascii="Times New Roman" w:hAnsi="Times New Roman" w:cs="Times New Roman"/>
              </w:rPr>
            </w:pPr>
            <w:r w:rsidRPr="00623A7A">
              <w:rPr>
                <w:rFonts w:ascii="Times New Roman" w:hAnsi="Times New Roman" w:cs="Times New Roman"/>
              </w:rPr>
              <w:t>WHAT WENT WELL?</w:t>
            </w:r>
          </w:p>
        </w:tc>
        <w:tc>
          <w:tcPr>
            <w:tcW w:w="2631" w:type="pct"/>
            <w:tcBorders>
              <w:top w:val="nil"/>
              <w:bottom w:val="double" w:sz="4" w:space="0" w:color="auto"/>
            </w:tcBorders>
            <w:vAlign w:val="center"/>
          </w:tcPr>
          <w:p w14:paraId="254B2644" w14:textId="4EC49A9B" w:rsidR="00265A6E" w:rsidRPr="00623A7A" w:rsidRDefault="00265A6E" w:rsidP="00265A6E">
            <w:pPr>
              <w:spacing w:before="100" w:after="100" w:line="240" w:lineRule="auto"/>
              <w:jc w:val="center"/>
              <w:rPr>
                <w:ins w:id="1028" w:author="رزان الدوسري ID 443203966" w:date="2023-02-10T03:07:00Z"/>
                <w:rFonts w:ascii="Times New Roman" w:hAnsi="Times New Roman" w:cs="Times New Roman"/>
              </w:rPr>
            </w:pPr>
            <w:r w:rsidRPr="00623A7A">
              <w:rPr>
                <w:rFonts w:ascii="Times New Roman" w:hAnsi="Times New Roman" w:cs="Times New Roman"/>
              </w:rPr>
              <w:t>WHAT WENT POORLY?</w:t>
            </w:r>
          </w:p>
        </w:tc>
      </w:tr>
      <w:tr w:rsidR="00265A6E" w:rsidRPr="00F22B6A" w14:paraId="265029DB" w14:textId="77777777" w:rsidTr="0073351D">
        <w:trPr>
          <w:trHeight w:val="1275"/>
          <w:jc w:val="center"/>
          <w:ins w:id="1029" w:author="رزان الدوسري ID 443203966" w:date="2023-02-10T03:07:00Z"/>
        </w:trPr>
        <w:tc>
          <w:tcPr>
            <w:tcW w:w="2369" w:type="pct"/>
            <w:tcBorders>
              <w:top w:val="double" w:sz="4" w:space="0" w:color="auto"/>
              <w:bottom w:val="nil"/>
            </w:tcBorders>
          </w:tcPr>
          <w:p w14:paraId="773F89E1" w14:textId="459E7DB9" w:rsidR="00265A6E" w:rsidRPr="00E8388F" w:rsidRDefault="00CA50F2" w:rsidP="00CA50F2">
            <w:pPr>
              <w:pStyle w:val="ListParagraph"/>
              <w:keepNext/>
              <w:numPr>
                <w:ilvl w:val="0"/>
                <w:numId w:val="44"/>
              </w:numPr>
              <w:spacing w:before="100" w:after="100" w:line="240" w:lineRule="auto"/>
              <w:ind w:left="314"/>
              <w:contextualSpacing w:val="0"/>
              <w:rPr>
                <w:ins w:id="1030" w:author="رزان الدوسري ID 443203966" w:date="2023-02-10T03:07:00Z"/>
                <w:rFonts w:ascii="Times New Roman" w:hAnsi="Times New Roman" w:cs="Times New Roman"/>
              </w:rPr>
            </w:pPr>
            <w:r w:rsidRPr="007A0AD9">
              <w:rPr>
                <w:rFonts w:ascii="Times New Roman" w:hAnsi="Times New Roman" w:cs="Times New Roman"/>
              </w:rPr>
              <w:t>Conducted usability testing with</w:t>
            </w:r>
            <w:r w:rsidR="006E65EF" w:rsidRPr="007A0AD9">
              <w:rPr>
                <w:rFonts w:ascii="Times New Roman" w:hAnsi="Times New Roman" w:cs="Times New Roman"/>
              </w:rPr>
              <w:t xml:space="preserve"> small number </w:t>
            </w:r>
            <w:r w:rsidR="006F1E5D" w:rsidRPr="007A0AD9">
              <w:rPr>
                <w:rFonts w:ascii="Times New Roman" w:hAnsi="Times New Roman" w:cs="Times New Roman"/>
              </w:rPr>
              <w:t>of</w:t>
            </w:r>
            <w:r w:rsidR="006E65EF" w:rsidRPr="007A0AD9">
              <w:rPr>
                <w:rFonts w:ascii="Times New Roman" w:hAnsi="Times New Roman" w:cs="Times New Roman"/>
              </w:rPr>
              <w:t xml:space="preserve"> users </w:t>
            </w:r>
            <w:r w:rsidR="00751684" w:rsidRPr="007A0AD9">
              <w:rPr>
                <w:rFonts w:ascii="Times New Roman" w:hAnsi="Times New Roman" w:cs="Times New Roman"/>
              </w:rPr>
              <w:t>to assess their experience and gather feedback</w:t>
            </w:r>
            <w:r w:rsidR="007A0AD9">
              <w:rPr>
                <w:rFonts w:ascii="Times New Roman" w:hAnsi="Times New Roman" w:cs="Times New Roman"/>
              </w:rPr>
              <w:t>.</w:t>
            </w:r>
          </w:p>
        </w:tc>
        <w:tc>
          <w:tcPr>
            <w:tcW w:w="2631" w:type="pct"/>
            <w:tcBorders>
              <w:top w:val="double" w:sz="4" w:space="0" w:color="auto"/>
              <w:bottom w:val="nil"/>
            </w:tcBorders>
          </w:tcPr>
          <w:p w14:paraId="5B9961F7" w14:textId="7EEA8659" w:rsidR="00265A6E" w:rsidRPr="00623A7A" w:rsidRDefault="0073351D" w:rsidP="00E8388F">
            <w:pPr>
              <w:pStyle w:val="ListParagraph"/>
              <w:keepNext/>
              <w:numPr>
                <w:ilvl w:val="0"/>
                <w:numId w:val="37"/>
              </w:numPr>
              <w:spacing w:before="100" w:after="100" w:line="240" w:lineRule="auto"/>
              <w:ind w:left="348"/>
              <w:contextualSpacing w:val="0"/>
              <w:rPr>
                <w:ins w:id="1031" w:author="رزان الدوسري ID 443203966" w:date="2023-02-10T03:07:00Z"/>
                <w:rFonts w:ascii="Times New Roman" w:hAnsi="Times New Roman" w:cs="Times New Roman"/>
              </w:rPr>
            </w:pPr>
            <w:r w:rsidRPr="0073351D">
              <w:rPr>
                <w:rFonts w:ascii="Times New Roman" w:hAnsi="Times New Roman" w:cs="Times New Roman"/>
              </w:rPr>
              <w:t>Usability testing for the Trello Power Up development took up much needed resources and time which caused delays in the rest of the project.</w:t>
            </w:r>
          </w:p>
        </w:tc>
      </w:tr>
      <w:tr w:rsidR="00F42EB9" w:rsidRPr="00F22B6A" w14:paraId="09A5B9E5" w14:textId="77777777" w:rsidTr="00CA50F2">
        <w:trPr>
          <w:trHeight w:val="375"/>
          <w:jc w:val="center"/>
          <w:ins w:id="1032" w:author="رزان الدوسري ID 443203966" w:date="2023-02-10T03:07:00Z"/>
        </w:trPr>
        <w:tc>
          <w:tcPr>
            <w:tcW w:w="2369" w:type="pct"/>
            <w:tcBorders>
              <w:top w:val="nil"/>
              <w:bottom w:val="double" w:sz="4" w:space="0" w:color="auto"/>
            </w:tcBorders>
            <w:vAlign w:val="center"/>
          </w:tcPr>
          <w:p w14:paraId="6C628A53" w14:textId="77777777" w:rsidR="00F42EB9" w:rsidRPr="00221068" w:rsidRDefault="00F42EB9" w:rsidP="000917F5">
            <w:pPr>
              <w:spacing w:before="100" w:after="100" w:line="240" w:lineRule="auto"/>
              <w:jc w:val="center"/>
              <w:rPr>
                <w:ins w:id="1033" w:author="رزان الدوسري ID 443203966" w:date="2023-02-10T03:07:00Z"/>
                <w:rFonts w:ascii="Times New Roman" w:hAnsi="Times New Roman" w:cs="Times New Roman"/>
              </w:rPr>
            </w:pPr>
            <w:r w:rsidRPr="00221068">
              <w:rPr>
                <w:rFonts w:ascii="Times New Roman" w:hAnsi="Times New Roman" w:cs="Times New Roman"/>
              </w:rPr>
              <w:t>WHAT NEW IDEAS DO WE HAVE?</w:t>
            </w:r>
          </w:p>
        </w:tc>
        <w:tc>
          <w:tcPr>
            <w:tcW w:w="2631" w:type="pct"/>
            <w:tcBorders>
              <w:top w:val="nil"/>
              <w:bottom w:val="double" w:sz="4" w:space="0" w:color="auto"/>
            </w:tcBorders>
            <w:vAlign w:val="center"/>
          </w:tcPr>
          <w:p w14:paraId="1B619534" w14:textId="77777777" w:rsidR="00F42EB9" w:rsidRPr="00221068" w:rsidRDefault="00F42EB9" w:rsidP="000917F5">
            <w:pPr>
              <w:spacing w:before="100" w:after="100" w:line="240" w:lineRule="auto"/>
              <w:jc w:val="center"/>
              <w:rPr>
                <w:ins w:id="1034" w:author="رزان الدوسري ID 443203966" w:date="2023-02-10T03:07:00Z"/>
                <w:rFonts w:ascii="Times New Roman" w:hAnsi="Times New Roman" w:cs="Times New Roman"/>
              </w:rPr>
            </w:pPr>
            <w:r w:rsidRPr="00F365AC">
              <w:rPr>
                <w:rFonts w:ascii="Times New Roman" w:hAnsi="Times New Roman" w:cs="Times New Roman"/>
              </w:rPr>
              <w:t>WHAT ACTIONS WILL WE TAKE?</w:t>
            </w:r>
          </w:p>
        </w:tc>
      </w:tr>
      <w:tr w:rsidR="00F42EB9" w:rsidRPr="00F22B6A" w14:paraId="3CEBB037" w14:textId="77777777" w:rsidTr="00CA50F2">
        <w:trPr>
          <w:trHeight w:val="1509"/>
          <w:jc w:val="center"/>
          <w:ins w:id="1035" w:author="رزان الدوسري ID 443203966" w:date="2023-02-10T03:07:00Z"/>
        </w:trPr>
        <w:tc>
          <w:tcPr>
            <w:tcW w:w="2369" w:type="pct"/>
            <w:tcBorders>
              <w:top w:val="double" w:sz="4" w:space="0" w:color="auto"/>
            </w:tcBorders>
          </w:tcPr>
          <w:p w14:paraId="35D93D0A" w14:textId="1D24F61F" w:rsidR="00F42EB9" w:rsidRPr="000757B3" w:rsidRDefault="0081469D" w:rsidP="004F1F3F">
            <w:pPr>
              <w:pStyle w:val="ListParagraph"/>
              <w:keepNext/>
              <w:numPr>
                <w:ilvl w:val="0"/>
                <w:numId w:val="37"/>
              </w:numPr>
              <w:spacing w:before="100" w:after="100" w:line="240" w:lineRule="auto"/>
              <w:ind w:left="348"/>
              <w:contextualSpacing w:val="0"/>
              <w:rPr>
                <w:ins w:id="1036" w:author="رزان الدوسري ID 443203966" w:date="2023-02-10T03:07:00Z"/>
                <w:rFonts w:ascii="Times New Roman" w:hAnsi="Times New Roman" w:cs="Times New Roman"/>
              </w:rPr>
            </w:pPr>
            <w:r w:rsidRPr="000757B3">
              <w:rPr>
                <w:rFonts w:ascii="Times New Roman" w:hAnsi="Times New Roman" w:cs="Times New Roman"/>
              </w:rPr>
              <w:t xml:space="preserve">Leverage from </w:t>
            </w:r>
            <w:r w:rsidR="000757B3">
              <w:rPr>
                <w:rFonts w:ascii="Times New Roman" w:hAnsi="Times New Roman" w:cs="Times New Roman"/>
              </w:rPr>
              <w:t xml:space="preserve">the </w:t>
            </w:r>
            <w:r w:rsidR="001B32A4">
              <w:rPr>
                <w:rFonts w:ascii="Times New Roman" w:hAnsi="Times New Roman" w:cs="Times New Roman"/>
              </w:rPr>
              <w:t xml:space="preserve">UX-Estimator </w:t>
            </w:r>
            <w:r w:rsidR="000757B3">
              <w:rPr>
                <w:rFonts w:ascii="Times New Roman" w:hAnsi="Times New Roman" w:cs="Times New Roman"/>
              </w:rPr>
              <w:t>framework</w:t>
            </w:r>
            <w:r w:rsidR="000757B3" w:rsidRPr="000757B3">
              <w:rPr>
                <w:rFonts w:ascii="Times New Roman" w:hAnsi="Times New Roman" w:cs="Times New Roman"/>
              </w:rPr>
              <w:t xml:space="preserve"> </w:t>
            </w:r>
            <w:r w:rsidR="00630980" w:rsidRPr="000757B3">
              <w:rPr>
                <w:rFonts w:ascii="Times New Roman" w:hAnsi="Times New Roman" w:cs="Times New Roman"/>
              </w:rPr>
              <w:t>even</w:t>
            </w:r>
            <w:r w:rsidR="00A70D0F" w:rsidRPr="000757B3">
              <w:rPr>
                <w:rFonts w:ascii="Times New Roman" w:hAnsi="Times New Roman" w:cs="Times New Roman"/>
              </w:rPr>
              <w:t xml:space="preserve"> when still </w:t>
            </w:r>
            <w:r w:rsidR="00DA75F1" w:rsidRPr="000757B3">
              <w:rPr>
                <w:rFonts w:ascii="Times New Roman" w:hAnsi="Times New Roman" w:cs="Times New Roman"/>
              </w:rPr>
              <w:t>in</w:t>
            </w:r>
            <w:r w:rsidR="00A70D0F" w:rsidRPr="000757B3">
              <w:rPr>
                <w:rFonts w:ascii="Times New Roman" w:hAnsi="Times New Roman" w:cs="Times New Roman"/>
              </w:rPr>
              <w:t xml:space="preserve"> its developmental </w:t>
            </w:r>
            <w:r w:rsidR="00DA75F1" w:rsidRPr="000757B3">
              <w:rPr>
                <w:rFonts w:ascii="Times New Roman" w:hAnsi="Times New Roman" w:cs="Times New Roman"/>
              </w:rPr>
              <w:t>stage, to</w:t>
            </w:r>
            <w:r w:rsidR="00227133" w:rsidRPr="000757B3">
              <w:rPr>
                <w:rFonts w:ascii="Times New Roman" w:hAnsi="Times New Roman" w:cs="Times New Roman"/>
              </w:rPr>
              <w:t xml:space="preserve"> </w:t>
            </w:r>
            <w:r w:rsidR="000757B3" w:rsidRPr="000757B3">
              <w:rPr>
                <w:rFonts w:ascii="Times New Roman" w:hAnsi="Times New Roman" w:cs="Times New Roman"/>
              </w:rPr>
              <w:t>enhance the</w:t>
            </w:r>
            <w:r w:rsidR="00516E8F" w:rsidRPr="000757B3">
              <w:rPr>
                <w:rFonts w:ascii="Times New Roman" w:hAnsi="Times New Roman" w:cs="Times New Roman"/>
              </w:rPr>
              <w:t xml:space="preserve"> </w:t>
            </w:r>
            <w:r w:rsidR="009C6E94" w:rsidRPr="000757B3">
              <w:rPr>
                <w:rFonts w:ascii="Times New Roman" w:hAnsi="Times New Roman" w:cs="Times New Roman"/>
              </w:rPr>
              <w:t>efficiency</w:t>
            </w:r>
            <w:r w:rsidR="00516E8F" w:rsidRPr="000757B3">
              <w:rPr>
                <w:rFonts w:ascii="Times New Roman" w:hAnsi="Times New Roman" w:cs="Times New Roman"/>
              </w:rPr>
              <w:t xml:space="preserve"> </w:t>
            </w:r>
            <w:r w:rsidR="00DA75F1" w:rsidRPr="000757B3">
              <w:rPr>
                <w:rFonts w:ascii="Times New Roman" w:hAnsi="Times New Roman" w:cs="Times New Roman"/>
              </w:rPr>
              <w:t>of conducting the required UX experiments.</w:t>
            </w:r>
          </w:p>
        </w:tc>
        <w:tc>
          <w:tcPr>
            <w:tcW w:w="2631" w:type="pct"/>
            <w:tcBorders>
              <w:top w:val="double" w:sz="4" w:space="0" w:color="auto"/>
            </w:tcBorders>
          </w:tcPr>
          <w:p w14:paraId="1EDDFA17" w14:textId="669E0461" w:rsidR="00DE3BA0" w:rsidRPr="00D47037" w:rsidRDefault="00F365AC" w:rsidP="000917F5">
            <w:pPr>
              <w:pStyle w:val="ListParagraph"/>
              <w:keepNext/>
              <w:numPr>
                <w:ilvl w:val="0"/>
                <w:numId w:val="37"/>
              </w:numPr>
              <w:spacing w:before="100" w:after="100" w:line="240" w:lineRule="auto"/>
              <w:ind w:left="348"/>
              <w:contextualSpacing w:val="0"/>
              <w:rPr>
                <w:rFonts w:ascii="Times New Roman" w:hAnsi="Times New Roman" w:cs="Times New Roman"/>
              </w:rPr>
            </w:pPr>
            <w:r w:rsidRPr="00D47037">
              <w:rPr>
                <w:rFonts w:ascii="Times New Roman" w:hAnsi="Times New Roman" w:cs="Times New Roman"/>
              </w:rPr>
              <w:t>A</w:t>
            </w:r>
            <w:r w:rsidR="00FC5D21" w:rsidRPr="00D47037">
              <w:rPr>
                <w:rFonts w:ascii="Times New Roman" w:hAnsi="Times New Roman" w:cs="Times New Roman"/>
              </w:rPr>
              <w:t>dd features that can improve the comprehensibility of the framework</w:t>
            </w:r>
            <w:r w:rsidR="001873C0">
              <w:rPr>
                <w:rFonts w:ascii="Times New Roman" w:hAnsi="Times New Roman" w:cs="Times New Roman"/>
              </w:rPr>
              <w:t xml:space="preserve"> by </w:t>
            </w:r>
            <w:r w:rsidR="00617249">
              <w:rPr>
                <w:rFonts w:ascii="Times New Roman" w:hAnsi="Times New Roman" w:cs="Times New Roman"/>
              </w:rPr>
              <w:t xml:space="preserve">providing </w:t>
            </w:r>
            <w:r w:rsidR="00FC5D21" w:rsidRPr="00D47037">
              <w:rPr>
                <w:rFonts w:ascii="Times New Roman" w:hAnsi="Times New Roman" w:cs="Times New Roman"/>
              </w:rPr>
              <w:t xml:space="preserve">users </w:t>
            </w:r>
            <w:r w:rsidR="00617249">
              <w:rPr>
                <w:rFonts w:ascii="Times New Roman" w:hAnsi="Times New Roman" w:cs="Times New Roman"/>
              </w:rPr>
              <w:t>with a clear</w:t>
            </w:r>
            <w:r w:rsidR="00FC5D21" w:rsidRPr="00D47037">
              <w:rPr>
                <w:rFonts w:ascii="Times New Roman" w:hAnsi="Times New Roman" w:cs="Times New Roman"/>
              </w:rPr>
              <w:t xml:space="preserve"> understanding of the dimensions and </w:t>
            </w:r>
            <w:r w:rsidR="00617249">
              <w:rPr>
                <w:rFonts w:ascii="Times New Roman" w:hAnsi="Times New Roman" w:cs="Times New Roman"/>
              </w:rPr>
              <w:t>the pot</w:t>
            </w:r>
            <w:r w:rsidR="001563FF">
              <w:rPr>
                <w:rFonts w:ascii="Times New Roman" w:hAnsi="Times New Roman" w:cs="Times New Roman"/>
              </w:rPr>
              <w:t>ential uses of</w:t>
            </w:r>
            <w:r w:rsidR="00FC5D21" w:rsidRPr="00D47037">
              <w:rPr>
                <w:rFonts w:ascii="Times New Roman" w:hAnsi="Times New Roman" w:cs="Times New Roman"/>
              </w:rPr>
              <w:t xml:space="preserve"> each method</w:t>
            </w:r>
            <w:r w:rsidR="001563FF">
              <w:rPr>
                <w:rFonts w:ascii="Times New Roman" w:hAnsi="Times New Roman" w:cs="Times New Roman"/>
              </w:rPr>
              <w:t>.</w:t>
            </w:r>
          </w:p>
          <w:p w14:paraId="374A8511" w14:textId="77777777" w:rsidR="00FC5D21" w:rsidRDefault="00F365AC" w:rsidP="000917F5">
            <w:pPr>
              <w:pStyle w:val="ListParagraph"/>
              <w:keepNext/>
              <w:numPr>
                <w:ilvl w:val="0"/>
                <w:numId w:val="37"/>
              </w:numPr>
              <w:spacing w:before="100" w:after="100" w:line="240" w:lineRule="auto"/>
              <w:ind w:left="348"/>
              <w:contextualSpacing w:val="0"/>
              <w:rPr>
                <w:rFonts w:ascii="Times New Roman" w:hAnsi="Times New Roman" w:cs="Times New Roman"/>
              </w:rPr>
            </w:pPr>
            <w:r w:rsidRPr="00D47037">
              <w:rPr>
                <w:rFonts w:ascii="Times New Roman" w:hAnsi="Times New Roman" w:cs="Times New Roman"/>
              </w:rPr>
              <w:t>P</w:t>
            </w:r>
            <w:r w:rsidR="00A77029" w:rsidRPr="00D47037">
              <w:rPr>
                <w:rFonts w:ascii="Times New Roman" w:hAnsi="Times New Roman" w:cs="Times New Roman"/>
              </w:rPr>
              <w:t xml:space="preserve">rovide flexibility for altering the </w:t>
            </w:r>
            <w:r w:rsidR="002E233B" w:rsidRPr="00D47037">
              <w:rPr>
                <w:rFonts w:ascii="Times New Roman" w:hAnsi="Times New Roman" w:cs="Times New Roman"/>
              </w:rPr>
              <w:t xml:space="preserve">worthiness </w:t>
            </w:r>
            <w:r w:rsidR="00A77029" w:rsidRPr="00D47037">
              <w:rPr>
                <w:rFonts w:ascii="Times New Roman" w:hAnsi="Times New Roman" w:cs="Times New Roman"/>
              </w:rPr>
              <w:t>score after it has been established.</w:t>
            </w:r>
          </w:p>
          <w:p w14:paraId="6A0780F9" w14:textId="0A7FBEC3" w:rsidR="004568AF" w:rsidRPr="004568AF" w:rsidRDefault="001B32A4" w:rsidP="004568AF">
            <w:pPr>
              <w:pStyle w:val="ListParagraph"/>
              <w:keepNext/>
              <w:numPr>
                <w:ilvl w:val="0"/>
                <w:numId w:val="37"/>
              </w:numPr>
              <w:spacing w:before="100" w:after="100" w:line="240" w:lineRule="auto"/>
              <w:ind w:left="348"/>
              <w:contextualSpacing w:val="0"/>
              <w:rPr>
                <w:ins w:id="1037" w:author="رزان الدوسري ID 443203966" w:date="2023-02-10T03:07:00Z"/>
                <w:rFonts w:ascii="Times New Roman" w:hAnsi="Times New Roman" w:cs="Times New Roman"/>
              </w:rPr>
            </w:pPr>
            <w:r>
              <w:rPr>
                <w:rFonts w:ascii="Times New Roman" w:hAnsi="Times New Roman" w:cs="Times New Roman"/>
              </w:rPr>
              <w:t>U</w:t>
            </w:r>
            <w:r w:rsidR="00651825">
              <w:rPr>
                <w:rFonts w:ascii="Times New Roman" w:hAnsi="Times New Roman" w:cs="Times New Roman"/>
              </w:rPr>
              <w:t>ti</w:t>
            </w:r>
            <w:r>
              <w:rPr>
                <w:rFonts w:ascii="Times New Roman" w:hAnsi="Times New Roman" w:cs="Times New Roman"/>
              </w:rPr>
              <w:t xml:space="preserve">lize the UX-Estimator framework </w:t>
            </w:r>
            <w:r w:rsidR="00C57361">
              <w:rPr>
                <w:rFonts w:ascii="Times New Roman" w:hAnsi="Times New Roman" w:cs="Times New Roman"/>
              </w:rPr>
              <w:t xml:space="preserve">for assessing the effort required for </w:t>
            </w:r>
            <w:r w:rsidR="004568AF">
              <w:rPr>
                <w:rFonts w:ascii="Times New Roman" w:hAnsi="Times New Roman" w:cs="Times New Roman"/>
              </w:rPr>
              <w:t>the upcoming user stories.</w:t>
            </w:r>
          </w:p>
        </w:tc>
      </w:tr>
    </w:tbl>
    <w:p w14:paraId="4C59A5FE" w14:textId="0C619D17" w:rsidR="00F42EB9" w:rsidRPr="00F42EB9" w:rsidRDefault="00F42EB9" w:rsidP="00F42EB9">
      <w:pPr>
        <w:pStyle w:val="Caption"/>
        <w:spacing w:before="100" w:line="360" w:lineRule="auto"/>
        <w:jc w:val="center"/>
        <w:rPr>
          <w:ins w:id="1038" w:author="رزان الدوسري ID 443203966" w:date="2023-02-10T03:06:00Z"/>
          <w:rFonts w:ascii="Times New Roman" w:hAnsi="Times New Roman" w:cs="Times New Roman"/>
          <w:b/>
          <w:i w:val="0"/>
          <w:iCs w:val="0"/>
          <w:color w:val="auto"/>
          <w:sz w:val="28"/>
          <w:szCs w:val="28"/>
        </w:rPr>
      </w:pPr>
      <w:bookmarkStart w:id="1039" w:name="_Toc127569280"/>
      <w:r w:rsidRPr="00F42EB9">
        <w:rPr>
          <w:rFonts w:ascii="Times New Roman" w:hAnsi="Times New Roman" w:cs="Times New Roman"/>
          <w:i w:val="0"/>
          <w:iCs w:val="0"/>
          <w:color w:val="auto"/>
          <w:sz w:val="20"/>
          <w:szCs w:val="20"/>
        </w:rPr>
        <w:t xml:space="preserve">Table </w:t>
      </w:r>
      <w:r w:rsidR="003A2E00">
        <w:rPr>
          <w:rFonts w:ascii="Times New Roman" w:hAnsi="Times New Roman" w:cs="Times New Roman"/>
          <w:i w:val="0"/>
          <w:iCs w:val="0"/>
          <w:color w:val="auto"/>
          <w:sz w:val="20"/>
          <w:szCs w:val="20"/>
        </w:rPr>
        <w:fldChar w:fldCharType="begin"/>
      </w:r>
      <w:r w:rsidR="003A2E00">
        <w:rPr>
          <w:rFonts w:ascii="Times New Roman" w:hAnsi="Times New Roman" w:cs="Times New Roman"/>
          <w:i w:val="0"/>
          <w:iCs w:val="0"/>
          <w:color w:val="auto"/>
          <w:sz w:val="20"/>
          <w:szCs w:val="20"/>
        </w:rPr>
        <w:instrText xml:space="preserve"> SEQ Table \* ARABIC </w:instrText>
      </w:r>
      <w:r w:rsidR="003A2E00">
        <w:rPr>
          <w:rFonts w:ascii="Times New Roman" w:hAnsi="Times New Roman" w:cs="Times New Roman"/>
          <w:i w:val="0"/>
          <w:iCs w:val="0"/>
          <w:color w:val="auto"/>
          <w:sz w:val="20"/>
          <w:szCs w:val="20"/>
        </w:rPr>
        <w:fldChar w:fldCharType="separate"/>
      </w:r>
      <w:r w:rsidR="003A2E00">
        <w:rPr>
          <w:rFonts w:ascii="Times New Roman" w:hAnsi="Times New Roman" w:cs="Times New Roman"/>
          <w:i w:val="0"/>
          <w:iCs w:val="0"/>
          <w:noProof/>
          <w:color w:val="auto"/>
          <w:sz w:val="20"/>
          <w:szCs w:val="20"/>
        </w:rPr>
        <w:t>9</w:t>
      </w:r>
      <w:r w:rsidR="003A2E00">
        <w:rPr>
          <w:rFonts w:ascii="Times New Roman" w:hAnsi="Times New Roman" w:cs="Times New Roman"/>
          <w:i w:val="0"/>
          <w:iCs w:val="0"/>
          <w:color w:val="auto"/>
          <w:sz w:val="20"/>
          <w:szCs w:val="20"/>
        </w:rPr>
        <w:fldChar w:fldCharType="end"/>
      </w:r>
      <w:r w:rsidRPr="00F42EB9">
        <w:rPr>
          <w:rFonts w:ascii="Times New Roman" w:hAnsi="Times New Roman" w:cs="Times New Roman"/>
          <w:i w:val="0"/>
          <w:iCs w:val="0"/>
          <w:color w:val="auto"/>
          <w:sz w:val="20"/>
          <w:szCs w:val="20"/>
        </w:rPr>
        <w:t>.Sprint Retrospective of sprint 2</w:t>
      </w:r>
      <w:bookmarkEnd w:id="1039"/>
    </w:p>
    <w:p w14:paraId="2433B96F" w14:textId="77777777" w:rsidR="006D09CE" w:rsidRDefault="006D09CE" w:rsidP="006D09CE">
      <w:pPr>
        <w:rPr>
          <w:ins w:id="1040" w:author="رزان الدوسري ID 443203966" w:date="2023-02-10T03:09:00Z"/>
          <w:rFonts w:ascii="Times New Roman" w:hAnsi="Times New Roman" w:cs="Times New Roman"/>
          <w:b/>
          <w:sz w:val="24"/>
          <w:szCs w:val="24"/>
        </w:rPr>
      </w:pPr>
      <w:ins w:id="1041" w:author="رزان الدوسري ID 443203966" w:date="2023-02-10T03:09:00Z">
        <w:r>
          <w:rPr>
            <w:rFonts w:ascii="Times New Roman" w:hAnsi="Times New Roman" w:cs="Times New Roman"/>
            <w:b/>
            <w:sz w:val="24"/>
            <w:szCs w:val="24"/>
          </w:rPr>
          <w:t>Sprint Burndown chart</w:t>
        </w:r>
        <w:r w:rsidRPr="0065145A">
          <w:rPr>
            <w:rFonts w:ascii="Times New Roman" w:hAnsi="Times New Roman" w:cs="Times New Roman"/>
            <w:b/>
            <w:sz w:val="24"/>
            <w:szCs w:val="24"/>
          </w:rPr>
          <w:t>:</w:t>
        </w:r>
      </w:ins>
    </w:p>
    <w:p w14:paraId="489BB668" w14:textId="77777777" w:rsidR="00D35FAD" w:rsidRDefault="006D09CE" w:rsidP="00D35FAD">
      <w:pPr>
        <w:keepNext/>
        <w:tabs>
          <w:tab w:val="left" w:pos="2150"/>
        </w:tabs>
        <w:jc w:val="center"/>
      </w:pPr>
      <w:r>
        <w:fldChar w:fldCharType="begin"/>
      </w:r>
      <w:r>
        <w:instrText xml:space="preserve"> INCLUDEPICTURE "/Users/razan/Library/Group Containers/UBF8T346G9.ms/WebArchiveCopyPasteTempFiles/com.microsoft.Word/burndown-chart-example.png" \* MERGEFORMATINET </w:instrText>
      </w:r>
      <w:r>
        <w:fldChar w:fldCharType="separate"/>
      </w:r>
      <w:r>
        <w:rPr>
          <w:noProof/>
        </w:rPr>
        <w:drawing>
          <wp:inline distT="0" distB="0" distL="0" distR="0" wp14:anchorId="2BBE9721" wp14:editId="44B66642">
            <wp:extent cx="4823508" cy="2916539"/>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823508" cy="2916539"/>
                    </a:xfrm>
                    <a:prstGeom prst="rect">
                      <a:avLst/>
                    </a:prstGeom>
                    <a:noFill/>
                    <a:ln>
                      <a:noFill/>
                    </a:ln>
                  </pic:spPr>
                </pic:pic>
              </a:graphicData>
            </a:graphic>
          </wp:inline>
        </w:drawing>
      </w:r>
      <w:r>
        <w:fldChar w:fldCharType="end"/>
      </w:r>
    </w:p>
    <w:p w14:paraId="6F5D9C08" w14:textId="05A9523F" w:rsidR="006D09CE" w:rsidRPr="00D35FAD" w:rsidRDefault="00D35FAD" w:rsidP="00D35FAD">
      <w:pPr>
        <w:pStyle w:val="Caption"/>
        <w:contextualSpacing/>
        <w:jc w:val="center"/>
        <w:rPr>
          <w:ins w:id="1042" w:author="رزان الدوسري ID 443203966" w:date="2023-02-10T03:06:00Z"/>
          <w:rFonts w:ascii="Times New Roman" w:hAnsi="Times New Roman" w:cs="Times New Roman"/>
          <w:i w:val="0"/>
          <w:iCs w:val="0"/>
          <w:color w:val="auto"/>
          <w:sz w:val="20"/>
          <w:szCs w:val="20"/>
        </w:rPr>
      </w:pPr>
      <w:bookmarkStart w:id="1043" w:name="_Toc128133761"/>
      <w:r w:rsidRPr="00971325">
        <w:rPr>
          <w:rFonts w:ascii="Times New Roman" w:hAnsi="Times New Roman" w:cs="Times New Roman"/>
          <w:i w:val="0"/>
          <w:iCs w:val="0"/>
          <w:color w:val="auto"/>
          <w:sz w:val="20"/>
          <w:szCs w:val="20"/>
        </w:rPr>
        <w:t xml:space="preserve">Figure </w:t>
      </w:r>
      <w:r w:rsidRPr="00971325">
        <w:rPr>
          <w:rFonts w:ascii="Times New Roman" w:hAnsi="Times New Roman" w:cs="Times New Roman"/>
          <w:i w:val="0"/>
          <w:iCs w:val="0"/>
          <w:color w:val="auto"/>
          <w:sz w:val="20"/>
          <w:szCs w:val="20"/>
        </w:rPr>
        <w:fldChar w:fldCharType="begin"/>
      </w:r>
      <w:r w:rsidRPr="00971325">
        <w:rPr>
          <w:rFonts w:ascii="Times New Roman" w:hAnsi="Times New Roman" w:cs="Times New Roman"/>
          <w:i w:val="0"/>
          <w:iCs w:val="0"/>
          <w:color w:val="auto"/>
          <w:sz w:val="20"/>
          <w:szCs w:val="20"/>
        </w:rPr>
        <w:instrText xml:space="preserve"> SEQ Figure \* ARABIC </w:instrText>
      </w:r>
      <w:r w:rsidRPr="00971325">
        <w:rPr>
          <w:rFonts w:ascii="Times New Roman" w:hAnsi="Times New Roman" w:cs="Times New Roman"/>
          <w:i w:val="0"/>
          <w:iCs w:val="0"/>
          <w:color w:val="auto"/>
          <w:sz w:val="20"/>
          <w:szCs w:val="20"/>
        </w:rPr>
        <w:fldChar w:fldCharType="separate"/>
      </w:r>
      <w:r w:rsidR="00C02976" w:rsidRPr="00971325">
        <w:rPr>
          <w:rFonts w:ascii="Times New Roman" w:hAnsi="Times New Roman" w:cs="Times New Roman"/>
          <w:i w:val="0"/>
          <w:iCs w:val="0"/>
          <w:color w:val="auto"/>
          <w:sz w:val="20"/>
          <w:szCs w:val="20"/>
        </w:rPr>
        <w:t>21</w:t>
      </w:r>
      <w:r w:rsidRPr="00971325">
        <w:rPr>
          <w:rFonts w:ascii="Times New Roman" w:hAnsi="Times New Roman" w:cs="Times New Roman"/>
          <w:i w:val="0"/>
          <w:iCs w:val="0"/>
          <w:color w:val="auto"/>
          <w:sz w:val="20"/>
          <w:szCs w:val="20"/>
        </w:rPr>
        <w:fldChar w:fldCharType="end"/>
      </w:r>
      <w:r w:rsidRPr="00971325">
        <w:rPr>
          <w:rFonts w:ascii="Times New Roman" w:hAnsi="Times New Roman" w:cs="Times New Roman"/>
          <w:i w:val="0"/>
          <w:iCs w:val="0"/>
          <w:color w:val="auto"/>
          <w:sz w:val="20"/>
          <w:szCs w:val="20"/>
        </w:rPr>
        <w:t>.Sprint 2 burndown chart</w:t>
      </w:r>
      <w:bookmarkEnd w:id="1043"/>
    </w:p>
    <w:p w14:paraId="7537CE66" w14:textId="77777777" w:rsidR="006D09CE" w:rsidRDefault="006D09CE" w:rsidP="006D09CE">
      <w:pPr>
        <w:spacing w:after="0" w:line="240" w:lineRule="auto"/>
        <w:rPr>
          <w:ins w:id="1044" w:author="رزان الدوسري ID 443203966" w:date="2023-02-10T03:09:00Z"/>
          <w:rFonts w:ascii="Times New Roman" w:hAnsi="Times New Roman" w:cs="Times New Roman"/>
          <w:sz w:val="24"/>
          <w:szCs w:val="24"/>
        </w:rPr>
      </w:pPr>
      <w:ins w:id="1045" w:author="رزان الدوسري ID 443203966" w:date="2023-02-10T03:09:00Z">
        <w:r>
          <w:rPr>
            <w:rFonts w:ascii="Times New Roman" w:hAnsi="Times New Roman" w:cs="Times New Roman"/>
            <w:sz w:val="24"/>
            <w:szCs w:val="24"/>
          </w:rPr>
          <w:br w:type="page"/>
        </w:r>
      </w:ins>
    </w:p>
    <w:p w14:paraId="29BF8B4B" w14:textId="5986F396" w:rsidR="0059196C" w:rsidRPr="0065145A" w:rsidRDefault="0059196C" w:rsidP="0059196C">
      <w:pPr>
        <w:rPr>
          <w:rFonts w:ascii="Times New Roman" w:hAnsi="Times New Roman" w:cs="Times New Roman"/>
          <w:b/>
          <w:sz w:val="28"/>
          <w:szCs w:val="28"/>
        </w:rPr>
      </w:pPr>
      <w:r w:rsidRPr="0065145A">
        <w:rPr>
          <w:rFonts w:ascii="Times New Roman" w:hAnsi="Times New Roman" w:cs="Times New Roman"/>
          <w:b/>
          <w:sz w:val="28"/>
          <w:szCs w:val="28"/>
        </w:rPr>
        <w:t xml:space="preserve">Sprint </w:t>
      </w:r>
      <w:r>
        <w:rPr>
          <w:rFonts w:ascii="Times New Roman" w:hAnsi="Times New Roman" w:cs="Times New Roman"/>
          <w:b/>
          <w:sz w:val="28"/>
          <w:szCs w:val="28"/>
        </w:rPr>
        <w:t>3</w:t>
      </w:r>
      <w:r w:rsidRPr="0065145A">
        <w:rPr>
          <w:rFonts w:ascii="Times New Roman" w:hAnsi="Times New Roman" w:cs="Times New Roman"/>
          <w:b/>
          <w:sz w:val="28"/>
          <w:szCs w:val="28"/>
        </w:rPr>
        <w:t>:</w:t>
      </w:r>
    </w:p>
    <w:p w14:paraId="085D3086" w14:textId="696E4520" w:rsidR="0059196C" w:rsidRPr="00172BE3" w:rsidRDefault="0059196C" w:rsidP="00122AD4">
      <w:pPr>
        <w:ind w:firstLine="284"/>
        <w:jc w:val="both"/>
        <w:rPr>
          <w:rFonts w:ascii="Times New Roman" w:eastAsiaTheme="minorEastAsia" w:hAnsi="Times New Roman" w:cs="Times New Roman"/>
          <w:bCs/>
          <w:sz w:val="24"/>
          <w:szCs w:val="24"/>
        </w:rPr>
      </w:pPr>
      <w:r w:rsidRPr="00172BE3">
        <w:rPr>
          <w:rFonts w:ascii="Times New Roman" w:eastAsiaTheme="minorEastAsia" w:hAnsi="Times New Roman" w:cs="Times New Roman"/>
          <w:bCs/>
          <w:sz w:val="24"/>
          <w:szCs w:val="24"/>
        </w:rPr>
        <w:t xml:space="preserve">The third iteration of the power-up development </w:t>
      </w:r>
      <w:r w:rsidR="00B52CDC">
        <w:rPr>
          <w:rFonts w:ascii="Times New Roman" w:eastAsiaTheme="minorEastAsia" w:hAnsi="Times New Roman" w:cs="Times New Roman"/>
          <w:bCs/>
          <w:sz w:val="24"/>
          <w:szCs w:val="24"/>
        </w:rPr>
        <w:t>involves</w:t>
      </w:r>
      <w:r w:rsidR="00EC4B05" w:rsidRPr="00172BE3">
        <w:rPr>
          <w:rFonts w:ascii="Times New Roman" w:eastAsiaTheme="minorEastAsia" w:hAnsi="Times New Roman" w:cs="Times New Roman"/>
          <w:bCs/>
          <w:sz w:val="24"/>
          <w:szCs w:val="24"/>
        </w:rPr>
        <w:t xml:space="preserve"> </w:t>
      </w:r>
      <w:r w:rsidR="00E40580" w:rsidRPr="00172BE3">
        <w:rPr>
          <w:rFonts w:ascii="Times New Roman" w:eastAsia="Times New Roman" w:hAnsi="Times New Roman" w:cs="Times New Roman"/>
          <w:color w:val="000000"/>
          <w:sz w:val="24"/>
          <w:szCs w:val="24"/>
        </w:rPr>
        <w:t>adjust</w:t>
      </w:r>
      <w:r w:rsidR="00B52CDC">
        <w:rPr>
          <w:rFonts w:ascii="Times New Roman" w:eastAsia="Times New Roman" w:hAnsi="Times New Roman" w:cs="Times New Roman"/>
          <w:color w:val="000000"/>
          <w:sz w:val="24"/>
          <w:szCs w:val="24"/>
        </w:rPr>
        <w:t>ing</w:t>
      </w:r>
      <w:r w:rsidR="00EC4B05" w:rsidRPr="00172BE3">
        <w:rPr>
          <w:rFonts w:ascii="Times New Roman" w:eastAsia="Times New Roman" w:hAnsi="Times New Roman" w:cs="Times New Roman"/>
          <w:color w:val="000000"/>
          <w:sz w:val="24"/>
          <w:szCs w:val="24"/>
        </w:rPr>
        <w:t xml:space="preserve"> the score of each dimension after </w:t>
      </w:r>
      <w:r w:rsidR="00B52CDC">
        <w:rPr>
          <w:rFonts w:ascii="Times New Roman" w:eastAsia="Times New Roman" w:hAnsi="Times New Roman" w:cs="Times New Roman"/>
          <w:color w:val="000000"/>
          <w:sz w:val="24"/>
          <w:szCs w:val="24"/>
        </w:rPr>
        <w:t xml:space="preserve">they have been set, </w:t>
      </w:r>
      <w:proofErr w:type="gramStart"/>
      <w:r w:rsidR="00B52CDC">
        <w:rPr>
          <w:rFonts w:ascii="Times New Roman" w:eastAsia="Times New Roman" w:hAnsi="Times New Roman" w:cs="Times New Roman"/>
          <w:color w:val="000000"/>
          <w:sz w:val="24"/>
          <w:szCs w:val="24"/>
        </w:rPr>
        <w:t>in order to</w:t>
      </w:r>
      <w:proofErr w:type="gramEnd"/>
      <w:r w:rsidR="00B52CDC">
        <w:rPr>
          <w:rFonts w:ascii="Times New Roman" w:eastAsia="Times New Roman" w:hAnsi="Times New Roman" w:cs="Times New Roman"/>
          <w:color w:val="000000"/>
          <w:sz w:val="24"/>
          <w:szCs w:val="24"/>
        </w:rPr>
        <w:t xml:space="preserve"> permit modification of </w:t>
      </w:r>
      <w:r w:rsidR="007E4CDF">
        <w:rPr>
          <w:rFonts w:ascii="Times New Roman" w:eastAsia="Times New Roman" w:hAnsi="Times New Roman" w:cs="Times New Roman"/>
          <w:color w:val="000000"/>
          <w:sz w:val="24"/>
          <w:szCs w:val="24"/>
        </w:rPr>
        <w:t>estimates.</w:t>
      </w:r>
      <w:r w:rsidR="00EC4B05" w:rsidRPr="00172BE3">
        <w:rPr>
          <w:rFonts w:ascii="Times New Roman" w:eastAsia="Times New Roman" w:hAnsi="Times New Roman" w:cs="Times New Roman"/>
          <w:color w:val="000000"/>
          <w:sz w:val="24"/>
          <w:szCs w:val="24"/>
        </w:rPr>
        <w:t xml:space="preserve"> </w:t>
      </w:r>
      <w:r w:rsidR="007E4CDF" w:rsidRPr="00172BE3">
        <w:rPr>
          <w:rFonts w:ascii="Times New Roman" w:eastAsia="Times New Roman" w:hAnsi="Times New Roman" w:cs="Times New Roman"/>
          <w:color w:val="000000"/>
          <w:sz w:val="24"/>
          <w:szCs w:val="24"/>
        </w:rPr>
        <w:t>Additionally</w:t>
      </w:r>
      <w:r w:rsidR="007E4CDF">
        <w:rPr>
          <w:rFonts w:ascii="Times New Roman" w:eastAsia="Times New Roman" w:hAnsi="Times New Roman" w:cs="Times New Roman"/>
          <w:color w:val="000000"/>
          <w:sz w:val="24"/>
          <w:szCs w:val="24"/>
        </w:rPr>
        <w:t>,</w:t>
      </w:r>
      <w:r w:rsidR="00667594" w:rsidRPr="00172BE3">
        <w:rPr>
          <w:rFonts w:ascii="Times New Roman" w:eastAsia="Times New Roman" w:hAnsi="Times New Roman" w:cs="Times New Roman"/>
          <w:color w:val="000000"/>
          <w:sz w:val="24"/>
          <w:szCs w:val="24"/>
        </w:rPr>
        <w:t xml:space="preserve"> </w:t>
      </w:r>
      <w:r w:rsidR="007E4CDF">
        <w:rPr>
          <w:rFonts w:ascii="Times New Roman" w:eastAsia="Times New Roman" w:hAnsi="Times New Roman" w:cs="Times New Roman"/>
          <w:color w:val="000000"/>
          <w:sz w:val="24"/>
          <w:szCs w:val="24"/>
        </w:rPr>
        <w:t>t</w:t>
      </w:r>
      <w:r w:rsidR="00667594" w:rsidRPr="00172BE3">
        <w:rPr>
          <w:rFonts w:ascii="Times New Roman" w:eastAsia="Times New Roman" w:hAnsi="Times New Roman" w:cs="Times New Roman"/>
          <w:color w:val="000000"/>
          <w:sz w:val="24"/>
          <w:szCs w:val="24"/>
        </w:rPr>
        <w:t>hree user stories have been added to</w:t>
      </w:r>
      <w:r w:rsidR="00172BE3" w:rsidRPr="00172BE3">
        <w:rPr>
          <w:rFonts w:ascii="Times New Roman" w:eastAsiaTheme="minorEastAsia" w:hAnsi="Times New Roman" w:cs="Times New Roman"/>
          <w:bCs/>
          <w:sz w:val="24"/>
          <w:szCs w:val="24"/>
        </w:rPr>
        <w:t xml:space="preserve"> </w:t>
      </w:r>
      <w:r w:rsidR="00233C10">
        <w:rPr>
          <w:rFonts w:ascii="Times New Roman" w:eastAsiaTheme="minorEastAsia" w:hAnsi="Times New Roman" w:cs="Times New Roman"/>
          <w:bCs/>
          <w:sz w:val="24"/>
          <w:szCs w:val="24"/>
        </w:rPr>
        <w:t>enhance</w:t>
      </w:r>
      <w:r w:rsidR="00554E54" w:rsidRPr="00172BE3">
        <w:rPr>
          <w:rFonts w:ascii="Times New Roman" w:eastAsiaTheme="minorEastAsia" w:hAnsi="Times New Roman" w:cs="Times New Roman"/>
          <w:bCs/>
          <w:sz w:val="24"/>
          <w:szCs w:val="24"/>
        </w:rPr>
        <w:t xml:space="preserve"> the</w:t>
      </w:r>
      <w:r w:rsidRPr="00172BE3">
        <w:rPr>
          <w:rFonts w:ascii="Times New Roman" w:eastAsiaTheme="minorEastAsia" w:hAnsi="Times New Roman" w:cs="Times New Roman"/>
          <w:bCs/>
          <w:sz w:val="24"/>
          <w:szCs w:val="24"/>
        </w:rPr>
        <w:t xml:space="preserve"> user experience by providing </w:t>
      </w:r>
      <w:r w:rsidR="00233C10">
        <w:rPr>
          <w:rFonts w:ascii="Times New Roman" w:eastAsiaTheme="minorEastAsia" w:hAnsi="Times New Roman" w:cs="Times New Roman"/>
          <w:bCs/>
          <w:sz w:val="24"/>
          <w:szCs w:val="24"/>
        </w:rPr>
        <w:t>extra</w:t>
      </w:r>
      <w:r w:rsidRPr="00172BE3">
        <w:rPr>
          <w:rFonts w:ascii="Times New Roman" w:eastAsiaTheme="minorEastAsia" w:hAnsi="Times New Roman" w:cs="Times New Roman"/>
          <w:bCs/>
          <w:sz w:val="24"/>
          <w:szCs w:val="24"/>
        </w:rPr>
        <w:t xml:space="preserve"> information and </w:t>
      </w:r>
      <w:r w:rsidR="00365519" w:rsidRPr="00172BE3">
        <w:rPr>
          <w:rFonts w:ascii="Times New Roman" w:eastAsiaTheme="minorEastAsia" w:hAnsi="Times New Roman" w:cs="Times New Roman"/>
          <w:bCs/>
          <w:sz w:val="24"/>
          <w:szCs w:val="24"/>
        </w:rPr>
        <w:t>options</w:t>
      </w:r>
      <w:r w:rsidRPr="00172BE3">
        <w:rPr>
          <w:rFonts w:ascii="Times New Roman" w:eastAsiaTheme="minorEastAsia" w:hAnsi="Times New Roman" w:cs="Times New Roman"/>
          <w:bCs/>
          <w:sz w:val="24"/>
          <w:szCs w:val="24"/>
        </w:rPr>
        <w:t xml:space="preserve"> for users </w:t>
      </w:r>
      <w:r w:rsidR="002A1151" w:rsidRPr="00172BE3">
        <w:rPr>
          <w:rFonts w:ascii="Times New Roman" w:eastAsiaTheme="minorEastAsia" w:hAnsi="Times New Roman" w:cs="Times New Roman"/>
          <w:bCs/>
          <w:sz w:val="24"/>
          <w:szCs w:val="24"/>
        </w:rPr>
        <w:t>regarding</w:t>
      </w:r>
      <w:r w:rsidRPr="00172BE3">
        <w:rPr>
          <w:rFonts w:ascii="Times New Roman" w:eastAsiaTheme="minorEastAsia" w:hAnsi="Times New Roman" w:cs="Times New Roman"/>
          <w:bCs/>
          <w:sz w:val="24"/>
          <w:szCs w:val="24"/>
        </w:rPr>
        <w:t xml:space="preserve"> the dimensions and UX methods</w:t>
      </w:r>
      <w:r w:rsidR="0039761E">
        <w:rPr>
          <w:rFonts w:ascii="Times New Roman" w:eastAsiaTheme="minorEastAsia" w:hAnsi="Times New Roman" w:cs="Times New Roman"/>
          <w:bCs/>
          <w:sz w:val="24"/>
          <w:szCs w:val="24"/>
        </w:rPr>
        <w:t xml:space="preserve"> and provide a </w:t>
      </w:r>
      <w:r w:rsidR="0039761E" w:rsidRPr="0039761E">
        <w:rPr>
          <w:rFonts w:ascii="Times New Roman" w:eastAsiaTheme="minorEastAsia" w:hAnsi="Times New Roman" w:cs="Times New Roman"/>
          <w:bCs/>
          <w:sz w:val="24"/>
          <w:szCs w:val="24"/>
        </w:rPr>
        <w:t xml:space="preserve">flexibility </w:t>
      </w:r>
      <w:r w:rsidR="0039761E">
        <w:rPr>
          <w:rFonts w:ascii="Times New Roman" w:eastAsiaTheme="minorEastAsia" w:hAnsi="Times New Roman" w:cs="Times New Roman"/>
          <w:bCs/>
          <w:sz w:val="24"/>
          <w:szCs w:val="24"/>
        </w:rPr>
        <w:t>of resetting the estimation</w:t>
      </w:r>
      <w:r w:rsidRPr="00172BE3">
        <w:rPr>
          <w:rFonts w:ascii="Times New Roman" w:eastAsiaTheme="minorEastAsia" w:hAnsi="Times New Roman" w:cs="Times New Roman"/>
          <w:bCs/>
          <w:sz w:val="24"/>
          <w:szCs w:val="24"/>
        </w:rPr>
        <w:t>. The</w:t>
      </w:r>
      <w:r w:rsidR="002A1151">
        <w:rPr>
          <w:rFonts w:ascii="Times New Roman" w:eastAsiaTheme="minorEastAsia" w:hAnsi="Times New Roman" w:cs="Times New Roman"/>
          <w:bCs/>
          <w:sz w:val="24"/>
          <w:szCs w:val="24"/>
        </w:rPr>
        <w:t>se</w:t>
      </w:r>
      <w:r w:rsidRPr="00172BE3">
        <w:rPr>
          <w:rFonts w:ascii="Times New Roman" w:eastAsiaTheme="minorEastAsia" w:hAnsi="Times New Roman" w:cs="Times New Roman"/>
          <w:bCs/>
          <w:sz w:val="24"/>
          <w:szCs w:val="24"/>
        </w:rPr>
        <w:t xml:space="preserve"> three user stories </w:t>
      </w:r>
      <w:r w:rsidR="005C5CA1">
        <w:rPr>
          <w:rFonts w:ascii="Times New Roman" w:eastAsiaTheme="minorEastAsia" w:hAnsi="Times New Roman" w:cs="Times New Roman"/>
          <w:bCs/>
          <w:sz w:val="24"/>
          <w:szCs w:val="24"/>
        </w:rPr>
        <w:t>seek</w:t>
      </w:r>
      <w:r w:rsidRPr="00172BE3">
        <w:rPr>
          <w:rFonts w:ascii="Times New Roman" w:eastAsiaTheme="minorEastAsia" w:hAnsi="Times New Roman" w:cs="Times New Roman"/>
          <w:bCs/>
          <w:sz w:val="24"/>
          <w:szCs w:val="24"/>
        </w:rPr>
        <w:t xml:space="preserve"> to allow users to gain a better understanding of the dimensions, </w:t>
      </w:r>
      <w:r w:rsidR="005C5CA1">
        <w:rPr>
          <w:rFonts w:ascii="Times New Roman" w:eastAsiaTheme="minorEastAsia" w:hAnsi="Times New Roman" w:cs="Times New Roman"/>
          <w:bCs/>
          <w:sz w:val="24"/>
          <w:szCs w:val="24"/>
        </w:rPr>
        <w:t>observe a selection of</w:t>
      </w:r>
      <w:r w:rsidRPr="00172BE3">
        <w:rPr>
          <w:rFonts w:ascii="Times New Roman" w:eastAsiaTheme="minorEastAsia" w:hAnsi="Times New Roman" w:cs="Times New Roman"/>
          <w:bCs/>
          <w:sz w:val="24"/>
          <w:szCs w:val="24"/>
        </w:rPr>
        <w:t xml:space="preserve"> suggested UX methods, and understand each method </w:t>
      </w:r>
      <w:r w:rsidR="00FE3F15">
        <w:rPr>
          <w:rFonts w:ascii="Times New Roman" w:eastAsiaTheme="minorEastAsia" w:hAnsi="Times New Roman" w:cs="Times New Roman"/>
          <w:bCs/>
          <w:sz w:val="24"/>
          <w:szCs w:val="24"/>
        </w:rPr>
        <w:t>so that</w:t>
      </w:r>
      <w:r w:rsidRPr="00172BE3">
        <w:rPr>
          <w:rFonts w:ascii="Times New Roman" w:eastAsiaTheme="minorEastAsia" w:hAnsi="Times New Roman" w:cs="Times New Roman"/>
          <w:bCs/>
          <w:sz w:val="24"/>
          <w:szCs w:val="24"/>
        </w:rPr>
        <w:t xml:space="preserve"> </w:t>
      </w:r>
      <w:r w:rsidR="00FE3F15" w:rsidRPr="00172BE3">
        <w:rPr>
          <w:rFonts w:ascii="Times New Roman" w:eastAsiaTheme="minorEastAsia" w:hAnsi="Times New Roman" w:cs="Times New Roman"/>
          <w:bCs/>
          <w:sz w:val="24"/>
          <w:szCs w:val="24"/>
        </w:rPr>
        <w:t xml:space="preserve">informed decisions </w:t>
      </w:r>
      <w:r w:rsidR="00FE3F15">
        <w:rPr>
          <w:rFonts w:ascii="Times New Roman" w:eastAsiaTheme="minorEastAsia" w:hAnsi="Times New Roman" w:cs="Times New Roman"/>
          <w:bCs/>
          <w:sz w:val="24"/>
          <w:szCs w:val="24"/>
        </w:rPr>
        <w:t>can be made</w:t>
      </w:r>
      <w:r w:rsidR="0039761E">
        <w:rPr>
          <w:rFonts w:ascii="Times New Roman" w:eastAsiaTheme="minorEastAsia" w:hAnsi="Times New Roman" w:cs="Times New Roman"/>
          <w:bCs/>
          <w:sz w:val="24"/>
          <w:szCs w:val="24"/>
        </w:rPr>
        <w:t xml:space="preserve">, the </w:t>
      </w:r>
      <w:r w:rsidR="00466837">
        <w:rPr>
          <w:rFonts w:ascii="Times New Roman" w:eastAsiaTheme="minorEastAsia" w:hAnsi="Times New Roman" w:cs="Times New Roman"/>
          <w:bCs/>
          <w:sz w:val="24"/>
          <w:szCs w:val="24"/>
        </w:rPr>
        <w:t>newly added</w:t>
      </w:r>
      <w:r w:rsidR="0039761E">
        <w:rPr>
          <w:rFonts w:ascii="Times New Roman" w:eastAsiaTheme="minorEastAsia" w:hAnsi="Times New Roman" w:cs="Times New Roman"/>
          <w:bCs/>
          <w:sz w:val="24"/>
          <w:szCs w:val="24"/>
        </w:rPr>
        <w:t xml:space="preserve"> user stories are </w:t>
      </w:r>
      <w:r w:rsidR="00466837">
        <w:rPr>
          <w:rFonts w:ascii="Times New Roman" w:eastAsiaTheme="minorEastAsia" w:hAnsi="Times New Roman" w:cs="Times New Roman"/>
          <w:bCs/>
          <w:sz w:val="24"/>
          <w:szCs w:val="24"/>
        </w:rPr>
        <w:t>presented</w:t>
      </w:r>
      <w:r w:rsidR="0039761E">
        <w:rPr>
          <w:rFonts w:ascii="Times New Roman" w:eastAsiaTheme="minorEastAsia" w:hAnsi="Times New Roman" w:cs="Times New Roman"/>
          <w:bCs/>
          <w:sz w:val="24"/>
          <w:szCs w:val="24"/>
        </w:rPr>
        <w:t xml:space="preserve"> below</w:t>
      </w:r>
      <w:r w:rsidR="00466837">
        <w:rPr>
          <w:rFonts w:ascii="Times New Roman" w:eastAsiaTheme="minorEastAsia" w:hAnsi="Times New Roman" w:cs="Times New Roman"/>
          <w:bCs/>
          <w:sz w:val="24"/>
          <w:szCs w:val="24"/>
        </w:rPr>
        <w:t>:</w:t>
      </w:r>
    </w:p>
    <w:p w14:paraId="5DB668DB" w14:textId="08573976" w:rsidR="009440D4" w:rsidRDefault="009440D4" w:rsidP="009440D4">
      <w:pPr>
        <w:ind w:left="284"/>
        <w:jc w:val="both"/>
        <w:rPr>
          <w:rFonts w:ascii="Times New Roman" w:eastAsia="Times New Roman" w:hAnsi="Times New Roman" w:cs="Times New Roman"/>
          <w:color w:val="000000"/>
          <w:sz w:val="24"/>
          <w:szCs w:val="24"/>
        </w:rPr>
      </w:pPr>
      <w:r w:rsidRPr="0065145A">
        <w:rPr>
          <w:rFonts w:ascii="Times New Roman" w:hAnsi="Times New Roman" w:cs="Times New Roman"/>
          <w:b/>
          <w:bCs/>
          <w:sz w:val="24"/>
          <w:szCs w:val="24"/>
        </w:rPr>
        <w:t xml:space="preserve">User Story </w:t>
      </w:r>
      <w:r>
        <w:rPr>
          <w:rFonts w:ascii="Times New Roman" w:hAnsi="Times New Roman" w:cs="Times New Roman"/>
          <w:b/>
          <w:bCs/>
          <w:sz w:val="24"/>
          <w:szCs w:val="24"/>
        </w:rPr>
        <w:t>1</w:t>
      </w:r>
      <w:r w:rsidRPr="0065145A">
        <w:rPr>
          <w:rFonts w:ascii="Times New Roman" w:hAnsi="Times New Roman" w:cs="Times New Roman"/>
          <w:b/>
          <w:bCs/>
          <w:sz w:val="24"/>
          <w:szCs w:val="24"/>
        </w:rPr>
        <w:t>:</w:t>
      </w:r>
      <w:r w:rsidRPr="0065145A">
        <w:rPr>
          <w:rFonts w:ascii="Times New Roman" w:hAnsi="Times New Roman" w:cs="Times New Roman"/>
          <w:sz w:val="24"/>
          <w:szCs w:val="24"/>
        </w:rPr>
        <w:t xml:space="preserve"> </w:t>
      </w:r>
      <w:r w:rsidRPr="0065145A">
        <w:rPr>
          <w:rFonts w:ascii="Times New Roman" w:eastAsia="Times New Roman" w:hAnsi="Times New Roman" w:cs="Times New Roman"/>
          <w:color w:val="000000"/>
          <w:sz w:val="24"/>
          <w:szCs w:val="24"/>
        </w:rPr>
        <w:t>As a user, I want to see description of each dimension, so that I can gain a better understanding of the dimensions.</w:t>
      </w:r>
    </w:p>
    <w:p w14:paraId="0E2239E8" w14:textId="73A4391C" w:rsidR="00062319" w:rsidRPr="007F1AB9" w:rsidRDefault="00062319" w:rsidP="00062319">
      <w:pPr>
        <w:ind w:left="284"/>
        <w:jc w:val="both"/>
        <w:rPr>
          <w:rFonts w:ascii="Times New Roman" w:eastAsia="Times New Roman" w:hAnsi="Times New Roman" w:cs="Times New Roman"/>
          <w:color w:val="000000"/>
          <w:sz w:val="24"/>
          <w:szCs w:val="24"/>
        </w:rPr>
      </w:pPr>
      <w:r w:rsidRPr="0065145A">
        <w:rPr>
          <w:rFonts w:ascii="Times New Roman" w:hAnsi="Times New Roman" w:cs="Times New Roman"/>
          <w:b/>
          <w:bCs/>
          <w:sz w:val="24"/>
          <w:szCs w:val="24"/>
        </w:rPr>
        <w:t xml:space="preserve">User Story </w:t>
      </w:r>
      <w:r>
        <w:rPr>
          <w:rFonts w:ascii="Times New Roman" w:hAnsi="Times New Roman" w:cs="Times New Roman"/>
          <w:b/>
          <w:bCs/>
          <w:sz w:val="24"/>
          <w:szCs w:val="24"/>
        </w:rPr>
        <w:t>2</w:t>
      </w:r>
      <w:r w:rsidRPr="0065145A">
        <w:rPr>
          <w:rFonts w:ascii="Times New Roman" w:hAnsi="Times New Roman" w:cs="Times New Roman"/>
          <w:b/>
          <w:bCs/>
          <w:sz w:val="24"/>
          <w:szCs w:val="24"/>
        </w:rPr>
        <w:t xml:space="preserve">: </w:t>
      </w:r>
      <w:r w:rsidRPr="0065145A">
        <w:rPr>
          <w:rFonts w:ascii="Times New Roman" w:eastAsia="Times New Roman" w:hAnsi="Times New Roman" w:cs="Times New Roman"/>
          <w:color w:val="000000"/>
          <w:sz w:val="24"/>
          <w:szCs w:val="24"/>
        </w:rPr>
        <w:t xml:space="preserve">As a user, I want to see description of each suggested UX methods, so that I decide which methods suits my needs. </w:t>
      </w:r>
    </w:p>
    <w:p w14:paraId="4AAADFD4" w14:textId="3A29EC88" w:rsidR="006D055E" w:rsidRDefault="006D055E" w:rsidP="006D055E">
      <w:pPr>
        <w:ind w:left="284"/>
        <w:jc w:val="both"/>
        <w:rPr>
          <w:rFonts w:ascii="Times New Roman" w:eastAsia="Times New Roman" w:hAnsi="Times New Roman" w:cs="Times New Roman"/>
          <w:color w:val="000000"/>
          <w:sz w:val="24"/>
          <w:szCs w:val="24"/>
        </w:rPr>
      </w:pPr>
      <w:r w:rsidRPr="0065145A">
        <w:rPr>
          <w:rFonts w:ascii="Times New Roman" w:hAnsi="Times New Roman" w:cs="Times New Roman"/>
          <w:b/>
          <w:bCs/>
          <w:sz w:val="24"/>
          <w:szCs w:val="24"/>
        </w:rPr>
        <w:t xml:space="preserve">User Story </w:t>
      </w:r>
      <w:r>
        <w:rPr>
          <w:rFonts w:ascii="Times New Roman" w:hAnsi="Times New Roman" w:cs="Times New Roman"/>
          <w:b/>
          <w:bCs/>
          <w:sz w:val="24"/>
          <w:szCs w:val="24"/>
        </w:rPr>
        <w:t>3</w:t>
      </w:r>
      <w:r w:rsidRPr="0065145A">
        <w:rPr>
          <w:rFonts w:ascii="Times New Roman" w:hAnsi="Times New Roman" w:cs="Times New Roman"/>
          <w:b/>
          <w:bCs/>
          <w:sz w:val="24"/>
          <w:szCs w:val="24"/>
        </w:rPr>
        <w:t xml:space="preserve">: </w:t>
      </w:r>
      <w:r w:rsidRPr="0065145A">
        <w:rPr>
          <w:rFonts w:ascii="Times New Roman" w:eastAsia="Times New Roman" w:hAnsi="Times New Roman" w:cs="Times New Roman"/>
          <w:color w:val="000000"/>
          <w:sz w:val="24"/>
          <w:szCs w:val="24"/>
        </w:rPr>
        <w:t>As a user, I want the ability to reset the worthiness score of a user story, so that I can adjust the estimation.</w:t>
      </w:r>
    </w:p>
    <w:p w14:paraId="7CA52951" w14:textId="77777777" w:rsidR="0059196C" w:rsidRPr="00AE5A4E" w:rsidRDefault="0059196C" w:rsidP="0059196C">
      <w:pPr>
        <w:rPr>
          <w:ins w:id="1046" w:author="رزان الدوسري ID 443203966" w:date="2023-02-10T02:36:00Z"/>
          <w:rFonts w:ascii="Times New Roman" w:hAnsi="Times New Roman" w:cs="Times New Roman"/>
          <w:b/>
          <w:sz w:val="24"/>
          <w:szCs w:val="24"/>
        </w:rPr>
      </w:pPr>
      <w:r w:rsidRPr="0065145A">
        <w:rPr>
          <w:rFonts w:ascii="Times New Roman" w:hAnsi="Times New Roman" w:cs="Times New Roman"/>
          <w:b/>
          <w:sz w:val="24"/>
          <w:szCs w:val="24"/>
        </w:rPr>
        <w:t>Sprint Backlog:</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Change w:id="1047" w:author="رزان الدوسري ID 443203966" w:date="2023-02-10T02:50:00Z">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PrChange>
      </w:tblPr>
      <w:tblGrid>
        <w:gridCol w:w="1552"/>
        <w:gridCol w:w="7"/>
        <w:gridCol w:w="5667"/>
        <w:gridCol w:w="1873"/>
        <w:tblGridChange w:id="1048">
          <w:tblGrid>
            <w:gridCol w:w="1552"/>
            <w:gridCol w:w="7"/>
            <w:gridCol w:w="426"/>
            <w:gridCol w:w="1048"/>
            <w:gridCol w:w="3034"/>
            <w:gridCol w:w="1159"/>
            <w:gridCol w:w="4"/>
            <w:gridCol w:w="1869"/>
          </w:tblGrid>
        </w:tblGridChange>
      </w:tblGrid>
      <w:tr w:rsidR="0059196C" w:rsidRPr="00221068" w14:paraId="0EFB448E" w14:textId="77777777" w:rsidTr="00AF72A7">
        <w:trPr>
          <w:trHeight w:val="731"/>
          <w:jc w:val="center"/>
          <w:ins w:id="1049" w:author="رزان الدوسري ID 443203966" w:date="2023-02-10T02:36:00Z"/>
          <w:trPrChange w:id="1050" w:author="رزان الدوسري ID 443203966" w:date="2023-02-10T02:50:00Z">
            <w:trPr>
              <w:trHeight w:val="731"/>
              <w:jc w:val="center"/>
            </w:trPr>
          </w:trPrChange>
        </w:trPr>
        <w:tc>
          <w:tcPr>
            <w:tcW w:w="853" w:type="pct"/>
            <w:tcBorders>
              <w:top w:val="nil"/>
              <w:bottom w:val="double" w:sz="4" w:space="0" w:color="auto"/>
              <w:right w:val="nil"/>
            </w:tcBorders>
            <w:vAlign w:val="center"/>
            <w:tcPrChange w:id="1051" w:author="رزان الدوسري ID 443203966" w:date="2023-02-10T02:50:00Z">
              <w:tcPr>
                <w:tcW w:w="1667" w:type="pct"/>
                <w:gridSpan w:val="4"/>
                <w:tcBorders>
                  <w:top w:val="double" w:sz="4" w:space="0" w:color="auto"/>
                  <w:bottom w:val="double" w:sz="4" w:space="0" w:color="auto"/>
                  <w:right w:val="single" w:sz="4" w:space="0" w:color="auto"/>
                </w:tcBorders>
                <w:vAlign w:val="center"/>
              </w:tcPr>
            </w:tcPrChange>
          </w:tcPr>
          <w:p w14:paraId="672EF31F" w14:textId="77777777" w:rsidR="0059196C" w:rsidRPr="00221068" w:rsidRDefault="0059196C" w:rsidP="00221068">
            <w:pPr>
              <w:spacing w:before="100" w:after="100" w:line="240" w:lineRule="auto"/>
              <w:jc w:val="center"/>
              <w:rPr>
                <w:ins w:id="1052" w:author="رزان الدوسري ID 443203966" w:date="2023-02-10T02:36:00Z"/>
                <w:rFonts w:ascii="Times New Roman" w:eastAsiaTheme="minorEastAsia" w:hAnsi="Times New Roman" w:cs="Times New Roman"/>
                <w:b/>
              </w:rPr>
            </w:pPr>
            <w:ins w:id="1053" w:author="رزان الدوسري ID 443203966" w:date="2023-02-10T02:36:00Z">
              <w:r w:rsidRPr="00221068">
                <w:rPr>
                  <w:rFonts w:ascii="Times New Roman" w:eastAsiaTheme="minorEastAsia" w:hAnsi="Times New Roman" w:cs="Times New Roman"/>
                  <w:b/>
                </w:rPr>
                <w:t>Backl</w:t>
              </w:r>
            </w:ins>
            <w:ins w:id="1054" w:author="رزان الدوسري ID 443203966" w:date="2023-02-10T02:37:00Z">
              <w:r w:rsidRPr="00221068">
                <w:rPr>
                  <w:rFonts w:ascii="Times New Roman" w:eastAsiaTheme="minorEastAsia" w:hAnsi="Times New Roman" w:cs="Times New Roman"/>
                  <w:b/>
                </w:rPr>
                <w:t>og item</w:t>
              </w:r>
            </w:ins>
          </w:p>
        </w:tc>
        <w:tc>
          <w:tcPr>
            <w:tcW w:w="3118" w:type="pct"/>
            <w:gridSpan w:val="2"/>
            <w:tcBorders>
              <w:top w:val="nil"/>
              <w:left w:val="nil"/>
              <w:bottom w:val="double" w:sz="4" w:space="0" w:color="auto"/>
              <w:right w:val="nil"/>
            </w:tcBorders>
            <w:vAlign w:val="center"/>
            <w:tcPrChange w:id="1055" w:author="رزان الدوسري ID 443203966" w:date="2023-02-10T02:50:00Z">
              <w:tcPr>
                <w:tcW w:w="1667" w:type="pct"/>
                <w:tcBorders>
                  <w:top w:val="double" w:sz="4" w:space="0" w:color="auto"/>
                  <w:left w:val="single" w:sz="4" w:space="0" w:color="auto"/>
                  <w:bottom w:val="double" w:sz="4" w:space="0" w:color="auto"/>
                  <w:right w:val="nil"/>
                </w:tcBorders>
                <w:vAlign w:val="center"/>
              </w:tcPr>
            </w:tcPrChange>
          </w:tcPr>
          <w:p w14:paraId="0F31DF48" w14:textId="77777777" w:rsidR="0059196C" w:rsidRPr="00221068" w:rsidRDefault="0059196C" w:rsidP="00221068">
            <w:pPr>
              <w:spacing w:before="100" w:after="100" w:line="240" w:lineRule="auto"/>
              <w:jc w:val="center"/>
              <w:rPr>
                <w:ins w:id="1056" w:author="رزان الدوسري ID 443203966" w:date="2023-02-10T02:36:00Z"/>
                <w:rFonts w:ascii="Times New Roman" w:eastAsiaTheme="minorEastAsia" w:hAnsi="Times New Roman" w:cs="Times New Roman"/>
                <w:b/>
              </w:rPr>
            </w:pPr>
            <w:ins w:id="1057" w:author="رزان الدوسري ID 443203966" w:date="2023-02-10T02:37:00Z">
              <w:r w:rsidRPr="00221068">
                <w:rPr>
                  <w:rFonts w:ascii="Times New Roman" w:eastAsiaTheme="minorEastAsia" w:hAnsi="Times New Roman" w:cs="Times New Roman"/>
                  <w:b/>
                </w:rPr>
                <w:t>Task</w:t>
              </w:r>
            </w:ins>
          </w:p>
        </w:tc>
        <w:tc>
          <w:tcPr>
            <w:tcW w:w="1029" w:type="pct"/>
            <w:tcBorders>
              <w:top w:val="nil"/>
              <w:left w:val="nil"/>
              <w:bottom w:val="double" w:sz="4" w:space="0" w:color="auto"/>
            </w:tcBorders>
            <w:vAlign w:val="center"/>
            <w:tcPrChange w:id="1058" w:author="رزان الدوسري ID 443203966" w:date="2023-02-10T02:50:00Z">
              <w:tcPr>
                <w:tcW w:w="1666" w:type="pct"/>
                <w:gridSpan w:val="3"/>
                <w:tcBorders>
                  <w:top w:val="double" w:sz="4" w:space="0" w:color="auto"/>
                  <w:left w:val="nil"/>
                  <w:bottom w:val="double" w:sz="4" w:space="0" w:color="auto"/>
                </w:tcBorders>
                <w:vAlign w:val="center"/>
              </w:tcPr>
            </w:tcPrChange>
          </w:tcPr>
          <w:p w14:paraId="074F79AB" w14:textId="77777777" w:rsidR="0059196C" w:rsidRPr="00221068" w:rsidRDefault="0059196C" w:rsidP="00221068">
            <w:pPr>
              <w:spacing w:before="100" w:after="100" w:line="240" w:lineRule="auto"/>
              <w:jc w:val="center"/>
              <w:rPr>
                <w:ins w:id="1059" w:author="رزان الدوسري ID 443203966" w:date="2023-02-10T02:36:00Z"/>
                <w:rFonts w:ascii="Times New Roman" w:eastAsiaTheme="minorEastAsia" w:hAnsi="Times New Roman" w:cs="Times New Roman"/>
                <w:b/>
              </w:rPr>
            </w:pPr>
            <w:ins w:id="1060" w:author="رزان الدوسري ID 443203966" w:date="2023-02-10T02:37:00Z">
              <w:r w:rsidRPr="00221068">
                <w:rPr>
                  <w:rFonts w:ascii="Times New Roman" w:eastAsiaTheme="minorEastAsia" w:hAnsi="Times New Roman" w:cs="Times New Roman"/>
                  <w:b/>
                </w:rPr>
                <w:t>Estimated Effort</w:t>
              </w:r>
            </w:ins>
          </w:p>
        </w:tc>
      </w:tr>
      <w:tr w:rsidR="00DE3871" w:rsidRPr="00221068" w14:paraId="267EFABD" w14:textId="77777777" w:rsidTr="00AF72A7">
        <w:trPr>
          <w:trHeight w:val="731"/>
          <w:jc w:val="center"/>
        </w:trPr>
        <w:tc>
          <w:tcPr>
            <w:tcW w:w="853" w:type="pct"/>
            <w:vMerge w:val="restart"/>
            <w:tcBorders>
              <w:top w:val="double" w:sz="4" w:space="0" w:color="auto"/>
              <w:right w:val="nil"/>
            </w:tcBorders>
            <w:vAlign w:val="center"/>
          </w:tcPr>
          <w:p w14:paraId="0615C351" w14:textId="5C270F1C" w:rsidR="00DE3871" w:rsidRPr="00221068" w:rsidRDefault="00DE3871" w:rsidP="00221068">
            <w:pPr>
              <w:spacing w:before="100" w:after="100" w:line="240" w:lineRule="auto"/>
              <w:jc w:val="center"/>
              <w:rPr>
                <w:rFonts w:ascii="Times New Roman" w:hAnsi="Times New Roman" w:cs="Times New Roman"/>
                <w:b/>
                <w:bCs/>
              </w:rPr>
            </w:pPr>
            <w:ins w:id="1061" w:author="رزان الدوسري ID 443203966" w:date="2023-02-10T02:51:00Z">
              <w:r w:rsidRPr="00221068">
                <w:rPr>
                  <w:rFonts w:ascii="Times New Roman" w:hAnsi="Times New Roman" w:cs="Times New Roman"/>
                  <w:b/>
                  <w:bCs/>
                </w:rPr>
                <w:t xml:space="preserve">Feature </w:t>
              </w:r>
            </w:ins>
            <w:r w:rsidRPr="00221068">
              <w:rPr>
                <w:rFonts w:ascii="Times New Roman" w:hAnsi="Times New Roman" w:cs="Times New Roman"/>
                <w:b/>
                <w:bCs/>
              </w:rPr>
              <w:t>1</w:t>
            </w:r>
            <w:ins w:id="1062" w:author="رزان الدوسري ID 443203966" w:date="2023-02-10T02:51:00Z">
              <w:r w:rsidRPr="00221068">
                <w:rPr>
                  <w:rFonts w:ascii="Times New Roman" w:hAnsi="Times New Roman" w:cs="Times New Roman"/>
                  <w:b/>
                  <w:bCs/>
                </w:rPr>
                <w:t xml:space="preserve">- </w:t>
              </w:r>
            </w:ins>
            <w:r w:rsidRPr="00221068">
              <w:rPr>
                <w:rFonts w:ascii="Times New Roman" w:hAnsi="Times New Roman" w:cs="Times New Roman"/>
                <w:b/>
                <w:bCs/>
              </w:rPr>
              <w:t>Score modification</w:t>
            </w:r>
          </w:p>
        </w:tc>
        <w:tc>
          <w:tcPr>
            <w:tcW w:w="3118" w:type="pct"/>
            <w:gridSpan w:val="2"/>
            <w:tcBorders>
              <w:top w:val="double" w:sz="4" w:space="0" w:color="auto"/>
              <w:left w:val="nil"/>
              <w:bottom w:val="single" w:sz="4" w:space="0" w:color="000000"/>
              <w:right w:val="nil"/>
            </w:tcBorders>
            <w:vAlign w:val="center"/>
          </w:tcPr>
          <w:p w14:paraId="0BF29D1F" w14:textId="6DC36ECE" w:rsidR="00DE3871" w:rsidRPr="00221068" w:rsidRDefault="00DE3871" w:rsidP="00221068">
            <w:pPr>
              <w:spacing w:before="100" w:after="100" w:line="240" w:lineRule="auto"/>
              <w:rPr>
                <w:rFonts w:ascii="Times New Roman" w:hAnsi="Times New Roman" w:cs="Times New Roman"/>
              </w:rPr>
            </w:pPr>
            <w:r w:rsidRPr="00221068">
              <w:rPr>
                <w:rFonts w:ascii="Times New Roman" w:hAnsi="Times New Roman" w:cs="Times New Roman"/>
              </w:rPr>
              <w:t>Display the current score of each dimension and enable the user to modify the scores by entering a new value. Provide a “Save” button to enable the user to save the modified score.</w:t>
            </w:r>
          </w:p>
        </w:tc>
        <w:tc>
          <w:tcPr>
            <w:tcW w:w="1029" w:type="pct"/>
            <w:tcBorders>
              <w:top w:val="double" w:sz="4" w:space="0" w:color="auto"/>
              <w:left w:val="nil"/>
              <w:bottom w:val="single" w:sz="4" w:space="0" w:color="000000"/>
            </w:tcBorders>
            <w:vAlign w:val="center"/>
          </w:tcPr>
          <w:p w14:paraId="7582658E" w14:textId="7D7EB989" w:rsidR="00DE3871" w:rsidRPr="00221068" w:rsidRDefault="00DE3871" w:rsidP="00221068">
            <w:pPr>
              <w:spacing w:before="100" w:after="100" w:line="240" w:lineRule="auto"/>
              <w:jc w:val="center"/>
              <w:rPr>
                <w:rFonts w:ascii="Times New Roman" w:hAnsi="Times New Roman" w:cs="Times New Roman"/>
              </w:rPr>
            </w:pPr>
            <w:r w:rsidRPr="00221068">
              <w:rPr>
                <w:rFonts w:ascii="Times New Roman" w:hAnsi="Times New Roman" w:cs="Times New Roman"/>
              </w:rPr>
              <w:t>3</w:t>
            </w:r>
          </w:p>
        </w:tc>
      </w:tr>
      <w:tr w:rsidR="008E06DA" w:rsidRPr="00221068" w14:paraId="3A108056" w14:textId="77777777" w:rsidTr="00AF72A7">
        <w:trPr>
          <w:trHeight w:val="731"/>
          <w:jc w:val="center"/>
        </w:trPr>
        <w:tc>
          <w:tcPr>
            <w:tcW w:w="853" w:type="pct"/>
            <w:vMerge/>
            <w:tcBorders>
              <w:bottom w:val="single" w:sz="4" w:space="0" w:color="000000"/>
              <w:right w:val="nil"/>
            </w:tcBorders>
            <w:vAlign w:val="center"/>
          </w:tcPr>
          <w:p w14:paraId="775A882A" w14:textId="77777777" w:rsidR="008E06DA" w:rsidRPr="00221068" w:rsidRDefault="008E06DA" w:rsidP="00221068">
            <w:pPr>
              <w:spacing w:before="100" w:after="100" w:line="240" w:lineRule="auto"/>
              <w:jc w:val="center"/>
              <w:rPr>
                <w:rFonts w:ascii="Times New Roman" w:hAnsi="Times New Roman" w:cs="Times New Roman"/>
                <w:b/>
                <w:bCs/>
                <w:highlight w:val="yellow"/>
              </w:rPr>
            </w:pPr>
          </w:p>
        </w:tc>
        <w:tc>
          <w:tcPr>
            <w:tcW w:w="3118" w:type="pct"/>
            <w:gridSpan w:val="2"/>
            <w:tcBorders>
              <w:top w:val="single" w:sz="4" w:space="0" w:color="000000"/>
              <w:left w:val="nil"/>
              <w:bottom w:val="single" w:sz="4" w:space="0" w:color="000000"/>
              <w:right w:val="nil"/>
            </w:tcBorders>
            <w:vAlign w:val="center"/>
          </w:tcPr>
          <w:p w14:paraId="6726BA5A" w14:textId="070BF15D" w:rsidR="00DE7CAF" w:rsidRPr="007125FD" w:rsidRDefault="007125FD" w:rsidP="007125FD">
            <w:pPr>
              <w:spacing w:before="100" w:after="100" w:line="240" w:lineRule="auto"/>
              <w:rPr>
                <w:rFonts w:ascii="Times New Roman" w:hAnsi="Times New Roman" w:cs="Times New Roman"/>
              </w:rPr>
            </w:pPr>
            <w:r w:rsidRPr="006E59FC">
              <w:rPr>
                <w:rFonts w:ascii="Times New Roman" w:hAnsi="Times New Roman" w:cs="Times New Roman"/>
              </w:rPr>
              <w:t xml:space="preserve">Implement </w:t>
            </w:r>
            <w:r>
              <w:rPr>
                <w:rFonts w:ascii="Times New Roman" w:hAnsi="Times New Roman" w:cs="Times New Roman"/>
              </w:rPr>
              <w:t>a webservice to retrieve the stored data from the b</w:t>
            </w:r>
            <w:r w:rsidRPr="006E59FC">
              <w:rPr>
                <w:rFonts w:ascii="Times New Roman" w:hAnsi="Times New Roman" w:cs="Times New Roman"/>
              </w:rPr>
              <w:t>ack-</w:t>
            </w:r>
            <w:r>
              <w:rPr>
                <w:rFonts w:ascii="Times New Roman" w:hAnsi="Times New Roman" w:cs="Times New Roman"/>
              </w:rPr>
              <w:t>e</w:t>
            </w:r>
            <w:r w:rsidRPr="006E59FC">
              <w:rPr>
                <w:rFonts w:ascii="Times New Roman" w:hAnsi="Times New Roman" w:cs="Times New Roman"/>
              </w:rPr>
              <w:t xml:space="preserve">nd </w:t>
            </w:r>
            <w:r>
              <w:rPr>
                <w:rFonts w:ascii="Times New Roman" w:hAnsi="Times New Roman" w:cs="Times New Roman"/>
              </w:rPr>
              <w:t>s</w:t>
            </w:r>
            <w:r w:rsidRPr="006E59FC">
              <w:rPr>
                <w:rFonts w:ascii="Times New Roman" w:hAnsi="Times New Roman" w:cs="Times New Roman"/>
              </w:rPr>
              <w:t>torage</w:t>
            </w:r>
            <w:r>
              <w:rPr>
                <w:rFonts w:ascii="Times New Roman" w:hAnsi="Times New Roman" w:cs="Times New Roman"/>
              </w:rPr>
              <w:t>.</w:t>
            </w:r>
          </w:p>
        </w:tc>
        <w:tc>
          <w:tcPr>
            <w:tcW w:w="1029" w:type="pct"/>
            <w:tcBorders>
              <w:top w:val="single" w:sz="4" w:space="0" w:color="000000"/>
              <w:left w:val="nil"/>
              <w:bottom w:val="single" w:sz="4" w:space="0" w:color="000000"/>
            </w:tcBorders>
            <w:vAlign w:val="center"/>
          </w:tcPr>
          <w:p w14:paraId="53C7FBB7" w14:textId="6E9BD43F" w:rsidR="008E06DA" w:rsidRPr="00BE261F" w:rsidRDefault="00505983" w:rsidP="00221068">
            <w:pPr>
              <w:spacing w:before="100" w:after="100" w:line="240" w:lineRule="auto"/>
              <w:jc w:val="center"/>
              <w:rPr>
                <w:rFonts w:ascii="Times New Roman" w:hAnsi="Times New Roman" w:cs="Times New Roman"/>
                <w:highlight w:val="yellow"/>
              </w:rPr>
            </w:pPr>
            <w:r w:rsidRPr="00505983">
              <w:rPr>
                <w:rFonts w:ascii="Times New Roman" w:hAnsi="Times New Roman" w:cs="Times New Roman"/>
              </w:rPr>
              <w:t>5</w:t>
            </w:r>
          </w:p>
        </w:tc>
      </w:tr>
      <w:tr w:rsidR="00DE3871" w:rsidRPr="00221068" w14:paraId="41F8E169" w14:textId="77777777" w:rsidTr="00AF72A7">
        <w:trPr>
          <w:trHeight w:val="731"/>
          <w:jc w:val="center"/>
        </w:trPr>
        <w:tc>
          <w:tcPr>
            <w:tcW w:w="853" w:type="pct"/>
            <w:vMerge/>
            <w:tcBorders>
              <w:bottom w:val="single" w:sz="4" w:space="0" w:color="000000"/>
              <w:right w:val="nil"/>
            </w:tcBorders>
            <w:vAlign w:val="center"/>
          </w:tcPr>
          <w:p w14:paraId="7065EBC4" w14:textId="77777777" w:rsidR="00DE3871" w:rsidRPr="00221068" w:rsidRDefault="00DE3871" w:rsidP="00221068">
            <w:pPr>
              <w:spacing w:before="100" w:after="100" w:line="240" w:lineRule="auto"/>
              <w:jc w:val="center"/>
              <w:rPr>
                <w:rFonts w:ascii="Times New Roman" w:hAnsi="Times New Roman" w:cs="Times New Roman"/>
                <w:b/>
                <w:bCs/>
                <w:highlight w:val="yellow"/>
              </w:rPr>
            </w:pPr>
          </w:p>
        </w:tc>
        <w:tc>
          <w:tcPr>
            <w:tcW w:w="3118" w:type="pct"/>
            <w:gridSpan w:val="2"/>
            <w:tcBorders>
              <w:top w:val="single" w:sz="4" w:space="0" w:color="000000"/>
              <w:left w:val="nil"/>
              <w:bottom w:val="single" w:sz="4" w:space="0" w:color="000000"/>
              <w:right w:val="nil"/>
            </w:tcBorders>
            <w:vAlign w:val="center"/>
          </w:tcPr>
          <w:p w14:paraId="01A0C1C5" w14:textId="77777777" w:rsidR="00DE3871" w:rsidRPr="00221068" w:rsidRDefault="00DE3871" w:rsidP="00221068">
            <w:pPr>
              <w:spacing w:before="100" w:after="100" w:line="240" w:lineRule="auto"/>
              <w:rPr>
                <w:ins w:id="1063" w:author="رزان الدوسري ID 443203966" w:date="2023-02-10T02:53:00Z"/>
                <w:rFonts w:ascii="Times New Roman" w:hAnsi="Times New Roman" w:cs="Times New Roman"/>
              </w:rPr>
            </w:pPr>
            <w:ins w:id="1064" w:author="رزان الدوسري ID 443203966" w:date="2023-02-10T02:53:00Z">
              <w:r w:rsidRPr="00221068">
                <w:rPr>
                  <w:rFonts w:ascii="Times New Roman" w:hAnsi="Times New Roman" w:cs="Times New Roman"/>
                </w:rPr>
                <w:t>Apply functional testing:</w:t>
              </w:r>
            </w:ins>
          </w:p>
          <w:p w14:paraId="4FFD4CC8" w14:textId="77777777" w:rsidR="00755B1D" w:rsidRPr="00221068" w:rsidRDefault="00DE3871" w:rsidP="00101DC2">
            <w:pPr>
              <w:pStyle w:val="ListParagraph"/>
              <w:numPr>
                <w:ilvl w:val="0"/>
                <w:numId w:val="30"/>
              </w:numPr>
              <w:spacing w:before="100" w:after="100" w:line="240" w:lineRule="auto"/>
              <w:ind w:left="311" w:hanging="253"/>
              <w:contextualSpacing w:val="0"/>
              <w:rPr>
                <w:rFonts w:ascii="Times New Roman" w:hAnsi="Times New Roman" w:cs="Times New Roman"/>
              </w:rPr>
            </w:pPr>
            <w:r w:rsidRPr="00221068">
              <w:rPr>
                <w:rFonts w:ascii="Times New Roman" w:hAnsi="Times New Roman" w:cs="Times New Roman"/>
              </w:rPr>
              <w:t xml:space="preserve">Test Case 1: Verify that a user </w:t>
            </w:r>
            <w:proofErr w:type="gramStart"/>
            <w:r w:rsidRPr="00221068">
              <w:rPr>
                <w:rFonts w:ascii="Times New Roman" w:hAnsi="Times New Roman" w:cs="Times New Roman"/>
              </w:rPr>
              <w:t>is able to</w:t>
            </w:r>
            <w:proofErr w:type="gramEnd"/>
            <w:r w:rsidRPr="00221068">
              <w:rPr>
                <w:rFonts w:ascii="Times New Roman" w:hAnsi="Times New Roman" w:cs="Times New Roman"/>
              </w:rPr>
              <w:t xml:space="preserve"> modify the score of a dimension after it has been set.</w:t>
            </w:r>
          </w:p>
          <w:p w14:paraId="1112A682" w14:textId="6898FBB5" w:rsidR="00DE3871" w:rsidRPr="00221068" w:rsidRDefault="00DE3871" w:rsidP="00101DC2">
            <w:pPr>
              <w:pStyle w:val="ListParagraph"/>
              <w:numPr>
                <w:ilvl w:val="0"/>
                <w:numId w:val="30"/>
              </w:numPr>
              <w:spacing w:before="100" w:after="100" w:line="240" w:lineRule="auto"/>
              <w:ind w:left="311" w:hanging="253"/>
              <w:contextualSpacing w:val="0"/>
              <w:rPr>
                <w:rFonts w:ascii="Times New Roman" w:hAnsi="Times New Roman" w:cs="Times New Roman"/>
              </w:rPr>
            </w:pPr>
            <w:r w:rsidRPr="00221068">
              <w:rPr>
                <w:rFonts w:ascii="Times New Roman" w:hAnsi="Times New Roman" w:cs="Times New Roman"/>
              </w:rPr>
              <w:t>Test Case 2: Verify that the worthiness score is updated correctly after the modification of a dimension score.</w:t>
            </w:r>
          </w:p>
        </w:tc>
        <w:tc>
          <w:tcPr>
            <w:tcW w:w="1029" w:type="pct"/>
            <w:tcBorders>
              <w:top w:val="single" w:sz="4" w:space="0" w:color="000000"/>
              <w:left w:val="nil"/>
              <w:bottom w:val="single" w:sz="4" w:space="0" w:color="000000"/>
            </w:tcBorders>
            <w:vAlign w:val="center"/>
          </w:tcPr>
          <w:p w14:paraId="138A76B6" w14:textId="2088F6D6" w:rsidR="00DE3871" w:rsidRPr="00221068" w:rsidRDefault="00DE3871" w:rsidP="00221068">
            <w:pPr>
              <w:spacing w:before="100" w:after="100" w:line="240" w:lineRule="auto"/>
              <w:jc w:val="center"/>
              <w:rPr>
                <w:rFonts w:ascii="Times New Roman" w:hAnsi="Times New Roman" w:cs="Times New Roman"/>
              </w:rPr>
            </w:pPr>
            <w:r w:rsidRPr="00221068">
              <w:rPr>
                <w:rFonts w:ascii="Times New Roman" w:hAnsi="Times New Roman" w:cs="Times New Roman"/>
              </w:rPr>
              <w:t>3</w:t>
            </w:r>
          </w:p>
        </w:tc>
      </w:tr>
      <w:tr w:rsidR="0059196C" w:rsidRPr="00221068" w14:paraId="4762B4AF" w14:textId="77777777" w:rsidTr="00AF72A7">
        <w:trPr>
          <w:trHeight w:val="731"/>
          <w:jc w:val="center"/>
          <w:ins w:id="1065" w:author="رزان الدوسري ID 443203966" w:date="2023-02-10T02:36:00Z"/>
          <w:trPrChange w:id="1066" w:author="رزان الدوسري ID 443203966" w:date="2023-02-10T02:50:00Z">
            <w:trPr>
              <w:trHeight w:val="731"/>
              <w:jc w:val="center"/>
            </w:trPr>
          </w:trPrChange>
        </w:trPr>
        <w:tc>
          <w:tcPr>
            <w:tcW w:w="853" w:type="pct"/>
            <w:vMerge w:val="restart"/>
            <w:tcBorders>
              <w:top w:val="single" w:sz="4" w:space="0" w:color="000000"/>
              <w:right w:val="nil"/>
            </w:tcBorders>
            <w:vAlign w:val="center"/>
            <w:tcPrChange w:id="1067" w:author="رزان الدوسري ID 443203966" w:date="2023-02-10T02:50:00Z">
              <w:tcPr>
                <w:tcW w:w="1091" w:type="pct"/>
                <w:gridSpan w:val="3"/>
                <w:vMerge w:val="restart"/>
                <w:tcBorders>
                  <w:top w:val="double" w:sz="4" w:space="0" w:color="auto"/>
                  <w:right w:val="single" w:sz="4" w:space="0" w:color="auto"/>
                </w:tcBorders>
                <w:vAlign w:val="center"/>
              </w:tcPr>
            </w:tcPrChange>
          </w:tcPr>
          <w:p w14:paraId="5881AE3C" w14:textId="4F03C349" w:rsidR="0059196C" w:rsidRPr="00221068" w:rsidRDefault="0059196C" w:rsidP="00221068">
            <w:pPr>
              <w:spacing w:before="100" w:after="100" w:line="240" w:lineRule="auto"/>
              <w:jc w:val="center"/>
              <w:rPr>
                <w:ins w:id="1068" w:author="رزان الدوسري ID 443203966" w:date="2023-02-10T02:36:00Z"/>
                <w:rFonts w:ascii="Times New Roman" w:eastAsiaTheme="minorEastAsia" w:hAnsi="Times New Roman" w:cs="Times New Roman"/>
              </w:rPr>
            </w:pPr>
            <w:ins w:id="1069" w:author="رزان الدوسري ID 443203966" w:date="2023-02-10T02:43:00Z">
              <w:r w:rsidRPr="001B2599">
                <w:rPr>
                  <w:rFonts w:ascii="Times New Roman" w:hAnsi="Times New Roman" w:cs="Times New Roman"/>
                  <w:b/>
                  <w:bCs/>
                </w:rPr>
                <w:t xml:space="preserve">Feature </w:t>
              </w:r>
            </w:ins>
            <w:r w:rsidR="00DE3871" w:rsidRPr="001B2599">
              <w:rPr>
                <w:rFonts w:ascii="Times New Roman" w:hAnsi="Times New Roman" w:cs="Times New Roman"/>
                <w:b/>
                <w:bCs/>
              </w:rPr>
              <w:t>2</w:t>
            </w:r>
            <w:ins w:id="1070" w:author="رزان الدوسري ID 443203966" w:date="2023-02-10T02:44:00Z">
              <w:r w:rsidRPr="001B2599">
                <w:rPr>
                  <w:rFonts w:ascii="Times New Roman" w:hAnsi="Times New Roman" w:cs="Times New Roman"/>
                  <w:b/>
                  <w:bCs/>
                </w:rPr>
                <w:t xml:space="preserve">- </w:t>
              </w:r>
            </w:ins>
            <w:r w:rsidR="002863B2" w:rsidRPr="001B2599">
              <w:rPr>
                <w:rFonts w:ascii="Times New Roman" w:hAnsi="Times New Roman" w:cs="Times New Roman"/>
                <w:b/>
                <w:bCs/>
              </w:rPr>
              <w:t>view dimension</w:t>
            </w:r>
            <w:r w:rsidR="004D5E85" w:rsidRPr="001B2599">
              <w:rPr>
                <w:rFonts w:ascii="Times New Roman" w:hAnsi="Times New Roman" w:cs="Times New Roman"/>
                <w:b/>
                <w:bCs/>
              </w:rPr>
              <w:t>s</w:t>
            </w:r>
            <w:r w:rsidR="002863B2" w:rsidRPr="001B2599">
              <w:rPr>
                <w:rFonts w:ascii="Times New Roman" w:hAnsi="Times New Roman" w:cs="Times New Roman"/>
                <w:b/>
                <w:bCs/>
              </w:rPr>
              <w:t xml:space="preserve"> description</w:t>
            </w:r>
          </w:p>
        </w:tc>
        <w:tc>
          <w:tcPr>
            <w:tcW w:w="3118" w:type="pct"/>
            <w:gridSpan w:val="2"/>
            <w:tcBorders>
              <w:top w:val="single" w:sz="4" w:space="0" w:color="000000"/>
              <w:left w:val="nil"/>
              <w:right w:val="nil"/>
            </w:tcBorders>
            <w:vAlign w:val="center"/>
            <w:tcPrChange w:id="1071" w:author="رزان الدوسري ID 443203966" w:date="2023-02-10T02:50:00Z">
              <w:tcPr>
                <w:tcW w:w="2882" w:type="pct"/>
                <w:gridSpan w:val="4"/>
                <w:tcBorders>
                  <w:top w:val="double" w:sz="4" w:space="0" w:color="auto"/>
                  <w:left w:val="single" w:sz="4" w:space="0" w:color="auto"/>
                  <w:right w:val="single" w:sz="4" w:space="0" w:color="auto"/>
                </w:tcBorders>
                <w:vAlign w:val="center"/>
              </w:tcPr>
            </w:tcPrChange>
          </w:tcPr>
          <w:p w14:paraId="02062BE9" w14:textId="0A14C04C" w:rsidR="0076322B" w:rsidRPr="00221068" w:rsidRDefault="0076322B" w:rsidP="00221068">
            <w:pPr>
              <w:spacing w:before="100" w:after="100" w:line="240" w:lineRule="auto"/>
              <w:rPr>
                <w:ins w:id="1072" w:author="رزان الدوسري ID 443203966" w:date="2023-02-10T02:36:00Z"/>
                <w:rFonts w:ascii="Times New Roman" w:hAnsi="Times New Roman" w:cs="Times New Roman"/>
              </w:rPr>
            </w:pPr>
            <w:r w:rsidRPr="00221068">
              <w:rPr>
                <w:rFonts w:ascii="Times New Roman" w:hAnsi="Times New Roman" w:cs="Times New Roman"/>
              </w:rPr>
              <w:t>Create an info tooltip next to each dimension in the Worthiness score form.</w:t>
            </w:r>
          </w:p>
        </w:tc>
        <w:tc>
          <w:tcPr>
            <w:tcW w:w="1029" w:type="pct"/>
            <w:tcBorders>
              <w:top w:val="single" w:sz="4" w:space="0" w:color="000000"/>
              <w:left w:val="nil"/>
            </w:tcBorders>
            <w:vAlign w:val="center"/>
            <w:tcPrChange w:id="1073" w:author="رزان الدوسري ID 443203966" w:date="2023-02-10T02:50:00Z">
              <w:tcPr>
                <w:tcW w:w="1027" w:type="pct"/>
                <w:tcBorders>
                  <w:top w:val="double" w:sz="4" w:space="0" w:color="auto"/>
                  <w:left w:val="single" w:sz="4" w:space="0" w:color="auto"/>
                </w:tcBorders>
                <w:vAlign w:val="center"/>
              </w:tcPr>
            </w:tcPrChange>
          </w:tcPr>
          <w:p w14:paraId="41CF43A4" w14:textId="40F04101" w:rsidR="0059196C" w:rsidRPr="00221068" w:rsidRDefault="00574C72">
            <w:pPr>
              <w:spacing w:before="100" w:after="100" w:line="240" w:lineRule="auto"/>
              <w:jc w:val="center"/>
              <w:rPr>
                <w:ins w:id="1074" w:author="رزان الدوسري ID 443203966" w:date="2023-02-10T02:36:00Z"/>
                <w:rFonts w:ascii="Times New Roman" w:hAnsi="Times New Roman" w:cs="Times New Roman"/>
              </w:rPr>
              <w:pPrChange w:id="1075" w:author="Unknown" w:date="2023-02-10T02:46:00Z">
                <w:pPr>
                  <w:spacing w:before="240"/>
                  <w:jc w:val="both"/>
                </w:pPr>
              </w:pPrChange>
            </w:pPr>
            <w:r w:rsidRPr="00221068">
              <w:rPr>
                <w:rFonts w:ascii="Times New Roman" w:hAnsi="Times New Roman" w:cs="Times New Roman"/>
              </w:rPr>
              <w:t>2</w:t>
            </w:r>
          </w:p>
        </w:tc>
      </w:tr>
      <w:tr w:rsidR="0059196C" w:rsidRPr="00221068" w14:paraId="087875D9" w14:textId="77777777" w:rsidTr="00AF72A7">
        <w:trPr>
          <w:trHeight w:val="731"/>
          <w:jc w:val="center"/>
          <w:ins w:id="1076" w:author="رزان الدوسري ID 443203966" w:date="2023-02-10T02:47:00Z"/>
          <w:trPrChange w:id="1077" w:author="رزان الدوسري ID 443203966" w:date="2023-02-10T02:54:00Z">
            <w:trPr>
              <w:trHeight w:val="731"/>
              <w:jc w:val="center"/>
            </w:trPr>
          </w:trPrChange>
        </w:trPr>
        <w:tc>
          <w:tcPr>
            <w:tcW w:w="853" w:type="pct"/>
            <w:vMerge/>
            <w:tcBorders>
              <w:right w:val="nil"/>
            </w:tcBorders>
            <w:vAlign w:val="center"/>
            <w:tcPrChange w:id="1078" w:author="رزان الدوسري ID 443203966" w:date="2023-02-10T02:54:00Z">
              <w:tcPr>
                <w:tcW w:w="1091" w:type="pct"/>
                <w:gridSpan w:val="3"/>
                <w:vMerge/>
                <w:tcBorders>
                  <w:right w:val="single" w:sz="4" w:space="0" w:color="auto"/>
                </w:tcBorders>
                <w:vAlign w:val="center"/>
              </w:tcPr>
            </w:tcPrChange>
          </w:tcPr>
          <w:p w14:paraId="57569FAA" w14:textId="77777777" w:rsidR="0059196C" w:rsidRPr="00221068" w:rsidRDefault="0059196C" w:rsidP="00221068">
            <w:pPr>
              <w:spacing w:before="100" w:after="100" w:line="240" w:lineRule="auto"/>
              <w:jc w:val="center"/>
              <w:rPr>
                <w:ins w:id="1079" w:author="رزان الدوسري ID 443203966" w:date="2023-02-10T02:47:00Z"/>
                <w:rFonts w:ascii="Times New Roman" w:eastAsiaTheme="minorEastAsia" w:hAnsi="Times New Roman" w:cs="Times New Roman"/>
              </w:rPr>
            </w:pPr>
          </w:p>
        </w:tc>
        <w:tc>
          <w:tcPr>
            <w:tcW w:w="3118" w:type="pct"/>
            <w:gridSpan w:val="2"/>
            <w:tcBorders>
              <w:left w:val="nil"/>
              <w:bottom w:val="single" w:sz="4" w:space="0" w:color="auto"/>
              <w:right w:val="nil"/>
            </w:tcBorders>
            <w:vAlign w:val="center"/>
            <w:tcPrChange w:id="1080" w:author="رزان الدوسري ID 443203966" w:date="2023-02-10T02:54:00Z">
              <w:tcPr>
                <w:tcW w:w="2882" w:type="pct"/>
                <w:gridSpan w:val="4"/>
                <w:tcBorders>
                  <w:left w:val="single" w:sz="4" w:space="0" w:color="auto"/>
                  <w:right w:val="single" w:sz="4" w:space="0" w:color="auto"/>
                </w:tcBorders>
                <w:vAlign w:val="center"/>
              </w:tcPr>
            </w:tcPrChange>
          </w:tcPr>
          <w:p w14:paraId="31383279" w14:textId="77777777" w:rsidR="0059196C" w:rsidRPr="00221068" w:rsidRDefault="0059196C">
            <w:pPr>
              <w:spacing w:before="100" w:after="100" w:line="240" w:lineRule="auto"/>
              <w:rPr>
                <w:ins w:id="1081" w:author="رزان الدوسري ID 443203966" w:date="2023-02-10T02:48:00Z"/>
                <w:rFonts w:ascii="Times New Roman" w:hAnsi="Times New Roman" w:cs="Times New Roman"/>
              </w:rPr>
              <w:pPrChange w:id="1082" w:author="Unknown" w:date="2023-02-10T02:49:00Z">
                <w:pPr>
                  <w:spacing w:before="240"/>
                  <w:jc w:val="both"/>
                </w:pPr>
              </w:pPrChange>
            </w:pPr>
            <w:ins w:id="1083" w:author="رزان الدوسري ID 443203966" w:date="2023-02-10T02:47:00Z">
              <w:r w:rsidRPr="00221068">
                <w:rPr>
                  <w:rFonts w:ascii="Times New Roman" w:hAnsi="Times New Roman" w:cs="Times New Roman"/>
                </w:rPr>
                <w:t>Apply</w:t>
              </w:r>
            </w:ins>
            <w:ins w:id="1084" w:author="رزان الدوسري ID 443203966" w:date="2023-02-10T02:48:00Z">
              <w:r w:rsidRPr="00221068">
                <w:rPr>
                  <w:rFonts w:ascii="Times New Roman" w:hAnsi="Times New Roman" w:cs="Times New Roman"/>
                </w:rPr>
                <w:t xml:space="preserve"> functional testing:</w:t>
              </w:r>
            </w:ins>
          </w:p>
          <w:p w14:paraId="304E8EBB" w14:textId="77777777" w:rsidR="007528E7" w:rsidRPr="00221068" w:rsidRDefault="007528E7" w:rsidP="00101DC2">
            <w:pPr>
              <w:pStyle w:val="ListParagraph"/>
              <w:numPr>
                <w:ilvl w:val="0"/>
                <w:numId w:val="30"/>
              </w:numPr>
              <w:spacing w:before="100" w:after="100" w:line="240" w:lineRule="auto"/>
              <w:ind w:left="311" w:hanging="253"/>
              <w:contextualSpacing w:val="0"/>
              <w:rPr>
                <w:rFonts w:ascii="Times New Roman" w:hAnsi="Times New Roman" w:cs="Times New Roman"/>
              </w:rPr>
            </w:pPr>
            <w:r w:rsidRPr="00221068">
              <w:rPr>
                <w:rFonts w:ascii="Times New Roman" w:hAnsi="Times New Roman" w:cs="Times New Roman"/>
              </w:rPr>
              <w:t>Test Case 1: Verify that description is displayed for each dimension when the user clicks on the dimension info tooltip.</w:t>
            </w:r>
          </w:p>
          <w:p w14:paraId="706DA6B9" w14:textId="77777777" w:rsidR="007528E7" w:rsidRPr="00221068" w:rsidRDefault="007528E7" w:rsidP="00101DC2">
            <w:pPr>
              <w:pStyle w:val="ListParagraph"/>
              <w:numPr>
                <w:ilvl w:val="0"/>
                <w:numId w:val="30"/>
              </w:numPr>
              <w:spacing w:before="100" w:after="100" w:line="240" w:lineRule="auto"/>
              <w:ind w:left="311" w:hanging="253"/>
              <w:contextualSpacing w:val="0"/>
              <w:rPr>
                <w:rFonts w:ascii="Times New Roman" w:hAnsi="Times New Roman" w:cs="Times New Roman"/>
              </w:rPr>
            </w:pPr>
            <w:r w:rsidRPr="00221068">
              <w:rPr>
                <w:rFonts w:ascii="Times New Roman" w:hAnsi="Times New Roman" w:cs="Times New Roman"/>
              </w:rPr>
              <w:t>Test Case 2: Verify that the description text accurately reflects the content of each dimension.</w:t>
            </w:r>
          </w:p>
          <w:p w14:paraId="34ECC005" w14:textId="357B62EC" w:rsidR="0059196C" w:rsidRPr="00221068" w:rsidRDefault="007528E7" w:rsidP="00101DC2">
            <w:pPr>
              <w:pStyle w:val="ListParagraph"/>
              <w:numPr>
                <w:ilvl w:val="0"/>
                <w:numId w:val="30"/>
              </w:numPr>
              <w:spacing w:before="100" w:after="100" w:line="240" w:lineRule="auto"/>
              <w:ind w:left="311" w:hanging="253"/>
              <w:contextualSpacing w:val="0"/>
              <w:rPr>
                <w:ins w:id="1085" w:author="رزان الدوسري ID 443203966" w:date="2023-02-10T02:47:00Z"/>
                <w:rFonts w:ascii="Times New Roman" w:hAnsi="Times New Roman" w:cs="Times New Roman"/>
                <w:rPrChange w:id="1086" w:author="رزان الدوسري ID 443203966" w:date="2023-02-10T02:49:00Z">
                  <w:rPr>
                    <w:ins w:id="1087" w:author="رزان الدوسري ID 443203966" w:date="2023-02-10T02:47:00Z"/>
                  </w:rPr>
                </w:rPrChange>
              </w:rPr>
            </w:pPr>
            <w:r w:rsidRPr="00221068">
              <w:rPr>
                <w:rFonts w:ascii="Times New Roman" w:hAnsi="Times New Roman" w:cs="Times New Roman"/>
              </w:rPr>
              <w:t>Test Case 3: Verify that the description text is easily understandable by the average user.</w:t>
            </w:r>
          </w:p>
        </w:tc>
        <w:tc>
          <w:tcPr>
            <w:tcW w:w="1029" w:type="pct"/>
            <w:tcBorders>
              <w:left w:val="nil"/>
            </w:tcBorders>
            <w:vAlign w:val="center"/>
            <w:tcPrChange w:id="1088" w:author="رزان الدوسري ID 443203966" w:date="2023-02-10T02:54:00Z">
              <w:tcPr>
                <w:tcW w:w="1027" w:type="pct"/>
                <w:tcBorders>
                  <w:left w:val="single" w:sz="4" w:space="0" w:color="auto"/>
                </w:tcBorders>
                <w:vAlign w:val="center"/>
              </w:tcPr>
            </w:tcPrChange>
          </w:tcPr>
          <w:p w14:paraId="798F45DF" w14:textId="1BD6194E" w:rsidR="0059196C" w:rsidRPr="00221068" w:rsidRDefault="00574C72" w:rsidP="00221068">
            <w:pPr>
              <w:spacing w:before="100" w:after="100" w:line="240" w:lineRule="auto"/>
              <w:jc w:val="center"/>
              <w:rPr>
                <w:ins w:id="1089" w:author="رزان الدوسري ID 443203966" w:date="2023-02-10T02:47:00Z"/>
                <w:rFonts w:ascii="Times New Roman" w:hAnsi="Times New Roman" w:cs="Times New Roman"/>
              </w:rPr>
            </w:pPr>
            <w:r w:rsidRPr="00221068">
              <w:rPr>
                <w:rFonts w:ascii="Times New Roman" w:hAnsi="Times New Roman" w:cs="Times New Roman"/>
              </w:rPr>
              <w:t>2</w:t>
            </w:r>
          </w:p>
        </w:tc>
      </w:tr>
      <w:tr w:rsidR="0059196C" w:rsidRPr="00221068" w14:paraId="676E7E7B" w14:textId="77777777" w:rsidTr="00AF72A7">
        <w:trPr>
          <w:trHeight w:val="731"/>
          <w:jc w:val="center"/>
          <w:ins w:id="1090" w:author="رزان الدوسري ID 443203966" w:date="2023-02-10T02:54:00Z"/>
        </w:trPr>
        <w:tc>
          <w:tcPr>
            <w:tcW w:w="853" w:type="pct"/>
            <w:vMerge w:val="restart"/>
            <w:tcBorders>
              <w:right w:val="nil"/>
            </w:tcBorders>
            <w:vAlign w:val="center"/>
          </w:tcPr>
          <w:p w14:paraId="66B92E8C" w14:textId="5AD36D68" w:rsidR="0059196C" w:rsidRPr="00221068" w:rsidRDefault="0059196C">
            <w:pPr>
              <w:spacing w:before="100" w:after="100" w:line="240" w:lineRule="auto"/>
              <w:jc w:val="center"/>
              <w:rPr>
                <w:ins w:id="1091" w:author="رزان الدوسري ID 443203966" w:date="2023-02-10T02:54:00Z"/>
                <w:rFonts w:ascii="Times New Roman" w:hAnsi="Times New Roman" w:cs="Times New Roman"/>
                <w:b/>
                <w:bCs/>
              </w:rPr>
              <w:pPrChange w:id="1092" w:author="Unknown" w:date="2023-02-10T02:54:00Z">
                <w:pPr>
                  <w:spacing w:before="240"/>
                </w:pPr>
              </w:pPrChange>
            </w:pPr>
            <w:ins w:id="1093" w:author="رزان الدوسري ID 443203966" w:date="2023-02-10T02:54:00Z">
              <w:r w:rsidRPr="001B2599">
                <w:rPr>
                  <w:rFonts w:ascii="Times New Roman" w:hAnsi="Times New Roman" w:cs="Times New Roman"/>
                  <w:b/>
                  <w:bCs/>
                </w:rPr>
                <w:t xml:space="preserve">Feature </w:t>
              </w:r>
            </w:ins>
            <w:r w:rsidR="00755B1D" w:rsidRPr="001B2599">
              <w:rPr>
                <w:rFonts w:ascii="Times New Roman" w:hAnsi="Times New Roman" w:cs="Times New Roman"/>
                <w:b/>
                <w:bCs/>
              </w:rPr>
              <w:t>3</w:t>
            </w:r>
            <w:ins w:id="1094" w:author="رزان الدوسري ID 443203966" w:date="2023-02-10T02:54:00Z">
              <w:r w:rsidRPr="001B2599">
                <w:rPr>
                  <w:rFonts w:ascii="Times New Roman" w:hAnsi="Times New Roman" w:cs="Times New Roman"/>
                  <w:b/>
                  <w:bCs/>
                </w:rPr>
                <w:t xml:space="preserve">- </w:t>
              </w:r>
            </w:ins>
            <w:r w:rsidR="000A6320" w:rsidRPr="001B2599">
              <w:rPr>
                <w:rFonts w:ascii="Times New Roman" w:hAnsi="Times New Roman" w:cs="Times New Roman"/>
                <w:b/>
                <w:bCs/>
              </w:rPr>
              <w:t xml:space="preserve">display description of each suggested </w:t>
            </w:r>
            <w:r w:rsidR="009440D4" w:rsidRPr="001B2599">
              <w:rPr>
                <w:rFonts w:ascii="Times New Roman" w:hAnsi="Times New Roman" w:cs="Times New Roman"/>
                <w:b/>
                <w:bCs/>
              </w:rPr>
              <w:t>UX method</w:t>
            </w:r>
          </w:p>
        </w:tc>
        <w:tc>
          <w:tcPr>
            <w:tcW w:w="3118" w:type="pct"/>
            <w:gridSpan w:val="2"/>
            <w:tcBorders>
              <w:left w:val="nil"/>
              <w:right w:val="nil"/>
            </w:tcBorders>
            <w:vAlign w:val="center"/>
          </w:tcPr>
          <w:p w14:paraId="693B8D65" w14:textId="48D01BAA" w:rsidR="0076322B" w:rsidRPr="00221068" w:rsidRDefault="007528E7" w:rsidP="00221068">
            <w:pPr>
              <w:spacing w:before="100" w:after="100" w:line="240" w:lineRule="auto"/>
              <w:rPr>
                <w:ins w:id="1095" w:author="رزان الدوسري ID 443203966" w:date="2023-02-10T02:54:00Z"/>
                <w:rFonts w:ascii="Times New Roman" w:hAnsi="Times New Roman" w:cs="Times New Roman"/>
              </w:rPr>
            </w:pPr>
            <w:r w:rsidRPr="00221068">
              <w:rPr>
                <w:rFonts w:ascii="Times New Roman" w:hAnsi="Times New Roman" w:cs="Times New Roman"/>
              </w:rPr>
              <w:t>Create a text element next to each UX method to display a description of the UX method.</w:t>
            </w:r>
          </w:p>
        </w:tc>
        <w:tc>
          <w:tcPr>
            <w:tcW w:w="1029" w:type="pct"/>
            <w:tcBorders>
              <w:left w:val="nil"/>
            </w:tcBorders>
            <w:vAlign w:val="center"/>
          </w:tcPr>
          <w:p w14:paraId="2CAC420C" w14:textId="261A4049" w:rsidR="0059196C" w:rsidRPr="00221068" w:rsidRDefault="00574C72" w:rsidP="00221068">
            <w:pPr>
              <w:spacing w:before="100" w:after="100" w:line="240" w:lineRule="auto"/>
              <w:jc w:val="center"/>
              <w:rPr>
                <w:ins w:id="1096" w:author="رزان الدوسري ID 443203966" w:date="2023-02-10T02:54:00Z"/>
                <w:rFonts w:ascii="Times New Roman" w:hAnsi="Times New Roman" w:cs="Times New Roman"/>
              </w:rPr>
            </w:pPr>
            <w:r w:rsidRPr="00221068">
              <w:rPr>
                <w:rFonts w:ascii="Times New Roman" w:hAnsi="Times New Roman" w:cs="Times New Roman"/>
              </w:rPr>
              <w:t>2</w:t>
            </w:r>
          </w:p>
        </w:tc>
      </w:tr>
      <w:tr w:rsidR="0059196C" w:rsidRPr="00221068" w14:paraId="2BCF57B9" w14:textId="77777777" w:rsidTr="00AF72A7">
        <w:trPr>
          <w:trHeight w:val="731"/>
          <w:jc w:val="center"/>
          <w:ins w:id="1097" w:author="رزان الدوسري ID 443203966" w:date="2023-02-10T02:54:00Z"/>
        </w:trPr>
        <w:tc>
          <w:tcPr>
            <w:tcW w:w="853" w:type="pct"/>
            <w:vMerge/>
            <w:tcBorders>
              <w:bottom w:val="single" w:sz="4" w:space="0" w:color="auto"/>
              <w:right w:val="nil"/>
            </w:tcBorders>
            <w:vAlign w:val="center"/>
          </w:tcPr>
          <w:p w14:paraId="14F71066" w14:textId="77777777" w:rsidR="0059196C" w:rsidRPr="00221068" w:rsidRDefault="0059196C" w:rsidP="00221068">
            <w:pPr>
              <w:spacing w:before="100" w:after="100" w:line="240" w:lineRule="auto"/>
              <w:rPr>
                <w:ins w:id="1098" w:author="رزان الدوسري ID 443203966" w:date="2023-02-10T02:54:00Z"/>
                <w:rFonts w:ascii="Times New Roman" w:hAnsi="Times New Roman" w:cs="Times New Roman"/>
                <w:b/>
                <w:bCs/>
              </w:rPr>
            </w:pPr>
          </w:p>
        </w:tc>
        <w:tc>
          <w:tcPr>
            <w:tcW w:w="3118" w:type="pct"/>
            <w:gridSpan w:val="2"/>
            <w:tcBorders>
              <w:left w:val="nil"/>
              <w:bottom w:val="single" w:sz="4" w:space="0" w:color="auto"/>
              <w:right w:val="nil"/>
            </w:tcBorders>
            <w:vAlign w:val="center"/>
          </w:tcPr>
          <w:p w14:paraId="653CD91E" w14:textId="77777777" w:rsidR="0059196C" w:rsidRPr="00221068" w:rsidRDefault="0059196C" w:rsidP="00221068">
            <w:pPr>
              <w:spacing w:before="100" w:after="100" w:line="240" w:lineRule="auto"/>
              <w:rPr>
                <w:ins w:id="1099" w:author="رزان الدوسري ID 443203966" w:date="2023-02-10T02:57:00Z"/>
                <w:rFonts w:ascii="Times New Roman" w:hAnsi="Times New Roman" w:cs="Times New Roman"/>
              </w:rPr>
            </w:pPr>
            <w:ins w:id="1100" w:author="رزان الدوسري ID 443203966" w:date="2023-02-10T02:57:00Z">
              <w:r w:rsidRPr="00221068">
                <w:rPr>
                  <w:rFonts w:ascii="Times New Roman" w:hAnsi="Times New Roman" w:cs="Times New Roman"/>
                </w:rPr>
                <w:t>Apply functional testing:</w:t>
              </w:r>
            </w:ins>
          </w:p>
          <w:p w14:paraId="032A2312" w14:textId="77777777" w:rsidR="0076322B" w:rsidRPr="00221068" w:rsidRDefault="0076322B" w:rsidP="00101DC2">
            <w:pPr>
              <w:pStyle w:val="ListParagraph"/>
              <w:numPr>
                <w:ilvl w:val="0"/>
                <w:numId w:val="30"/>
              </w:numPr>
              <w:spacing w:before="100" w:after="100" w:line="240" w:lineRule="auto"/>
              <w:ind w:left="311" w:hanging="217"/>
              <w:contextualSpacing w:val="0"/>
              <w:rPr>
                <w:rFonts w:ascii="Times New Roman" w:hAnsi="Times New Roman" w:cs="Times New Roman"/>
              </w:rPr>
            </w:pPr>
            <w:r w:rsidRPr="00221068">
              <w:rPr>
                <w:rFonts w:ascii="Times New Roman" w:hAnsi="Times New Roman" w:cs="Times New Roman"/>
              </w:rPr>
              <w:t xml:space="preserve">Test Case 1: Verify that a description is displayed for each suggested UX method. </w:t>
            </w:r>
          </w:p>
          <w:p w14:paraId="1C9DC1C7" w14:textId="77777777" w:rsidR="0076322B" w:rsidRPr="00221068" w:rsidRDefault="0076322B" w:rsidP="00101DC2">
            <w:pPr>
              <w:pStyle w:val="ListParagraph"/>
              <w:numPr>
                <w:ilvl w:val="0"/>
                <w:numId w:val="30"/>
              </w:numPr>
              <w:spacing w:before="100" w:after="100" w:line="240" w:lineRule="auto"/>
              <w:ind w:left="311" w:hanging="217"/>
              <w:contextualSpacing w:val="0"/>
              <w:rPr>
                <w:rFonts w:ascii="Times New Roman" w:hAnsi="Times New Roman" w:cs="Times New Roman"/>
              </w:rPr>
            </w:pPr>
            <w:r w:rsidRPr="00221068">
              <w:rPr>
                <w:rFonts w:ascii="Times New Roman" w:hAnsi="Times New Roman" w:cs="Times New Roman"/>
              </w:rPr>
              <w:t xml:space="preserve">Test Case 2: Verify that the description accurately reflects the content of each method. </w:t>
            </w:r>
          </w:p>
          <w:p w14:paraId="553F0949" w14:textId="63E31BB0" w:rsidR="0076322B" w:rsidRPr="00221068" w:rsidRDefault="0076322B" w:rsidP="00101DC2">
            <w:pPr>
              <w:pStyle w:val="ListParagraph"/>
              <w:numPr>
                <w:ilvl w:val="0"/>
                <w:numId w:val="30"/>
              </w:numPr>
              <w:spacing w:before="100" w:after="100" w:line="240" w:lineRule="auto"/>
              <w:ind w:left="311" w:hanging="217"/>
              <w:contextualSpacing w:val="0"/>
              <w:rPr>
                <w:ins w:id="1101" w:author="رزان الدوسري ID 443203966" w:date="2023-02-10T02:54:00Z"/>
                <w:rFonts w:ascii="Times New Roman" w:hAnsi="Times New Roman" w:cs="Times New Roman"/>
                <w:rPrChange w:id="1102" w:author="رزان الدوسري ID 443203966" w:date="2023-02-10T02:59:00Z">
                  <w:rPr>
                    <w:ins w:id="1103" w:author="رزان الدوسري ID 443203966" w:date="2023-02-10T02:54:00Z"/>
                  </w:rPr>
                </w:rPrChange>
              </w:rPr>
            </w:pPr>
            <w:r w:rsidRPr="00221068">
              <w:rPr>
                <w:rFonts w:ascii="Times New Roman" w:hAnsi="Times New Roman" w:cs="Times New Roman"/>
              </w:rPr>
              <w:t>Test Case 3: Verify that the description text is easily understandable by the average user.</w:t>
            </w:r>
          </w:p>
        </w:tc>
        <w:tc>
          <w:tcPr>
            <w:tcW w:w="1029" w:type="pct"/>
            <w:tcBorders>
              <w:left w:val="nil"/>
            </w:tcBorders>
            <w:vAlign w:val="center"/>
          </w:tcPr>
          <w:p w14:paraId="6E541C52" w14:textId="0435D884" w:rsidR="0059196C" w:rsidRPr="00221068" w:rsidRDefault="00574C72" w:rsidP="00221068">
            <w:pPr>
              <w:keepNext/>
              <w:spacing w:before="100" w:after="100" w:line="240" w:lineRule="auto"/>
              <w:jc w:val="center"/>
              <w:rPr>
                <w:ins w:id="1104" w:author="رزان الدوسري ID 443203966" w:date="2023-02-10T02:54:00Z"/>
                <w:rFonts w:ascii="Times New Roman" w:hAnsi="Times New Roman" w:cs="Times New Roman"/>
              </w:rPr>
            </w:pPr>
            <w:r w:rsidRPr="00221068">
              <w:rPr>
                <w:rFonts w:ascii="Times New Roman" w:hAnsi="Times New Roman" w:cs="Times New Roman"/>
              </w:rPr>
              <w:t>2</w:t>
            </w:r>
          </w:p>
        </w:tc>
      </w:tr>
      <w:tr w:rsidR="00AF72A7" w:rsidRPr="00221068" w14:paraId="366DBC0E" w14:textId="77777777" w:rsidTr="00AF72A7">
        <w:trPr>
          <w:trHeight w:val="731"/>
          <w:jc w:val="center"/>
        </w:trPr>
        <w:tc>
          <w:tcPr>
            <w:tcW w:w="857" w:type="pct"/>
            <w:gridSpan w:val="2"/>
            <w:vMerge w:val="restart"/>
            <w:tcBorders>
              <w:right w:val="nil"/>
            </w:tcBorders>
            <w:vAlign w:val="center"/>
          </w:tcPr>
          <w:p w14:paraId="10CFBE82" w14:textId="77777777" w:rsidR="00AF72A7" w:rsidRPr="00221068" w:rsidRDefault="00AF72A7" w:rsidP="00AF72A7">
            <w:pPr>
              <w:spacing w:before="100" w:after="100" w:line="240" w:lineRule="auto"/>
              <w:jc w:val="center"/>
              <w:rPr>
                <w:rFonts w:ascii="Times New Roman" w:hAnsi="Times New Roman" w:cs="Times New Roman"/>
                <w:b/>
                <w:bCs/>
              </w:rPr>
            </w:pPr>
            <w:ins w:id="1105" w:author="رزان الدوسري ID 443203966" w:date="2023-02-10T02:54:00Z">
              <w:r w:rsidRPr="00221068">
                <w:rPr>
                  <w:rFonts w:ascii="Times New Roman" w:hAnsi="Times New Roman" w:cs="Times New Roman"/>
                  <w:b/>
                  <w:bCs/>
                </w:rPr>
                <w:t xml:space="preserve">Feature </w:t>
              </w:r>
            </w:ins>
            <w:r w:rsidRPr="00221068">
              <w:rPr>
                <w:rFonts w:ascii="Times New Roman" w:hAnsi="Times New Roman" w:cs="Times New Roman"/>
                <w:b/>
                <w:bCs/>
              </w:rPr>
              <w:t>4</w:t>
            </w:r>
            <w:ins w:id="1106" w:author="رزان الدوسري ID 443203966" w:date="2023-02-10T02:54:00Z">
              <w:r w:rsidRPr="00221068">
                <w:rPr>
                  <w:rFonts w:ascii="Times New Roman" w:hAnsi="Times New Roman" w:cs="Times New Roman"/>
                  <w:b/>
                  <w:bCs/>
                </w:rPr>
                <w:t xml:space="preserve">- </w:t>
              </w:r>
            </w:ins>
            <w:r w:rsidRPr="00221068">
              <w:rPr>
                <w:rFonts w:ascii="Times New Roman" w:hAnsi="Times New Roman" w:cs="Times New Roman"/>
                <w:b/>
                <w:bCs/>
              </w:rPr>
              <w:t>Reset worthiness score</w:t>
            </w:r>
          </w:p>
        </w:tc>
        <w:tc>
          <w:tcPr>
            <w:tcW w:w="3114" w:type="pct"/>
            <w:tcBorders>
              <w:bottom w:val="nil"/>
              <w:right w:val="nil"/>
            </w:tcBorders>
            <w:vAlign w:val="center"/>
          </w:tcPr>
          <w:p w14:paraId="5049C5AD" w14:textId="2E0A5ABD" w:rsidR="00AF72A7" w:rsidRPr="00221068" w:rsidRDefault="00AF72A7" w:rsidP="00AF72A7">
            <w:pPr>
              <w:spacing w:before="100" w:after="100" w:line="240" w:lineRule="auto"/>
              <w:rPr>
                <w:rFonts w:ascii="Times New Roman" w:hAnsi="Times New Roman" w:cs="Times New Roman"/>
              </w:rPr>
            </w:pPr>
            <w:r w:rsidRPr="00221068">
              <w:rPr>
                <w:rFonts w:ascii="Times New Roman" w:hAnsi="Times New Roman" w:cs="Times New Roman"/>
              </w:rPr>
              <w:t>Create a “Reset” button next to the “worthiness score value” that will reset the worthiness score along with score of each dimension and change the worthiness score value to “not estimated!"</w:t>
            </w:r>
          </w:p>
        </w:tc>
        <w:tc>
          <w:tcPr>
            <w:tcW w:w="1029" w:type="pct"/>
            <w:tcBorders>
              <w:left w:val="nil"/>
            </w:tcBorders>
            <w:vAlign w:val="center"/>
          </w:tcPr>
          <w:p w14:paraId="39316147" w14:textId="79ADAA57" w:rsidR="00AF72A7" w:rsidRPr="00221068" w:rsidRDefault="00AF72A7" w:rsidP="00221068">
            <w:pPr>
              <w:keepNext/>
              <w:spacing w:before="100" w:after="100" w:line="240" w:lineRule="auto"/>
              <w:jc w:val="center"/>
              <w:rPr>
                <w:rFonts w:ascii="Times New Roman" w:hAnsi="Times New Roman" w:cs="Times New Roman"/>
              </w:rPr>
            </w:pPr>
            <w:r w:rsidRPr="00221068">
              <w:rPr>
                <w:rFonts w:ascii="Times New Roman" w:hAnsi="Times New Roman" w:cs="Times New Roman"/>
              </w:rPr>
              <w:t>4</w:t>
            </w:r>
          </w:p>
        </w:tc>
      </w:tr>
      <w:tr w:rsidR="00AF72A7" w:rsidRPr="00221068" w14:paraId="51B5D872" w14:textId="77777777">
        <w:trPr>
          <w:trHeight w:val="731"/>
          <w:jc w:val="center"/>
        </w:trPr>
        <w:tc>
          <w:tcPr>
            <w:tcW w:w="857" w:type="pct"/>
            <w:gridSpan w:val="2"/>
            <w:vMerge/>
            <w:tcBorders>
              <w:right w:val="nil"/>
            </w:tcBorders>
            <w:vAlign w:val="center"/>
          </w:tcPr>
          <w:p w14:paraId="6DC717E4" w14:textId="77777777" w:rsidR="00AF72A7" w:rsidRPr="00221068" w:rsidRDefault="00AF72A7" w:rsidP="00AF72A7">
            <w:pPr>
              <w:spacing w:before="100" w:after="100" w:line="240" w:lineRule="auto"/>
              <w:rPr>
                <w:rFonts w:ascii="Times New Roman" w:hAnsi="Times New Roman" w:cs="Times New Roman"/>
                <w:b/>
                <w:bCs/>
              </w:rPr>
            </w:pPr>
          </w:p>
        </w:tc>
        <w:tc>
          <w:tcPr>
            <w:tcW w:w="3114" w:type="pct"/>
            <w:tcBorders>
              <w:left w:val="nil"/>
              <w:right w:val="nil"/>
            </w:tcBorders>
            <w:vAlign w:val="center"/>
          </w:tcPr>
          <w:p w14:paraId="09EC8A74" w14:textId="5E47E098" w:rsidR="00DE7CAF" w:rsidRPr="00BE261F" w:rsidRDefault="00505983" w:rsidP="00221068">
            <w:pPr>
              <w:spacing w:before="100" w:after="100" w:line="240" w:lineRule="auto"/>
              <w:rPr>
                <w:rFonts w:ascii="Times New Roman" w:hAnsi="Times New Roman" w:cs="Times New Roman"/>
                <w:highlight w:val="yellow"/>
              </w:rPr>
            </w:pPr>
            <w:r w:rsidRPr="006E59FC">
              <w:rPr>
                <w:rFonts w:ascii="Times New Roman" w:hAnsi="Times New Roman" w:cs="Times New Roman"/>
              </w:rPr>
              <w:t xml:space="preserve">Implement </w:t>
            </w:r>
            <w:r>
              <w:rPr>
                <w:rFonts w:ascii="Times New Roman" w:hAnsi="Times New Roman" w:cs="Times New Roman"/>
              </w:rPr>
              <w:t xml:space="preserve">a webservice to delete the stored </w:t>
            </w:r>
            <w:r w:rsidRPr="00505983">
              <w:rPr>
                <w:rFonts w:ascii="Times New Roman" w:hAnsi="Times New Roman" w:cs="Times New Roman"/>
              </w:rPr>
              <w:t xml:space="preserve">worthiness score </w:t>
            </w:r>
            <w:r>
              <w:rPr>
                <w:rFonts w:ascii="Times New Roman" w:hAnsi="Times New Roman" w:cs="Times New Roman"/>
              </w:rPr>
              <w:t>along</w:t>
            </w:r>
            <w:r w:rsidRPr="00221068">
              <w:rPr>
                <w:rFonts w:ascii="Times New Roman" w:hAnsi="Times New Roman" w:cs="Times New Roman"/>
              </w:rPr>
              <w:t xml:space="preserve"> with score of each dimension</w:t>
            </w:r>
            <w:r>
              <w:rPr>
                <w:rFonts w:ascii="Times New Roman" w:hAnsi="Times New Roman" w:cs="Times New Roman"/>
              </w:rPr>
              <w:t>.</w:t>
            </w:r>
          </w:p>
        </w:tc>
        <w:tc>
          <w:tcPr>
            <w:tcW w:w="1029" w:type="pct"/>
            <w:tcBorders>
              <w:left w:val="nil"/>
            </w:tcBorders>
            <w:vAlign w:val="center"/>
          </w:tcPr>
          <w:p w14:paraId="52884B19" w14:textId="0C571AB9" w:rsidR="00AF72A7" w:rsidRPr="00BE261F" w:rsidRDefault="00505983" w:rsidP="00221068">
            <w:pPr>
              <w:keepNext/>
              <w:spacing w:before="100" w:after="100" w:line="240" w:lineRule="auto"/>
              <w:jc w:val="center"/>
              <w:rPr>
                <w:rFonts w:ascii="Times New Roman" w:hAnsi="Times New Roman" w:cs="Times New Roman"/>
                <w:highlight w:val="yellow"/>
              </w:rPr>
            </w:pPr>
            <w:r w:rsidRPr="002F3FB4">
              <w:rPr>
                <w:rFonts w:ascii="Times New Roman" w:hAnsi="Times New Roman" w:cs="Times New Roman"/>
              </w:rPr>
              <w:t>5</w:t>
            </w:r>
          </w:p>
        </w:tc>
      </w:tr>
      <w:tr w:rsidR="00AF72A7" w:rsidRPr="00221068" w14:paraId="0930D6F8" w14:textId="77777777">
        <w:trPr>
          <w:trHeight w:val="731"/>
          <w:jc w:val="center"/>
        </w:trPr>
        <w:tc>
          <w:tcPr>
            <w:tcW w:w="857" w:type="pct"/>
            <w:gridSpan w:val="2"/>
            <w:vMerge/>
            <w:tcBorders>
              <w:right w:val="nil"/>
            </w:tcBorders>
            <w:vAlign w:val="center"/>
          </w:tcPr>
          <w:p w14:paraId="2AD44811" w14:textId="77777777" w:rsidR="00AF72A7" w:rsidRPr="00221068" w:rsidRDefault="00AF72A7" w:rsidP="00221068">
            <w:pPr>
              <w:spacing w:before="100" w:after="100" w:line="240" w:lineRule="auto"/>
              <w:rPr>
                <w:rFonts w:ascii="Times New Roman" w:hAnsi="Times New Roman" w:cs="Times New Roman"/>
                <w:b/>
                <w:bCs/>
              </w:rPr>
            </w:pPr>
          </w:p>
        </w:tc>
        <w:tc>
          <w:tcPr>
            <w:tcW w:w="3114" w:type="pct"/>
            <w:tcBorders>
              <w:left w:val="nil"/>
              <w:right w:val="nil"/>
            </w:tcBorders>
            <w:vAlign w:val="center"/>
          </w:tcPr>
          <w:p w14:paraId="4A7212D9" w14:textId="77777777" w:rsidR="00AF72A7" w:rsidRPr="00221068" w:rsidRDefault="00AF72A7" w:rsidP="00221068">
            <w:pPr>
              <w:spacing w:before="100" w:after="100" w:line="240" w:lineRule="auto"/>
              <w:rPr>
                <w:ins w:id="1107" w:author="رزان الدوسري ID 443203966" w:date="2023-02-10T02:57:00Z"/>
                <w:rFonts w:ascii="Times New Roman" w:hAnsi="Times New Roman" w:cs="Times New Roman"/>
              </w:rPr>
            </w:pPr>
            <w:ins w:id="1108" w:author="رزان الدوسري ID 443203966" w:date="2023-02-10T02:57:00Z">
              <w:r w:rsidRPr="00221068">
                <w:rPr>
                  <w:rFonts w:ascii="Times New Roman" w:hAnsi="Times New Roman" w:cs="Times New Roman"/>
                </w:rPr>
                <w:t>Apply functional testing:</w:t>
              </w:r>
            </w:ins>
          </w:p>
          <w:p w14:paraId="7EB26A81" w14:textId="77777777" w:rsidR="00AF72A7" w:rsidRDefault="00AF72A7" w:rsidP="00101DC2">
            <w:pPr>
              <w:pStyle w:val="ListParagraph"/>
              <w:numPr>
                <w:ilvl w:val="0"/>
                <w:numId w:val="30"/>
              </w:numPr>
              <w:spacing w:before="100" w:after="100" w:line="240" w:lineRule="auto"/>
              <w:ind w:left="311" w:hanging="217"/>
              <w:contextualSpacing w:val="0"/>
              <w:rPr>
                <w:rFonts w:ascii="Times New Roman" w:hAnsi="Times New Roman" w:cs="Times New Roman"/>
              </w:rPr>
            </w:pPr>
            <w:r w:rsidRPr="00221068">
              <w:rPr>
                <w:rFonts w:ascii="Times New Roman" w:hAnsi="Times New Roman" w:cs="Times New Roman"/>
              </w:rPr>
              <w:t xml:space="preserve">Test Case 1: Verify that a user </w:t>
            </w:r>
            <w:proofErr w:type="gramStart"/>
            <w:r w:rsidRPr="00221068">
              <w:rPr>
                <w:rFonts w:ascii="Times New Roman" w:hAnsi="Times New Roman" w:cs="Times New Roman"/>
              </w:rPr>
              <w:t>is able to</w:t>
            </w:r>
            <w:proofErr w:type="gramEnd"/>
            <w:r w:rsidRPr="00221068">
              <w:rPr>
                <w:rFonts w:ascii="Times New Roman" w:hAnsi="Times New Roman" w:cs="Times New Roman"/>
              </w:rPr>
              <w:t xml:space="preserve"> reset the worthiness score of a user story.</w:t>
            </w:r>
          </w:p>
          <w:p w14:paraId="2CDD8BFE" w14:textId="5A3A03D8" w:rsidR="00AF72A7" w:rsidRPr="00101DC2" w:rsidRDefault="00AF72A7" w:rsidP="00101DC2">
            <w:pPr>
              <w:pStyle w:val="ListParagraph"/>
              <w:numPr>
                <w:ilvl w:val="0"/>
                <w:numId w:val="30"/>
              </w:numPr>
              <w:spacing w:before="100" w:after="100" w:line="240" w:lineRule="auto"/>
              <w:ind w:left="311" w:hanging="217"/>
              <w:contextualSpacing w:val="0"/>
              <w:rPr>
                <w:rFonts w:ascii="Times New Roman" w:hAnsi="Times New Roman" w:cs="Times New Roman"/>
              </w:rPr>
            </w:pPr>
            <w:r w:rsidRPr="00101DC2">
              <w:rPr>
                <w:rFonts w:ascii="Times New Roman" w:hAnsi="Times New Roman" w:cs="Times New Roman"/>
              </w:rPr>
              <w:t>Test Case 2: Verify that the worthiness score is reset to zero presenting “not estimated!” after the reset action.</w:t>
            </w:r>
          </w:p>
        </w:tc>
        <w:tc>
          <w:tcPr>
            <w:tcW w:w="1029" w:type="pct"/>
            <w:tcBorders>
              <w:left w:val="nil"/>
            </w:tcBorders>
            <w:vAlign w:val="center"/>
          </w:tcPr>
          <w:p w14:paraId="4A50649E" w14:textId="652F79FC" w:rsidR="00AF72A7" w:rsidRPr="00221068" w:rsidRDefault="001B2599" w:rsidP="00221068">
            <w:pPr>
              <w:keepNext/>
              <w:spacing w:before="100" w:after="100" w:line="240" w:lineRule="auto"/>
              <w:jc w:val="center"/>
              <w:rPr>
                <w:rFonts w:ascii="Times New Roman" w:hAnsi="Times New Roman" w:cs="Times New Roman"/>
              </w:rPr>
            </w:pPr>
            <w:r>
              <w:rPr>
                <w:rFonts w:ascii="Times New Roman" w:hAnsi="Times New Roman" w:cs="Times New Roman"/>
              </w:rPr>
              <w:t>2</w:t>
            </w:r>
          </w:p>
        </w:tc>
      </w:tr>
    </w:tbl>
    <w:p w14:paraId="3D6BE865" w14:textId="3DAF84F1" w:rsidR="007906ED" w:rsidRPr="007906ED" w:rsidRDefault="007906ED" w:rsidP="007906ED">
      <w:pPr>
        <w:pStyle w:val="Caption"/>
        <w:spacing w:before="100" w:line="360" w:lineRule="auto"/>
        <w:jc w:val="center"/>
        <w:rPr>
          <w:rFonts w:ascii="Times New Roman" w:hAnsi="Times New Roman" w:cs="Times New Roman"/>
          <w:i w:val="0"/>
          <w:iCs w:val="0"/>
          <w:color w:val="auto"/>
          <w:sz w:val="20"/>
          <w:szCs w:val="20"/>
        </w:rPr>
      </w:pPr>
      <w:bookmarkStart w:id="1109" w:name="_Toc127569281"/>
      <w:r w:rsidRPr="007906ED">
        <w:rPr>
          <w:rFonts w:ascii="Times New Roman" w:hAnsi="Times New Roman" w:cs="Times New Roman"/>
          <w:i w:val="0"/>
          <w:iCs w:val="0"/>
          <w:color w:val="auto"/>
          <w:sz w:val="20"/>
          <w:szCs w:val="20"/>
        </w:rPr>
        <w:t xml:space="preserve">Table </w:t>
      </w:r>
      <w:r w:rsidR="003A2E00">
        <w:rPr>
          <w:rFonts w:ascii="Times New Roman" w:hAnsi="Times New Roman" w:cs="Times New Roman"/>
          <w:i w:val="0"/>
          <w:iCs w:val="0"/>
          <w:color w:val="auto"/>
          <w:sz w:val="20"/>
          <w:szCs w:val="20"/>
        </w:rPr>
        <w:fldChar w:fldCharType="begin"/>
      </w:r>
      <w:r w:rsidR="003A2E00">
        <w:rPr>
          <w:rFonts w:ascii="Times New Roman" w:hAnsi="Times New Roman" w:cs="Times New Roman"/>
          <w:i w:val="0"/>
          <w:iCs w:val="0"/>
          <w:color w:val="auto"/>
          <w:sz w:val="20"/>
          <w:szCs w:val="20"/>
        </w:rPr>
        <w:instrText xml:space="preserve"> SEQ Table \* ARABIC </w:instrText>
      </w:r>
      <w:r w:rsidR="003A2E00">
        <w:rPr>
          <w:rFonts w:ascii="Times New Roman" w:hAnsi="Times New Roman" w:cs="Times New Roman"/>
          <w:i w:val="0"/>
          <w:iCs w:val="0"/>
          <w:color w:val="auto"/>
          <w:sz w:val="20"/>
          <w:szCs w:val="20"/>
        </w:rPr>
        <w:fldChar w:fldCharType="separate"/>
      </w:r>
      <w:r w:rsidR="003A2E00">
        <w:rPr>
          <w:rFonts w:ascii="Times New Roman" w:hAnsi="Times New Roman" w:cs="Times New Roman"/>
          <w:i w:val="0"/>
          <w:iCs w:val="0"/>
          <w:noProof/>
          <w:color w:val="auto"/>
          <w:sz w:val="20"/>
          <w:szCs w:val="20"/>
        </w:rPr>
        <w:t>10</w:t>
      </w:r>
      <w:r w:rsidR="003A2E00">
        <w:rPr>
          <w:rFonts w:ascii="Times New Roman" w:hAnsi="Times New Roman" w:cs="Times New Roman"/>
          <w:i w:val="0"/>
          <w:iCs w:val="0"/>
          <w:color w:val="auto"/>
          <w:sz w:val="20"/>
          <w:szCs w:val="20"/>
        </w:rPr>
        <w:fldChar w:fldCharType="end"/>
      </w:r>
      <w:r w:rsidRPr="007906ED">
        <w:rPr>
          <w:rFonts w:ascii="Times New Roman" w:hAnsi="Times New Roman" w:cs="Times New Roman"/>
          <w:i w:val="0"/>
          <w:iCs w:val="0"/>
          <w:color w:val="auto"/>
          <w:sz w:val="20"/>
          <w:szCs w:val="20"/>
        </w:rPr>
        <w:t>.Sprint Backlog of Sprint 3</w:t>
      </w:r>
      <w:bookmarkEnd w:id="1109"/>
    </w:p>
    <w:p w14:paraId="5186A7A0" w14:textId="77777777" w:rsidR="008153F1" w:rsidRDefault="008153F1">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5D3A7B58" w14:textId="1ECDA02D" w:rsidR="0059196C" w:rsidRDefault="0059196C" w:rsidP="0059196C">
      <w:pPr>
        <w:rPr>
          <w:rFonts w:ascii="Times New Roman" w:hAnsi="Times New Roman" w:cs="Times New Roman"/>
          <w:b/>
          <w:sz w:val="24"/>
          <w:szCs w:val="24"/>
        </w:rPr>
      </w:pPr>
      <w:r>
        <w:rPr>
          <w:rFonts w:ascii="Times New Roman" w:hAnsi="Times New Roman" w:cs="Times New Roman"/>
          <w:b/>
          <w:sz w:val="24"/>
          <w:szCs w:val="24"/>
        </w:rPr>
        <w:t>Sprint</w:t>
      </w:r>
      <w:r w:rsidRPr="00AE5A4E">
        <w:rPr>
          <w:rFonts w:ascii="Times New Roman" w:hAnsi="Times New Roman" w:cs="Times New Roman"/>
          <w:b/>
          <w:sz w:val="24"/>
          <w:szCs w:val="24"/>
        </w:rPr>
        <w:t xml:space="preserve"> Outcomes:</w:t>
      </w:r>
      <w:del w:id="1110" w:author="رزان الدوسري ID 443203966" w:date="2023-02-10T02:46:00Z">
        <w:r w:rsidRPr="0065145A" w:rsidDel="00F92EA1">
          <w:rPr>
            <w:rFonts w:ascii="Times New Roman" w:hAnsi="Times New Roman" w:cs="Times New Roman"/>
            <w:b/>
            <w:bCs/>
            <w:sz w:val="24"/>
            <w:szCs w:val="24"/>
          </w:rPr>
          <w:delText>User Story 1:</w:delText>
        </w:r>
        <w:r w:rsidRPr="0065145A" w:rsidDel="00F92EA1">
          <w:rPr>
            <w:rFonts w:ascii="Times New Roman" w:hAnsi="Times New Roman" w:cs="Times New Roman"/>
            <w:sz w:val="24"/>
            <w:szCs w:val="24"/>
          </w:rPr>
          <w:delText xml:space="preserve"> As a user, I want to go through a wizard (step-by-step guide) when installing the power-up so that I understand how to use it.</w:delText>
        </w:r>
      </w:del>
    </w:p>
    <w:p w14:paraId="4DB964DA" w14:textId="77777777" w:rsidR="00AD31AF" w:rsidRDefault="006E6408" w:rsidP="00AD31AF">
      <w:pPr>
        <w:keepNext/>
        <w:spacing w:line="240" w:lineRule="auto"/>
        <w:jc w:val="center"/>
      </w:pPr>
      <w:r>
        <w:rPr>
          <w:rFonts w:ascii="Times New Roman" w:hAnsi="Times New Roman" w:cs="Times New Roman"/>
          <w:b/>
          <w:noProof/>
          <w:sz w:val="24"/>
          <w:szCs w:val="24"/>
        </w:rPr>
        <w:drawing>
          <wp:inline distT="0" distB="0" distL="0" distR="0" wp14:anchorId="2395B690" wp14:editId="6DF85781">
            <wp:extent cx="3512677" cy="3870834"/>
            <wp:effectExtent l="12700" t="12700" r="1841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9192" cy="3878013"/>
                    </a:xfrm>
                    <a:prstGeom prst="rect">
                      <a:avLst/>
                    </a:prstGeom>
                    <a:ln w="3175">
                      <a:solidFill>
                        <a:schemeClr val="tx1"/>
                      </a:solidFill>
                    </a:ln>
                  </pic:spPr>
                </pic:pic>
              </a:graphicData>
            </a:graphic>
          </wp:inline>
        </w:drawing>
      </w:r>
    </w:p>
    <w:p w14:paraId="06D4C1F0" w14:textId="2E92CDE3" w:rsidR="006E6408" w:rsidRPr="001D5C6B" w:rsidRDefault="00AD31AF" w:rsidP="00AD31AF">
      <w:pPr>
        <w:pStyle w:val="Caption"/>
        <w:jc w:val="center"/>
        <w:rPr>
          <w:rFonts w:asciiTheme="majorBidi" w:hAnsiTheme="majorBidi" w:cstheme="majorBidi"/>
          <w:i w:val="0"/>
          <w:iCs w:val="0"/>
          <w:color w:val="auto"/>
          <w:sz w:val="20"/>
          <w:szCs w:val="20"/>
        </w:rPr>
      </w:pPr>
      <w:bookmarkStart w:id="1111" w:name="_Toc128133762"/>
      <w:r w:rsidRPr="001D5C6B">
        <w:rPr>
          <w:rFonts w:asciiTheme="majorBidi" w:hAnsiTheme="majorBidi" w:cstheme="majorBidi"/>
          <w:i w:val="0"/>
          <w:iCs w:val="0"/>
          <w:color w:val="auto"/>
          <w:sz w:val="20"/>
          <w:szCs w:val="20"/>
        </w:rPr>
        <w:t xml:space="preserve">Figure </w:t>
      </w:r>
      <w:r w:rsidRPr="001D5C6B">
        <w:rPr>
          <w:rFonts w:asciiTheme="majorBidi" w:hAnsiTheme="majorBidi" w:cstheme="majorBidi"/>
          <w:i w:val="0"/>
          <w:iCs w:val="0"/>
          <w:color w:val="auto"/>
          <w:sz w:val="20"/>
          <w:szCs w:val="20"/>
        </w:rPr>
        <w:fldChar w:fldCharType="begin"/>
      </w:r>
      <w:r w:rsidRPr="001D5C6B">
        <w:rPr>
          <w:rFonts w:asciiTheme="majorBidi" w:hAnsiTheme="majorBidi" w:cstheme="majorBidi"/>
          <w:i w:val="0"/>
          <w:iCs w:val="0"/>
          <w:color w:val="auto"/>
          <w:sz w:val="20"/>
          <w:szCs w:val="20"/>
        </w:rPr>
        <w:instrText xml:space="preserve"> SEQ Figure \* ARABIC </w:instrText>
      </w:r>
      <w:r w:rsidRPr="001D5C6B">
        <w:rPr>
          <w:rFonts w:asciiTheme="majorBidi" w:hAnsiTheme="majorBidi" w:cstheme="majorBidi"/>
          <w:i w:val="0"/>
          <w:iCs w:val="0"/>
          <w:color w:val="auto"/>
          <w:sz w:val="20"/>
          <w:szCs w:val="20"/>
        </w:rPr>
        <w:fldChar w:fldCharType="separate"/>
      </w:r>
      <w:r w:rsidR="00C02976">
        <w:rPr>
          <w:rFonts w:asciiTheme="majorBidi" w:hAnsiTheme="majorBidi" w:cstheme="majorBidi"/>
          <w:i w:val="0"/>
          <w:iCs w:val="0"/>
          <w:noProof/>
          <w:color w:val="auto"/>
          <w:sz w:val="20"/>
          <w:szCs w:val="20"/>
        </w:rPr>
        <w:t>22</w:t>
      </w:r>
      <w:r w:rsidRPr="001D5C6B">
        <w:rPr>
          <w:rFonts w:asciiTheme="majorBidi" w:hAnsiTheme="majorBidi" w:cstheme="majorBidi"/>
          <w:i w:val="0"/>
          <w:iCs w:val="0"/>
          <w:color w:val="auto"/>
          <w:sz w:val="20"/>
          <w:szCs w:val="20"/>
        </w:rPr>
        <w:fldChar w:fldCharType="end"/>
      </w:r>
      <w:r w:rsidRPr="001D5C6B">
        <w:rPr>
          <w:rFonts w:asciiTheme="majorBidi" w:hAnsiTheme="majorBidi" w:cstheme="majorBidi"/>
          <w:i w:val="0"/>
          <w:iCs w:val="0"/>
          <w:color w:val="auto"/>
          <w:sz w:val="20"/>
          <w:szCs w:val="20"/>
        </w:rPr>
        <w:t xml:space="preserve">.Edit dimensions score and saving </w:t>
      </w:r>
      <w:proofErr w:type="gramStart"/>
      <w:r w:rsidRPr="001D5C6B">
        <w:rPr>
          <w:rFonts w:asciiTheme="majorBidi" w:hAnsiTheme="majorBidi" w:cstheme="majorBidi"/>
          <w:i w:val="0"/>
          <w:iCs w:val="0"/>
          <w:color w:val="auto"/>
          <w:sz w:val="20"/>
          <w:szCs w:val="20"/>
        </w:rPr>
        <w:t>changes</w:t>
      </w:r>
      <w:bookmarkEnd w:id="1111"/>
      <w:proofErr w:type="gramEnd"/>
    </w:p>
    <w:p w14:paraId="0FCD3514" w14:textId="77777777" w:rsidR="00AD31AF" w:rsidRDefault="00AD31AF" w:rsidP="00AD31AF">
      <w:pPr>
        <w:keepNext/>
        <w:spacing w:after="0" w:line="240" w:lineRule="auto"/>
        <w:jc w:val="center"/>
      </w:pPr>
    </w:p>
    <w:p w14:paraId="0AF68F48" w14:textId="77777777" w:rsidR="00962193" w:rsidRDefault="0059196C" w:rsidP="00962193">
      <w:pPr>
        <w:keepNext/>
        <w:spacing w:line="240" w:lineRule="auto"/>
        <w:jc w:val="center"/>
      </w:pPr>
      <w:r>
        <w:rPr>
          <w:rFonts w:ascii="Times New Roman" w:hAnsi="Times New Roman" w:cs="Times New Roman"/>
          <w:b/>
          <w:noProof/>
          <w:sz w:val="24"/>
          <w:szCs w:val="24"/>
        </w:rPr>
        <w:drawing>
          <wp:inline distT="0" distB="0" distL="0" distR="0" wp14:anchorId="274FD7B1" wp14:editId="4D8DEEA1">
            <wp:extent cx="3297120" cy="2927350"/>
            <wp:effectExtent l="12700" t="12700" r="1778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6">
                      <a:extLst>
                        <a:ext uri="{28A0092B-C50C-407E-A947-70E740481C1C}">
                          <a14:useLocalDpi xmlns:a14="http://schemas.microsoft.com/office/drawing/2010/main" val="0"/>
                        </a:ext>
                      </a:extLst>
                    </a:blip>
                    <a:stretch>
                      <a:fillRect/>
                    </a:stretch>
                  </pic:blipFill>
                  <pic:spPr>
                    <a:xfrm>
                      <a:off x="0" y="0"/>
                      <a:ext cx="3308684" cy="2937617"/>
                    </a:xfrm>
                    <a:prstGeom prst="rect">
                      <a:avLst/>
                    </a:prstGeom>
                    <a:ln w="3175">
                      <a:solidFill>
                        <a:schemeClr val="tx1"/>
                      </a:solidFill>
                    </a:ln>
                  </pic:spPr>
                </pic:pic>
              </a:graphicData>
            </a:graphic>
          </wp:inline>
        </w:drawing>
      </w:r>
    </w:p>
    <w:p w14:paraId="3F8D142E" w14:textId="428F42F6" w:rsidR="007906ED" w:rsidRPr="00962193" w:rsidRDefault="00962193" w:rsidP="00962193">
      <w:pPr>
        <w:pStyle w:val="Caption"/>
        <w:jc w:val="center"/>
        <w:rPr>
          <w:rFonts w:ascii="Times New Roman" w:hAnsi="Times New Roman" w:cs="Times New Roman"/>
          <w:i w:val="0"/>
          <w:iCs w:val="0"/>
          <w:color w:val="auto"/>
          <w:sz w:val="20"/>
          <w:szCs w:val="20"/>
        </w:rPr>
      </w:pPr>
      <w:bookmarkStart w:id="1112" w:name="_Toc128133763"/>
      <w:r w:rsidRPr="0042597B">
        <w:rPr>
          <w:rFonts w:ascii="Times New Roman" w:hAnsi="Times New Roman" w:cs="Times New Roman"/>
          <w:i w:val="0"/>
          <w:iCs w:val="0"/>
          <w:color w:val="auto"/>
          <w:sz w:val="20"/>
          <w:szCs w:val="20"/>
          <w:highlight w:val="yellow"/>
        </w:rPr>
        <w:t xml:space="preserve">Figure </w:t>
      </w:r>
      <w:r w:rsidRPr="0042597B">
        <w:rPr>
          <w:rFonts w:ascii="Times New Roman" w:hAnsi="Times New Roman" w:cs="Times New Roman"/>
          <w:i w:val="0"/>
          <w:iCs w:val="0"/>
          <w:color w:val="auto"/>
          <w:sz w:val="20"/>
          <w:szCs w:val="20"/>
          <w:highlight w:val="yellow"/>
        </w:rPr>
        <w:fldChar w:fldCharType="begin"/>
      </w:r>
      <w:r w:rsidRPr="0042597B">
        <w:rPr>
          <w:rFonts w:ascii="Times New Roman" w:hAnsi="Times New Roman" w:cs="Times New Roman"/>
          <w:i w:val="0"/>
          <w:iCs w:val="0"/>
          <w:color w:val="auto"/>
          <w:sz w:val="20"/>
          <w:szCs w:val="20"/>
          <w:highlight w:val="yellow"/>
        </w:rPr>
        <w:instrText xml:space="preserve"> SEQ Figure \* ARABIC </w:instrText>
      </w:r>
      <w:r w:rsidRPr="0042597B">
        <w:rPr>
          <w:rFonts w:ascii="Times New Roman" w:hAnsi="Times New Roman" w:cs="Times New Roman"/>
          <w:i w:val="0"/>
          <w:iCs w:val="0"/>
          <w:color w:val="auto"/>
          <w:sz w:val="20"/>
          <w:szCs w:val="20"/>
          <w:highlight w:val="yellow"/>
        </w:rPr>
        <w:fldChar w:fldCharType="separate"/>
      </w:r>
      <w:r w:rsidR="00C02976">
        <w:rPr>
          <w:rFonts w:ascii="Times New Roman" w:hAnsi="Times New Roman" w:cs="Times New Roman"/>
          <w:i w:val="0"/>
          <w:iCs w:val="0"/>
          <w:noProof/>
          <w:color w:val="auto"/>
          <w:sz w:val="20"/>
          <w:szCs w:val="20"/>
          <w:highlight w:val="yellow"/>
        </w:rPr>
        <w:t>23</w:t>
      </w:r>
      <w:r w:rsidRPr="0042597B">
        <w:rPr>
          <w:rFonts w:ascii="Times New Roman" w:hAnsi="Times New Roman" w:cs="Times New Roman"/>
          <w:i w:val="0"/>
          <w:iCs w:val="0"/>
          <w:color w:val="auto"/>
          <w:sz w:val="20"/>
          <w:szCs w:val="20"/>
          <w:highlight w:val="yellow"/>
        </w:rPr>
        <w:fldChar w:fldCharType="end"/>
      </w:r>
      <w:r w:rsidRPr="0042597B">
        <w:rPr>
          <w:rFonts w:ascii="Times New Roman" w:hAnsi="Times New Roman" w:cs="Times New Roman"/>
          <w:i w:val="0"/>
          <w:iCs w:val="0"/>
          <w:color w:val="auto"/>
          <w:sz w:val="20"/>
          <w:szCs w:val="20"/>
          <w:highlight w:val="yellow"/>
        </w:rPr>
        <w:t xml:space="preserve">. </w:t>
      </w:r>
      <w:r w:rsidR="0011189F" w:rsidRPr="0042597B">
        <w:rPr>
          <w:rFonts w:ascii="Times New Roman" w:hAnsi="Times New Roman" w:cs="Times New Roman"/>
          <w:i w:val="0"/>
          <w:iCs w:val="0"/>
          <w:color w:val="auto"/>
          <w:sz w:val="20"/>
          <w:szCs w:val="20"/>
          <w:highlight w:val="yellow"/>
        </w:rPr>
        <w:t>Add Tooltips to</w:t>
      </w:r>
      <w:r w:rsidR="00BA265E" w:rsidRPr="0042597B">
        <w:rPr>
          <w:rFonts w:ascii="Times New Roman" w:hAnsi="Times New Roman" w:cs="Times New Roman"/>
          <w:i w:val="0"/>
          <w:iCs w:val="0"/>
          <w:color w:val="auto"/>
          <w:sz w:val="20"/>
          <w:szCs w:val="20"/>
          <w:highlight w:val="yellow"/>
        </w:rPr>
        <w:t xml:space="preserve"> each dimension</w:t>
      </w:r>
      <w:r w:rsidR="0042597B">
        <w:rPr>
          <w:rFonts w:ascii="Times New Roman" w:hAnsi="Times New Roman" w:cs="Times New Roman"/>
          <w:i w:val="0"/>
          <w:iCs w:val="0"/>
          <w:color w:val="auto"/>
          <w:sz w:val="20"/>
          <w:szCs w:val="20"/>
        </w:rPr>
        <w:t xml:space="preserve"> [image]</w:t>
      </w:r>
      <w:bookmarkEnd w:id="1112"/>
    </w:p>
    <w:p w14:paraId="01F642A1" w14:textId="77777777" w:rsidR="0059196C" w:rsidRDefault="0059196C" w:rsidP="0059196C">
      <w:pPr>
        <w:keepNext/>
        <w:spacing w:line="240" w:lineRule="auto"/>
        <w:jc w:val="center"/>
      </w:pPr>
      <w:r>
        <w:rPr>
          <w:rFonts w:ascii="Times New Roman" w:hAnsi="Times New Roman" w:cs="Times New Roman"/>
          <w:b/>
          <w:noProof/>
          <w:sz w:val="24"/>
          <w:szCs w:val="24"/>
        </w:rPr>
        <w:drawing>
          <wp:inline distT="0" distB="0" distL="0" distR="0" wp14:anchorId="07D75397" wp14:editId="446CC2D1">
            <wp:extent cx="3809244" cy="2874338"/>
            <wp:effectExtent l="12700" t="12700" r="1397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21736" cy="2883764"/>
                    </a:xfrm>
                    <a:prstGeom prst="rect">
                      <a:avLst/>
                    </a:prstGeom>
                    <a:ln w="3175">
                      <a:solidFill>
                        <a:schemeClr val="tx1"/>
                      </a:solidFill>
                    </a:ln>
                  </pic:spPr>
                </pic:pic>
              </a:graphicData>
            </a:graphic>
          </wp:inline>
        </w:drawing>
      </w:r>
    </w:p>
    <w:p w14:paraId="5F66D754" w14:textId="3788DDBB" w:rsidR="0059196C" w:rsidRDefault="0059196C" w:rsidP="0059196C">
      <w:pPr>
        <w:pStyle w:val="Caption"/>
        <w:jc w:val="center"/>
        <w:rPr>
          <w:rFonts w:asciiTheme="majorBidi" w:hAnsiTheme="majorBidi" w:cstheme="majorBidi"/>
          <w:i w:val="0"/>
          <w:iCs w:val="0"/>
          <w:color w:val="auto"/>
          <w:sz w:val="20"/>
          <w:szCs w:val="20"/>
        </w:rPr>
      </w:pPr>
      <w:bookmarkStart w:id="1113" w:name="_Toc128133764"/>
      <w:r w:rsidRPr="00BA265E">
        <w:rPr>
          <w:rFonts w:asciiTheme="majorBidi" w:hAnsiTheme="majorBidi" w:cstheme="majorBidi"/>
          <w:i w:val="0"/>
          <w:iCs w:val="0"/>
          <w:color w:val="auto"/>
          <w:sz w:val="20"/>
          <w:szCs w:val="20"/>
          <w:highlight w:val="yellow"/>
        </w:rPr>
        <w:t xml:space="preserve">Figure </w:t>
      </w:r>
      <w:r w:rsidRPr="00BA265E">
        <w:rPr>
          <w:rFonts w:asciiTheme="majorBidi" w:hAnsiTheme="majorBidi" w:cstheme="majorBidi"/>
          <w:i w:val="0"/>
          <w:iCs w:val="0"/>
          <w:color w:val="auto"/>
          <w:sz w:val="20"/>
          <w:szCs w:val="20"/>
          <w:highlight w:val="yellow"/>
        </w:rPr>
        <w:fldChar w:fldCharType="begin"/>
      </w:r>
      <w:r w:rsidRPr="00BA265E">
        <w:rPr>
          <w:rFonts w:asciiTheme="majorBidi" w:hAnsiTheme="majorBidi" w:cstheme="majorBidi"/>
          <w:i w:val="0"/>
          <w:iCs w:val="0"/>
          <w:color w:val="auto"/>
          <w:sz w:val="20"/>
          <w:szCs w:val="20"/>
          <w:highlight w:val="yellow"/>
        </w:rPr>
        <w:instrText xml:space="preserve"> SEQ Figure \* ARABIC </w:instrText>
      </w:r>
      <w:r w:rsidRPr="00BA265E">
        <w:rPr>
          <w:rFonts w:asciiTheme="majorBidi" w:hAnsiTheme="majorBidi" w:cstheme="majorBidi"/>
          <w:i w:val="0"/>
          <w:iCs w:val="0"/>
          <w:color w:val="auto"/>
          <w:sz w:val="20"/>
          <w:szCs w:val="20"/>
          <w:highlight w:val="yellow"/>
        </w:rPr>
        <w:fldChar w:fldCharType="separate"/>
      </w:r>
      <w:r w:rsidR="00C02976">
        <w:rPr>
          <w:rFonts w:asciiTheme="majorBidi" w:hAnsiTheme="majorBidi" w:cstheme="majorBidi"/>
          <w:i w:val="0"/>
          <w:iCs w:val="0"/>
          <w:noProof/>
          <w:color w:val="auto"/>
          <w:sz w:val="20"/>
          <w:szCs w:val="20"/>
          <w:highlight w:val="yellow"/>
        </w:rPr>
        <w:t>24</w:t>
      </w:r>
      <w:r w:rsidRPr="00BA265E">
        <w:rPr>
          <w:rFonts w:asciiTheme="majorBidi" w:hAnsiTheme="majorBidi" w:cstheme="majorBidi"/>
          <w:i w:val="0"/>
          <w:iCs w:val="0"/>
          <w:color w:val="auto"/>
          <w:sz w:val="20"/>
          <w:szCs w:val="20"/>
          <w:highlight w:val="yellow"/>
        </w:rPr>
        <w:fldChar w:fldCharType="end"/>
      </w:r>
      <w:r w:rsidRPr="00BA265E">
        <w:rPr>
          <w:rFonts w:asciiTheme="majorBidi" w:hAnsiTheme="majorBidi" w:cstheme="majorBidi"/>
          <w:i w:val="0"/>
          <w:iCs w:val="0"/>
          <w:color w:val="auto"/>
          <w:sz w:val="20"/>
          <w:szCs w:val="20"/>
          <w:highlight w:val="yellow"/>
        </w:rPr>
        <w:t>.</w:t>
      </w:r>
      <w:r w:rsidR="00CB7414">
        <w:rPr>
          <w:rFonts w:asciiTheme="majorBidi" w:hAnsiTheme="majorBidi" w:cstheme="majorBidi"/>
          <w:i w:val="0"/>
          <w:iCs w:val="0"/>
          <w:color w:val="auto"/>
          <w:sz w:val="20"/>
          <w:szCs w:val="20"/>
          <w:highlight w:val="yellow"/>
        </w:rPr>
        <w:t xml:space="preserve">Add </w:t>
      </w:r>
      <w:r w:rsidR="0042597B">
        <w:rPr>
          <w:rFonts w:asciiTheme="majorBidi" w:hAnsiTheme="majorBidi" w:cstheme="majorBidi"/>
          <w:i w:val="0"/>
          <w:iCs w:val="0"/>
          <w:color w:val="auto"/>
          <w:sz w:val="20"/>
          <w:szCs w:val="20"/>
          <w:highlight w:val="yellow"/>
        </w:rPr>
        <w:t>UX</w:t>
      </w:r>
      <w:r w:rsidR="00EE552A" w:rsidRPr="00BA265E">
        <w:rPr>
          <w:rFonts w:asciiTheme="majorBidi" w:hAnsiTheme="majorBidi" w:cstheme="majorBidi"/>
          <w:i w:val="0"/>
          <w:iCs w:val="0"/>
          <w:color w:val="auto"/>
          <w:sz w:val="20"/>
          <w:szCs w:val="20"/>
          <w:highlight w:val="yellow"/>
        </w:rPr>
        <w:t xml:space="preserve"> method</w:t>
      </w:r>
      <w:r w:rsidR="00453B98" w:rsidRPr="00BA265E">
        <w:rPr>
          <w:rFonts w:asciiTheme="majorBidi" w:hAnsiTheme="majorBidi" w:cstheme="majorBidi"/>
          <w:i w:val="0"/>
          <w:iCs w:val="0"/>
          <w:color w:val="auto"/>
          <w:sz w:val="20"/>
          <w:szCs w:val="20"/>
          <w:highlight w:val="yellow"/>
        </w:rPr>
        <w:t>s</w:t>
      </w:r>
      <w:r w:rsidR="00EE552A" w:rsidRPr="00BA265E">
        <w:rPr>
          <w:rFonts w:asciiTheme="majorBidi" w:hAnsiTheme="majorBidi" w:cstheme="majorBidi"/>
          <w:i w:val="0"/>
          <w:iCs w:val="0"/>
          <w:color w:val="auto"/>
          <w:sz w:val="20"/>
          <w:szCs w:val="20"/>
          <w:highlight w:val="yellow"/>
        </w:rPr>
        <w:t xml:space="preserve"> description</w:t>
      </w:r>
      <w:r w:rsidR="0042597B">
        <w:rPr>
          <w:rFonts w:ascii="Times New Roman" w:hAnsi="Times New Roman" w:cs="Times New Roman"/>
          <w:i w:val="0"/>
          <w:iCs w:val="0"/>
          <w:color w:val="auto"/>
          <w:sz w:val="20"/>
          <w:szCs w:val="20"/>
        </w:rPr>
        <w:t>[image]</w:t>
      </w:r>
      <w:bookmarkEnd w:id="1113"/>
    </w:p>
    <w:p w14:paraId="23C6D430" w14:textId="77777777" w:rsidR="001D5C6B" w:rsidRPr="001D5C6B" w:rsidRDefault="001D5C6B" w:rsidP="001D5C6B">
      <w:pPr>
        <w:spacing w:after="0"/>
      </w:pPr>
    </w:p>
    <w:p w14:paraId="075F9E3E" w14:textId="77777777" w:rsidR="0059196C" w:rsidRDefault="0059196C" w:rsidP="0059196C">
      <w:pPr>
        <w:keepNext/>
        <w:spacing w:line="240" w:lineRule="auto"/>
        <w:jc w:val="center"/>
      </w:pPr>
      <w:r>
        <w:rPr>
          <w:rFonts w:ascii="Times New Roman" w:hAnsi="Times New Roman" w:cs="Times New Roman"/>
          <w:b/>
          <w:noProof/>
          <w:sz w:val="24"/>
          <w:szCs w:val="24"/>
        </w:rPr>
        <w:drawing>
          <wp:inline distT="0" distB="0" distL="0" distR="0" wp14:anchorId="45843D9B" wp14:editId="7D3C4E9A">
            <wp:extent cx="3309620" cy="3657089"/>
            <wp:effectExtent l="12700" t="12700" r="17780" b="13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50721" cy="3702506"/>
                    </a:xfrm>
                    <a:prstGeom prst="rect">
                      <a:avLst/>
                    </a:prstGeom>
                    <a:ln w="3175">
                      <a:solidFill>
                        <a:schemeClr val="tx1"/>
                      </a:solidFill>
                    </a:ln>
                  </pic:spPr>
                </pic:pic>
              </a:graphicData>
            </a:graphic>
          </wp:inline>
        </w:drawing>
      </w:r>
    </w:p>
    <w:p w14:paraId="7A466A24" w14:textId="62BC4E10" w:rsidR="0059196C" w:rsidRPr="005671A6" w:rsidRDefault="0059196C" w:rsidP="0059196C">
      <w:pPr>
        <w:pStyle w:val="Caption"/>
        <w:jc w:val="center"/>
        <w:rPr>
          <w:ins w:id="1114" w:author="رزان الدوسري ID 443203966" w:date="2023-02-10T03:09:00Z"/>
          <w:rFonts w:ascii="Times New Roman" w:hAnsi="Times New Roman" w:cs="Times New Roman"/>
          <w:b/>
          <w:i w:val="0"/>
          <w:iCs w:val="0"/>
          <w:color w:val="auto"/>
          <w:sz w:val="20"/>
          <w:szCs w:val="20"/>
        </w:rPr>
      </w:pPr>
      <w:bookmarkStart w:id="1115" w:name="_Toc128133765"/>
      <w:r w:rsidRPr="00BA265E">
        <w:rPr>
          <w:rFonts w:ascii="Times New Roman" w:hAnsi="Times New Roman" w:cs="Times New Roman"/>
          <w:i w:val="0"/>
          <w:iCs w:val="0"/>
          <w:color w:val="auto"/>
          <w:sz w:val="20"/>
          <w:szCs w:val="20"/>
        </w:rPr>
        <w:t xml:space="preserve">Figure </w:t>
      </w:r>
      <w:r w:rsidRPr="00BA265E">
        <w:rPr>
          <w:rFonts w:ascii="Times New Roman" w:hAnsi="Times New Roman" w:cs="Times New Roman"/>
          <w:i w:val="0"/>
          <w:iCs w:val="0"/>
          <w:color w:val="auto"/>
          <w:sz w:val="20"/>
          <w:szCs w:val="20"/>
        </w:rPr>
        <w:fldChar w:fldCharType="begin"/>
      </w:r>
      <w:r w:rsidRPr="00BA265E">
        <w:rPr>
          <w:rFonts w:ascii="Times New Roman" w:hAnsi="Times New Roman" w:cs="Times New Roman"/>
          <w:i w:val="0"/>
          <w:iCs w:val="0"/>
          <w:color w:val="auto"/>
          <w:sz w:val="20"/>
          <w:szCs w:val="20"/>
        </w:rPr>
        <w:instrText xml:space="preserve"> SEQ Figure \* ARABIC </w:instrText>
      </w:r>
      <w:r w:rsidRPr="00BA265E">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25</w:t>
      </w:r>
      <w:r w:rsidRPr="00BA265E">
        <w:rPr>
          <w:rFonts w:ascii="Times New Roman" w:hAnsi="Times New Roman" w:cs="Times New Roman"/>
          <w:i w:val="0"/>
          <w:iCs w:val="0"/>
          <w:color w:val="auto"/>
          <w:sz w:val="20"/>
          <w:szCs w:val="20"/>
        </w:rPr>
        <w:fldChar w:fldCharType="end"/>
      </w:r>
      <w:r w:rsidRPr="00BA265E">
        <w:rPr>
          <w:rFonts w:ascii="Times New Roman" w:hAnsi="Times New Roman" w:cs="Times New Roman"/>
          <w:i w:val="0"/>
          <w:iCs w:val="0"/>
          <w:color w:val="auto"/>
          <w:sz w:val="20"/>
          <w:szCs w:val="20"/>
        </w:rPr>
        <w:t>.</w:t>
      </w:r>
      <w:r w:rsidR="00BA265E" w:rsidRPr="00BA265E">
        <w:rPr>
          <w:rFonts w:ascii="Times New Roman" w:hAnsi="Times New Roman" w:cs="Times New Roman"/>
          <w:i w:val="0"/>
          <w:iCs w:val="0"/>
          <w:color w:val="auto"/>
          <w:sz w:val="20"/>
          <w:szCs w:val="20"/>
        </w:rPr>
        <w:t>Add reset worthiness button</w:t>
      </w:r>
      <w:r w:rsidRPr="00BA265E">
        <w:rPr>
          <w:rFonts w:ascii="Times New Roman" w:hAnsi="Times New Roman" w:cs="Times New Roman"/>
          <w:i w:val="0"/>
          <w:iCs w:val="0"/>
          <w:color w:val="auto"/>
          <w:sz w:val="20"/>
          <w:szCs w:val="20"/>
        </w:rPr>
        <w:t>.</w:t>
      </w:r>
      <w:bookmarkEnd w:id="1115"/>
    </w:p>
    <w:p w14:paraId="52AE4117" w14:textId="77777777" w:rsidR="001D5C6B" w:rsidRDefault="001D5C6B">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7A62DB10" w14:textId="617EA5DF" w:rsidR="0059196C" w:rsidRDefault="0059196C" w:rsidP="0059196C">
      <w:pPr>
        <w:rPr>
          <w:rFonts w:ascii="Times New Roman" w:hAnsi="Times New Roman" w:cs="Times New Roman"/>
          <w:b/>
          <w:sz w:val="24"/>
          <w:szCs w:val="24"/>
        </w:rPr>
      </w:pPr>
      <w:ins w:id="1116" w:author="رزان الدوسري ID 443203966" w:date="2023-02-10T03:06:00Z">
        <w:r>
          <w:rPr>
            <w:rFonts w:ascii="Times New Roman" w:hAnsi="Times New Roman" w:cs="Times New Roman"/>
            <w:b/>
            <w:sz w:val="24"/>
            <w:szCs w:val="24"/>
          </w:rPr>
          <w:t xml:space="preserve">Results of </w:t>
        </w:r>
      </w:ins>
      <w:ins w:id="1117" w:author="رزان الدوسري ID 443203966" w:date="2023-02-10T03:07:00Z">
        <w:r>
          <w:rPr>
            <w:rFonts w:ascii="Times New Roman" w:hAnsi="Times New Roman" w:cs="Times New Roman"/>
            <w:b/>
            <w:sz w:val="24"/>
            <w:szCs w:val="24"/>
          </w:rPr>
          <w:t>the</w:t>
        </w:r>
      </w:ins>
      <w:ins w:id="1118" w:author="رزان الدوسري ID 443203966" w:date="2023-02-10T03:06:00Z">
        <w:r>
          <w:rPr>
            <w:rFonts w:ascii="Times New Roman" w:hAnsi="Times New Roman" w:cs="Times New Roman"/>
            <w:b/>
            <w:sz w:val="24"/>
            <w:szCs w:val="24"/>
          </w:rPr>
          <w:t xml:space="preserve"> Ret</w:t>
        </w:r>
      </w:ins>
      <w:ins w:id="1119" w:author="رزان الدوسري ID 443203966" w:date="2023-02-10T03:07:00Z">
        <w:r>
          <w:rPr>
            <w:rFonts w:ascii="Times New Roman" w:hAnsi="Times New Roman" w:cs="Times New Roman"/>
            <w:b/>
            <w:sz w:val="24"/>
            <w:szCs w:val="24"/>
          </w:rPr>
          <w:t>rospective</w:t>
        </w:r>
      </w:ins>
      <w:ins w:id="1120" w:author="رزان الدوسري ID 443203966" w:date="2023-02-10T03:06:00Z">
        <w:r w:rsidRPr="0065145A">
          <w:rPr>
            <w:rFonts w:ascii="Times New Roman" w:hAnsi="Times New Roman" w:cs="Times New Roman"/>
            <w:b/>
            <w:sz w:val="24"/>
            <w:szCs w:val="24"/>
          </w:rPr>
          <w:t>:</w:t>
        </w:r>
      </w:ins>
    </w:p>
    <w:tbl>
      <w:tblPr>
        <w:tblStyle w:val="TableGrid"/>
        <w:tblW w:w="511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4654"/>
        <w:gridCol w:w="4662"/>
      </w:tblGrid>
      <w:tr w:rsidR="0059196C" w:rsidRPr="00F22B6A" w14:paraId="658FCED3" w14:textId="77777777">
        <w:trPr>
          <w:trHeight w:val="375"/>
          <w:jc w:val="center"/>
          <w:ins w:id="1121" w:author="رزان الدوسري ID 443203966" w:date="2023-02-10T03:07:00Z"/>
        </w:trPr>
        <w:tc>
          <w:tcPr>
            <w:tcW w:w="2498" w:type="pct"/>
            <w:tcBorders>
              <w:top w:val="nil"/>
              <w:bottom w:val="double" w:sz="4" w:space="0" w:color="auto"/>
            </w:tcBorders>
            <w:vAlign w:val="center"/>
          </w:tcPr>
          <w:p w14:paraId="3D7AFBE9" w14:textId="77777777" w:rsidR="0059196C" w:rsidRPr="00F22B6A" w:rsidRDefault="0059196C" w:rsidP="000917F5">
            <w:pPr>
              <w:spacing w:before="100" w:after="100" w:line="240" w:lineRule="auto"/>
              <w:jc w:val="center"/>
              <w:rPr>
                <w:ins w:id="1122" w:author="رزان الدوسري ID 443203966" w:date="2023-02-10T03:07:00Z"/>
                <w:rFonts w:ascii="Times New Roman" w:hAnsi="Times New Roman" w:cs="Times New Roman"/>
              </w:rPr>
            </w:pPr>
            <w:r w:rsidRPr="00F22B6A">
              <w:rPr>
                <w:rFonts w:ascii="Times New Roman" w:hAnsi="Times New Roman" w:cs="Times New Roman"/>
              </w:rPr>
              <w:t>WHAT WENT WELL?</w:t>
            </w:r>
          </w:p>
        </w:tc>
        <w:tc>
          <w:tcPr>
            <w:tcW w:w="2502" w:type="pct"/>
            <w:tcBorders>
              <w:top w:val="nil"/>
              <w:bottom w:val="double" w:sz="4" w:space="0" w:color="auto"/>
            </w:tcBorders>
            <w:vAlign w:val="center"/>
          </w:tcPr>
          <w:p w14:paraId="321EE04E" w14:textId="77777777" w:rsidR="0059196C" w:rsidRPr="00F22B6A" w:rsidRDefault="0059196C" w:rsidP="000917F5">
            <w:pPr>
              <w:spacing w:before="100" w:after="100" w:line="240" w:lineRule="auto"/>
              <w:jc w:val="center"/>
              <w:rPr>
                <w:ins w:id="1123" w:author="رزان الدوسري ID 443203966" w:date="2023-02-10T03:07:00Z"/>
                <w:rFonts w:ascii="Times New Roman" w:hAnsi="Times New Roman" w:cs="Times New Roman"/>
              </w:rPr>
            </w:pPr>
            <w:r w:rsidRPr="00F22B6A">
              <w:rPr>
                <w:rFonts w:ascii="Times New Roman" w:hAnsi="Times New Roman" w:cs="Times New Roman"/>
              </w:rPr>
              <w:t>WHAT WENT POORLY?</w:t>
            </w:r>
          </w:p>
        </w:tc>
      </w:tr>
      <w:tr w:rsidR="00623A7A" w:rsidRPr="00F22B6A" w14:paraId="2C389C79" w14:textId="77777777" w:rsidTr="001E22E1">
        <w:trPr>
          <w:trHeight w:val="1133"/>
          <w:jc w:val="center"/>
          <w:ins w:id="1124" w:author="رزان الدوسري ID 443203966" w:date="2023-02-10T03:07:00Z"/>
        </w:trPr>
        <w:tc>
          <w:tcPr>
            <w:tcW w:w="2498" w:type="pct"/>
            <w:tcBorders>
              <w:top w:val="double" w:sz="4" w:space="0" w:color="auto"/>
              <w:bottom w:val="nil"/>
            </w:tcBorders>
          </w:tcPr>
          <w:p w14:paraId="58FE6139" w14:textId="7830FB26" w:rsidR="00623A7A" w:rsidRPr="00685B7C" w:rsidRDefault="00E8388F" w:rsidP="00685B7C">
            <w:pPr>
              <w:pStyle w:val="ListParagraph"/>
              <w:keepNext/>
              <w:numPr>
                <w:ilvl w:val="0"/>
                <w:numId w:val="37"/>
              </w:numPr>
              <w:spacing w:before="100" w:after="100" w:line="240" w:lineRule="auto"/>
              <w:ind w:left="348"/>
              <w:contextualSpacing w:val="0"/>
              <w:rPr>
                <w:ins w:id="1125" w:author="رزان الدوسري ID 443203966" w:date="2023-02-10T03:07:00Z"/>
                <w:rFonts w:ascii="Times New Roman" w:hAnsi="Times New Roman" w:cs="Times New Roman"/>
              </w:rPr>
            </w:pPr>
            <w:r w:rsidRPr="00265A6E">
              <w:rPr>
                <w:rFonts w:ascii="Times New Roman" w:hAnsi="Times New Roman" w:cs="Times New Roman"/>
              </w:rPr>
              <w:t>I was able to handle stress in an effective way, not letting it affect my productivity or efficiency.</w:t>
            </w:r>
          </w:p>
        </w:tc>
        <w:tc>
          <w:tcPr>
            <w:tcW w:w="2502" w:type="pct"/>
            <w:tcBorders>
              <w:top w:val="double" w:sz="4" w:space="0" w:color="auto"/>
              <w:bottom w:val="nil"/>
            </w:tcBorders>
          </w:tcPr>
          <w:p w14:paraId="31E4A91D" w14:textId="69E4466F" w:rsidR="00623A7A" w:rsidRPr="00C9141D" w:rsidRDefault="00623A7A" w:rsidP="00623A7A">
            <w:pPr>
              <w:pStyle w:val="ListParagraph"/>
              <w:keepNext/>
              <w:numPr>
                <w:ilvl w:val="0"/>
                <w:numId w:val="37"/>
              </w:numPr>
              <w:spacing w:before="100" w:after="100" w:line="240" w:lineRule="auto"/>
              <w:ind w:left="348"/>
              <w:contextualSpacing w:val="0"/>
              <w:rPr>
                <w:ins w:id="1126" w:author="رزان الدوسري ID 443203966" w:date="2023-02-10T03:07:00Z"/>
                <w:rFonts w:ascii="Times New Roman" w:hAnsi="Times New Roman" w:cs="Times New Roman"/>
                <w:highlight w:val="yellow"/>
              </w:rPr>
            </w:pPr>
            <w:r w:rsidRPr="00685B7C">
              <w:rPr>
                <w:rFonts w:ascii="Times New Roman" w:hAnsi="Times New Roman" w:cs="Times New Roman"/>
                <w:highlight w:val="yellow"/>
              </w:rPr>
              <w:t>………………………….…………………. ………………….…………………. ………………….………………….</w:t>
            </w:r>
          </w:p>
        </w:tc>
      </w:tr>
      <w:tr w:rsidR="00623A7A" w:rsidRPr="00F22B6A" w14:paraId="0DF07E44" w14:textId="77777777" w:rsidTr="001E22E1">
        <w:trPr>
          <w:trHeight w:val="375"/>
          <w:jc w:val="center"/>
          <w:ins w:id="1127" w:author="رزان الدوسري ID 443203966" w:date="2023-02-10T03:07:00Z"/>
        </w:trPr>
        <w:tc>
          <w:tcPr>
            <w:tcW w:w="2498" w:type="pct"/>
            <w:tcBorders>
              <w:top w:val="nil"/>
              <w:bottom w:val="double" w:sz="4" w:space="0" w:color="auto"/>
            </w:tcBorders>
          </w:tcPr>
          <w:p w14:paraId="12D786C1" w14:textId="77777777" w:rsidR="00623A7A" w:rsidRPr="00F22B6A" w:rsidRDefault="00623A7A" w:rsidP="001E22E1">
            <w:pPr>
              <w:spacing w:before="100" w:after="100" w:line="240" w:lineRule="auto"/>
              <w:rPr>
                <w:ins w:id="1128" w:author="رزان الدوسري ID 443203966" w:date="2023-02-10T03:07:00Z"/>
                <w:rFonts w:ascii="Times New Roman" w:hAnsi="Times New Roman" w:cs="Times New Roman"/>
              </w:rPr>
            </w:pPr>
            <w:r w:rsidRPr="00F22B6A">
              <w:rPr>
                <w:rFonts w:ascii="Times New Roman" w:hAnsi="Times New Roman" w:cs="Times New Roman"/>
              </w:rPr>
              <w:t>WHAT NEW IDEAS DO WE HAVE?</w:t>
            </w:r>
          </w:p>
        </w:tc>
        <w:tc>
          <w:tcPr>
            <w:tcW w:w="2502" w:type="pct"/>
            <w:tcBorders>
              <w:top w:val="nil"/>
              <w:bottom w:val="double" w:sz="4" w:space="0" w:color="auto"/>
            </w:tcBorders>
          </w:tcPr>
          <w:p w14:paraId="715967D0" w14:textId="77777777" w:rsidR="00623A7A" w:rsidRPr="00F22B6A" w:rsidRDefault="00623A7A" w:rsidP="001E22E1">
            <w:pPr>
              <w:spacing w:before="100" w:after="100" w:line="240" w:lineRule="auto"/>
              <w:rPr>
                <w:ins w:id="1129" w:author="رزان الدوسري ID 443203966" w:date="2023-02-10T03:07:00Z"/>
                <w:rFonts w:ascii="Times New Roman" w:hAnsi="Times New Roman" w:cs="Times New Roman"/>
              </w:rPr>
            </w:pPr>
            <w:r w:rsidRPr="00F22B6A">
              <w:rPr>
                <w:rFonts w:ascii="Times New Roman" w:hAnsi="Times New Roman" w:cs="Times New Roman"/>
              </w:rPr>
              <w:t>WHAT ACTIONS WILL WE TAKE?</w:t>
            </w:r>
          </w:p>
        </w:tc>
      </w:tr>
      <w:tr w:rsidR="00623A7A" w:rsidRPr="00F22B6A" w14:paraId="4EBADB20" w14:textId="77777777" w:rsidTr="001E22E1">
        <w:trPr>
          <w:trHeight w:val="1212"/>
          <w:jc w:val="center"/>
          <w:ins w:id="1130" w:author="رزان الدوسري ID 443203966" w:date="2023-02-10T03:07:00Z"/>
        </w:trPr>
        <w:tc>
          <w:tcPr>
            <w:tcW w:w="2498" w:type="pct"/>
            <w:tcBorders>
              <w:top w:val="double" w:sz="4" w:space="0" w:color="auto"/>
            </w:tcBorders>
          </w:tcPr>
          <w:p w14:paraId="5E28B92A" w14:textId="56B281E0" w:rsidR="00623A7A" w:rsidRPr="001E22E1" w:rsidRDefault="00623A7A" w:rsidP="00623A7A">
            <w:pPr>
              <w:pStyle w:val="ListParagraph"/>
              <w:keepNext/>
              <w:numPr>
                <w:ilvl w:val="0"/>
                <w:numId w:val="37"/>
              </w:numPr>
              <w:spacing w:before="100" w:after="100" w:line="240" w:lineRule="auto"/>
              <w:ind w:left="348"/>
              <w:contextualSpacing w:val="0"/>
              <w:rPr>
                <w:ins w:id="1131" w:author="رزان الدوسري ID 443203966" w:date="2023-02-10T03:07:00Z"/>
                <w:rFonts w:ascii="Times New Roman" w:hAnsi="Times New Roman" w:cs="Times New Roman"/>
                <w:highlight w:val="yellow"/>
              </w:rPr>
            </w:pPr>
            <w:r w:rsidRPr="00685B7C">
              <w:rPr>
                <w:rFonts w:ascii="Times New Roman" w:hAnsi="Times New Roman" w:cs="Times New Roman"/>
                <w:highlight w:val="yellow"/>
              </w:rPr>
              <w:t>………………………….…………………. ………………….…………………. ………………….………………….</w:t>
            </w:r>
          </w:p>
        </w:tc>
        <w:tc>
          <w:tcPr>
            <w:tcW w:w="2502" w:type="pct"/>
            <w:tcBorders>
              <w:top w:val="double" w:sz="4" w:space="0" w:color="auto"/>
            </w:tcBorders>
          </w:tcPr>
          <w:p w14:paraId="5B545E84" w14:textId="7222E5CF" w:rsidR="00623A7A" w:rsidRPr="001E22E1" w:rsidRDefault="00623A7A" w:rsidP="00623A7A">
            <w:pPr>
              <w:pStyle w:val="ListParagraph"/>
              <w:keepNext/>
              <w:numPr>
                <w:ilvl w:val="0"/>
                <w:numId w:val="37"/>
              </w:numPr>
              <w:spacing w:before="100" w:after="100" w:line="240" w:lineRule="auto"/>
              <w:ind w:left="348"/>
              <w:contextualSpacing w:val="0"/>
              <w:rPr>
                <w:ins w:id="1132" w:author="رزان الدوسري ID 443203966" w:date="2023-02-10T03:07:00Z"/>
                <w:rFonts w:ascii="Times New Roman" w:hAnsi="Times New Roman" w:cs="Times New Roman"/>
                <w:highlight w:val="yellow"/>
              </w:rPr>
            </w:pPr>
            <w:r w:rsidRPr="00685B7C">
              <w:rPr>
                <w:rFonts w:ascii="Times New Roman" w:hAnsi="Times New Roman" w:cs="Times New Roman"/>
                <w:highlight w:val="yellow"/>
              </w:rPr>
              <w:t>………………………….…………………. ………………….…………………. ………………….………………….</w:t>
            </w:r>
          </w:p>
        </w:tc>
      </w:tr>
    </w:tbl>
    <w:p w14:paraId="7175270D" w14:textId="47FC5B6A" w:rsidR="0059196C" w:rsidRPr="00F42EB9" w:rsidRDefault="0059196C" w:rsidP="0059196C">
      <w:pPr>
        <w:pStyle w:val="Caption"/>
        <w:spacing w:before="100" w:line="360" w:lineRule="auto"/>
        <w:jc w:val="center"/>
        <w:rPr>
          <w:ins w:id="1133" w:author="رزان الدوسري ID 443203966" w:date="2023-02-10T03:06:00Z"/>
          <w:rFonts w:ascii="Times New Roman" w:hAnsi="Times New Roman" w:cs="Times New Roman"/>
          <w:b/>
          <w:i w:val="0"/>
          <w:iCs w:val="0"/>
          <w:color w:val="auto"/>
          <w:sz w:val="28"/>
          <w:szCs w:val="28"/>
        </w:rPr>
      </w:pPr>
      <w:bookmarkStart w:id="1134" w:name="_Toc127569282"/>
      <w:r w:rsidRPr="00F42EB9">
        <w:rPr>
          <w:rFonts w:ascii="Times New Roman" w:hAnsi="Times New Roman" w:cs="Times New Roman"/>
          <w:i w:val="0"/>
          <w:iCs w:val="0"/>
          <w:color w:val="auto"/>
          <w:sz w:val="20"/>
          <w:szCs w:val="20"/>
        </w:rPr>
        <w:t xml:space="preserve">Table </w:t>
      </w:r>
      <w:r w:rsidR="003A2E00">
        <w:rPr>
          <w:rFonts w:ascii="Times New Roman" w:hAnsi="Times New Roman" w:cs="Times New Roman"/>
          <w:i w:val="0"/>
          <w:iCs w:val="0"/>
          <w:color w:val="auto"/>
          <w:sz w:val="20"/>
          <w:szCs w:val="20"/>
        </w:rPr>
        <w:fldChar w:fldCharType="begin"/>
      </w:r>
      <w:r w:rsidR="003A2E00">
        <w:rPr>
          <w:rFonts w:ascii="Times New Roman" w:hAnsi="Times New Roman" w:cs="Times New Roman"/>
          <w:i w:val="0"/>
          <w:iCs w:val="0"/>
          <w:color w:val="auto"/>
          <w:sz w:val="20"/>
          <w:szCs w:val="20"/>
        </w:rPr>
        <w:instrText xml:space="preserve"> SEQ Table \* ARABIC </w:instrText>
      </w:r>
      <w:r w:rsidR="003A2E00">
        <w:rPr>
          <w:rFonts w:ascii="Times New Roman" w:hAnsi="Times New Roman" w:cs="Times New Roman"/>
          <w:i w:val="0"/>
          <w:iCs w:val="0"/>
          <w:color w:val="auto"/>
          <w:sz w:val="20"/>
          <w:szCs w:val="20"/>
        </w:rPr>
        <w:fldChar w:fldCharType="separate"/>
      </w:r>
      <w:r w:rsidR="003A2E00">
        <w:rPr>
          <w:rFonts w:ascii="Times New Roman" w:hAnsi="Times New Roman" w:cs="Times New Roman"/>
          <w:i w:val="0"/>
          <w:iCs w:val="0"/>
          <w:noProof/>
          <w:color w:val="auto"/>
          <w:sz w:val="20"/>
          <w:szCs w:val="20"/>
        </w:rPr>
        <w:t>11</w:t>
      </w:r>
      <w:r w:rsidR="003A2E00">
        <w:rPr>
          <w:rFonts w:ascii="Times New Roman" w:hAnsi="Times New Roman" w:cs="Times New Roman"/>
          <w:i w:val="0"/>
          <w:iCs w:val="0"/>
          <w:color w:val="auto"/>
          <w:sz w:val="20"/>
          <w:szCs w:val="20"/>
        </w:rPr>
        <w:fldChar w:fldCharType="end"/>
      </w:r>
      <w:r w:rsidRPr="00F42EB9">
        <w:rPr>
          <w:rFonts w:ascii="Times New Roman" w:hAnsi="Times New Roman" w:cs="Times New Roman"/>
          <w:i w:val="0"/>
          <w:iCs w:val="0"/>
          <w:color w:val="auto"/>
          <w:sz w:val="20"/>
          <w:szCs w:val="20"/>
        </w:rPr>
        <w:t xml:space="preserve">.Sprint Retrospective of sprint </w:t>
      </w:r>
      <w:r w:rsidR="007906ED">
        <w:rPr>
          <w:rFonts w:ascii="Times New Roman" w:hAnsi="Times New Roman" w:cs="Times New Roman"/>
          <w:i w:val="0"/>
          <w:iCs w:val="0"/>
          <w:color w:val="auto"/>
          <w:sz w:val="20"/>
          <w:szCs w:val="20"/>
        </w:rPr>
        <w:t>3</w:t>
      </w:r>
      <w:bookmarkEnd w:id="1134"/>
    </w:p>
    <w:p w14:paraId="3668020D" w14:textId="60450471" w:rsidR="0059196C" w:rsidRDefault="0059196C" w:rsidP="0059196C">
      <w:pPr>
        <w:rPr>
          <w:ins w:id="1135" w:author="رزان الدوسري ID 443203966" w:date="2023-02-10T03:09:00Z"/>
          <w:rFonts w:ascii="Times New Roman" w:hAnsi="Times New Roman" w:cs="Times New Roman"/>
          <w:b/>
          <w:sz w:val="24"/>
          <w:szCs w:val="24"/>
        </w:rPr>
      </w:pPr>
      <w:ins w:id="1136" w:author="رزان الدوسري ID 443203966" w:date="2023-02-10T03:09:00Z">
        <w:r>
          <w:rPr>
            <w:rFonts w:ascii="Times New Roman" w:hAnsi="Times New Roman" w:cs="Times New Roman"/>
            <w:b/>
            <w:sz w:val="24"/>
            <w:szCs w:val="24"/>
          </w:rPr>
          <w:t>Sprint Burndown chart</w:t>
        </w:r>
        <w:r w:rsidRPr="0065145A">
          <w:rPr>
            <w:rFonts w:ascii="Times New Roman" w:hAnsi="Times New Roman" w:cs="Times New Roman"/>
            <w:b/>
            <w:sz w:val="24"/>
            <w:szCs w:val="24"/>
          </w:rPr>
          <w:t>:</w:t>
        </w:r>
      </w:ins>
    </w:p>
    <w:p w14:paraId="4F238EF4" w14:textId="77777777" w:rsidR="0059196C" w:rsidRDefault="0059196C" w:rsidP="0059196C">
      <w:pPr>
        <w:keepNext/>
        <w:tabs>
          <w:tab w:val="left" w:pos="2150"/>
        </w:tabs>
        <w:jc w:val="center"/>
      </w:pPr>
      <w:r>
        <w:fldChar w:fldCharType="begin"/>
      </w:r>
      <w:r>
        <w:instrText xml:space="preserve"> INCLUDEPICTURE "/Users/razan/Library/Group Containers/UBF8T346G9.ms/WebArchiveCopyPasteTempFiles/com.microsoft.Word/burndown-chart-example.png" \* MERGEFORMATINET </w:instrText>
      </w:r>
      <w:r>
        <w:fldChar w:fldCharType="separate"/>
      </w:r>
      <w:r>
        <w:rPr>
          <w:noProof/>
        </w:rPr>
        <w:drawing>
          <wp:inline distT="0" distB="0" distL="0" distR="0" wp14:anchorId="0DA06E59" wp14:editId="0F368DF3">
            <wp:extent cx="4684734" cy="2832629"/>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697132" cy="2840125"/>
                    </a:xfrm>
                    <a:prstGeom prst="rect">
                      <a:avLst/>
                    </a:prstGeom>
                    <a:noFill/>
                    <a:ln>
                      <a:noFill/>
                    </a:ln>
                  </pic:spPr>
                </pic:pic>
              </a:graphicData>
            </a:graphic>
          </wp:inline>
        </w:drawing>
      </w:r>
      <w:r>
        <w:fldChar w:fldCharType="end"/>
      </w:r>
    </w:p>
    <w:p w14:paraId="22300581" w14:textId="62B9198F" w:rsidR="0059196C" w:rsidRPr="00D35FAD" w:rsidRDefault="0059196C" w:rsidP="0059196C">
      <w:pPr>
        <w:pStyle w:val="Caption"/>
        <w:jc w:val="center"/>
        <w:rPr>
          <w:ins w:id="1137" w:author="رزان الدوسري ID 443203966" w:date="2023-02-10T03:06:00Z"/>
          <w:rFonts w:ascii="Times New Roman" w:hAnsi="Times New Roman" w:cs="Times New Roman"/>
          <w:i w:val="0"/>
          <w:iCs w:val="0"/>
          <w:color w:val="auto"/>
          <w:sz w:val="20"/>
          <w:szCs w:val="20"/>
        </w:rPr>
      </w:pPr>
      <w:bookmarkStart w:id="1138" w:name="_Toc128133766"/>
      <w:r w:rsidRPr="00971325">
        <w:rPr>
          <w:rFonts w:ascii="Times New Roman" w:hAnsi="Times New Roman" w:cs="Times New Roman"/>
          <w:i w:val="0"/>
          <w:iCs w:val="0"/>
          <w:color w:val="auto"/>
          <w:sz w:val="20"/>
          <w:szCs w:val="20"/>
        </w:rPr>
        <w:t xml:space="preserve">Figure </w:t>
      </w:r>
      <w:r w:rsidRPr="00971325">
        <w:rPr>
          <w:rFonts w:ascii="Times New Roman" w:hAnsi="Times New Roman" w:cs="Times New Roman"/>
          <w:i w:val="0"/>
          <w:iCs w:val="0"/>
          <w:color w:val="auto"/>
          <w:sz w:val="20"/>
          <w:szCs w:val="20"/>
        </w:rPr>
        <w:fldChar w:fldCharType="begin"/>
      </w:r>
      <w:r w:rsidRPr="00971325">
        <w:rPr>
          <w:rFonts w:ascii="Times New Roman" w:hAnsi="Times New Roman" w:cs="Times New Roman"/>
          <w:i w:val="0"/>
          <w:iCs w:val="0"/>
          <w:color w:val="auto"/>
          <w:sz w:val="20"/>
          <w:szCs w:val="20"/>
        </w:rPr>
        <w:instrText xml:space="preserve"> SEQ Figure \* ARABIC </w:instrText>
      </w:r>
      <w:r w:rsidRPr="00971325">
        <w:rPr>
          <w:rFonts w:ascii="Times New Roman" w:hAnsi="Times New Roman" w:cs="Times New Roman"/>
          <w:i w:val="0"/>
          <w:iCs w:val="0"/>
          <w:color w:val="auto"/>
          <w:sz w:val="20"/>
          <w:szCs w:val="20"/>
        </w:rPr>
        <w:fldChar w:fldCharType="separate"/>
      </w:r>
      <w:r w:rsidR="00C02976" w:rsidRPr="00971325">
        <w:rPr>
          <w:rFonts w:ascii="Times New Roman" w:hAnsi="Times New Roman" w:cs="Times New Roman"/>
          <w:i w:val="0"/>
          <w:iCs w:val="0"/>
          <w:color w:val="auto"/>
          <w:sz w:val="20"/>
          <w:szCs w:val="20"/>
        </w:rPr>
        <w:t>26</w:t>
      </w:r>
      <w:r w:rsidRPr="00971325">
        <w:rPr>
          <w:rFonts w:ascii="Times New Roman" w:hAnsi="Times New Roman" w:cs="Times New Roman"/>
          <w:i w:val="0"/>
          <w:iCs w:val="0"/>
          <w:color w:val="auto"/>
          <w:sz w:val="20"/>
          <w:szCs w:val="20"/>
        </w:rPr>
        <w:fldChar w:fldCharType="end"/>
      </w:r>
      <w:r w:rsidRPr="00971325">
        <w:rPr>
          <w:rFonts w:ascii="Times New Roman" w:hAnsi="Times New Roman" w:cs="Times New Roman"/>
          <w:i w:val="0"/>
          <w:iCs w:val="0"/>
          <w:color w:val="auto"/>
          <w:sz w:val="20"/>
          <w:szCs w:val="20"/>
        </w:rPr>
        <w:t xml:space="preserve">.Sprint </w:t>
      </w:r>
      <w:r w:rsidR="007906ED" w:rsidRPr="00971325">
        <w:rPr>
          <w:rFonts w:ascii="Times New Roman" w:hAnsi="Times New Roman" w:cs="Times New Roman"/>
          <w:i w:val="0"/>
          <w:iCs w:val="0"/>
          <w:color w:val="auto"/>
          <w:sz w:val="20"/>
          <w:szCs w:val="20"/>
        </w:rPr>
        <w:t>3</w:t>
      </w:r>
      <w:r w:rsidRPr="00971325">
        <w:rPr>
          <w:rFonts w:ascii="Times New Roman" w:hAnsi="Times New Roman" w:cs="Times New Roman"/>
          <w:i w:val="0"/>
          <w:iCs w:val="0"/>
          <w:color w:val="auto"/>
          <w:sz w:val="20"/>
          <w:szCs w:val="20"/>
        </w:rPr>
        <w:t xml:space="preserve"> burndown chart</w:t>
      </w:r>
      <w:bookmarkEnd w:id="1138"/>
    </w:p>
    <w:p w14:paraId="2FB49945" w14:textId="46FBB3E8" w:rsidR="006D09CE" w:rsidRDefault="006D09CE" w:rsidP="006D09CE">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7052B68E" w14:textId="415EEC67" w:rsidR="00FC2C4C" w:rsidRPr="001C5AF1" w:rsidRDefault="00310B60" w:rsidP="001C5AF1">
      <w:pPr>
        <w:rPr>
          <w:rFonts w:ascii="Times New Roman" w:hAnsi="Times New Roman" w:cs="Times New Roman"/>
          <w:b/>
          <w:sz w:val="28"/>
          <w:szCs w:val="28"/>
        </w:rPr>
      </w:pPr>
      <w:r w:rsidRPr="0065145A">
        <w:rPr>
          <w:rFonts w:ascii="Times New Roman" w:hAnsi="Times New Roman" w:cs="Times New Roman"/>
          <w:b/>
          <w:sz w:val="28"/>
          <w:szCs w:val="28"/>
        </w:rPr>
        <w:t xml:space="preserve">Sprint </w:t>
      </w:r>
      <w:r>
        <w:rPr>
          <w:rFonts w:ascii="Times New Roman" w:hAnsi="Times New Roman" w:cs="Times New Roman"/>
          <w:b/>
          <w:sz w:val="28"/>
          <w:szCs w:val="28"/>
        </w:rPr>
        <w:t>4</w:t>
      </w:r>
      <w:r w:rsidRPr="0065145A">
        <w:rPr>
          <w:rFonts w:ascii="Times New Roman" w:hAnsi="Times New Roman" w:cs="Times New Roman"/>
          <w:b/>
          <w:sz w:val="28"/>
          <w:szCs w:val="28"/>
        </w:rPr>
        <w:t>:</w:t>
      </w:r>
    </w:p>
    <w:p w14:paraId="6270CD91" w14:textId="7C58B953" w:rsidR="00310B60" w:rsidRPr="0034242A" w:rsidRDefault="00310B60" w:rsidP="00122AD4">
      <w:pPr>
        <w:ind w:firstLine="284"/>
        <w:jc w:val="both"/>
        <w:rPr>
          <w:rFonts w:ascii="Times New Roman" w:hAnsi="Times New Roman" w:cs="Times New Roman"/>
          <w:b/>
          <w:sz w:val="28"/>
          <w:szCs w:val="28"/>
        </w:rPr>
      </w:pPr>
      <w:r w:rsidRPr="0065145A">
        <w:rPr>
          <w:rFonts w:ascii="Times New Roman" w:eastAsiaTheme="minorEastAsia" w:hAnsi="Times New Roman" w:cs="Times New Roman"/>
          <w:bCs/>
          <w:sz w:val="24"/>
          <w:szCs w:val="24"/>
        </w:rPr>
        <w:t>The fourth iteration of the power-up development focuses on improving efficiency and tracking of user stories in a project board. The sprint aims to achieve this by adding functionality to display the worthiness score, indicating which user stories have not been estimated, and tracking the progress of completed and pending UX methods across all user stories in the board.</w:t>
      </w:r>
      <w:r w:rsidR="001C5AF1">
        <w:rPr>
          <w:rFonts w:ascii="Times New Roman" w:eastAsiaTheme="minorEastAsia" w:hAnsi="Times New Roman" w:cs="Times New Roman"/>
          <w:bCs/>
          <w:sz w:val="24"/>
          <w:szCs w:val="24"/>
        </w:rPr>
        <w:t xml:space="preserve"> Therefore, the following </w:t>
      </w:r>
      <w:r w:rsidR="001C5AF1" w:rsidRPr="001C5AF1">
        <w:rPr>
          <w:rFonts w:ascii="Times New Roman" w:eastAsiaTheme="minorEastAsia" w:hAnsi="Times New Roman" w:cs="Times New Roman"/>
          <w:bCs/>
          <w:sz w:val="24"/>
          <w:szCs w:val="24"/>
        </w:rPr>
        <w:t xml:space="preserve">user stories have been added </w:t>
      </w:r>
      <w:r w:rsidR="001C5AF1">
        <w:rPr>
          <w:rFonts w:ascii="Times New Roman" w:eastAsiaTheme="minorEastAsia" w:hAnsi="Times New Roman" w:cs="Times New Roman"/>
          <w:bCs/>
          <w:sz w:val="24"/>
          <w:szCs w:val="24"/>
        </w:rPr>
        <w:t>into this sprint:</w:t>
      </w:r>
    </w:p>
    <w:p w14:paraId="166FC11A" w14:textId="7E461A6D" w:rsidR="00310B60" w:rsidRPr="0065145A" w:rsidRDefault="00310B60" w:rsidP="00310B60">
      <w:pPr>
        <w:ind w:left="360"/>
        <w:jc w:val="both"/>
        <w:rPr>
          <w:rFonts w:ascii="Times New Roman" w:eastAsia="Times New Roman" w:hAnsi="Times New Roman" w:cs="Times New Roman"/>
          <w:color w:val="000000"/>
          <w:sz w:val="24"/>
          <w:szCs w:val="24"/>
        </w:rPr>
      </w:pPr>
      <w:r w:rsidRPr="0065145A">
        <w:rPr>
          <w:rFonts w:ascii="Times New Roman" w:hAnsi="Times New Roman" w:cs="Times New Roman"/>
          <w:b/>
          <w:bCs/>
          <w:sz w:val="24"/>
          <w:szCs w:val="24"/>
        </w:rPr>
        <w:t>User Story 1:</w:t>
      </w:r>
      <w:r w:rsidRPr="0065145A">
        <w:rPr>
          <w:rFonts w:ascii="Times New Roman" w:hAnsi="Times New Roman" w:cs="Times New Roman"/>
          <w:sz w:val="24"/>
          <w:szCs w:val="24"/>
        </w:rPr>
        <w:t xml:space="preserve"> </w:t>
      </w:r>
      <w:r w:rsidRPr="0065145A">
        <w:rPr>
          <w:rFonts w:ascii="Times New Roman" w:eastAsia="Times New Roman" w:hAnsi="Times New Roman" w:cs="Times New Roman"/>
          <w:color w:val="000000"/>
          <w:sz w:val="24"/>
          <w:szCs w:val="24"/>
        </w:rPr>
        <w:t>As a user, I want to see the worthiness score of all the user stories in the board, so that I can prioritize then more efficiently.</w:t>
      </w:r>
    </w:p>
    <w:p w14:paraId="14B86C97" w14:textId="6F7E513B" w:rsidR="001C5AF1" w:rsidRDefault="00310B60" w:rsidP="001C5AF1">
      <w:pPr>
        <w:ind w:left="360"/>
        <w:jc w:val="both"/>
        <w:rPr>
          <w:rFonts w:ascii="Times New Roman" w:eastAsia="Times New Roman" w:hAnsi="Times New Roman" w:cs="Times New Roman"/>
          <w:color w:val="000000"/>
          <w:sz w:val="24"/>
          <w:szCs w:val="24"/>
        </w:rPr>
      </w:pPr>
      <w:r w:rsidRPr="0065145A">
        <w:rPr>
          <w:rFonts w:ascii="Times New Roman" w:hAnsi="Times New Roman" w:cs="Times New Roman"/>
          <w:b/>
          <w:bCs/>
          <w:sz w:val="24"/>
          <w:szCs w:val="24"/>
        </w:rPr>
        <w:t xml:space="preserve">User Story 2: </w:t>
      </w:r>
      <w:r w:rsidRPr="0065145A">
        <w:rPr>
          <w:rFonts w:ascii="Times New Roman" w:eastAsia="Times New Roman" w:hAnsi="Times New Roman" w:cs="Times New Roman"/>
          <w:color w:val="000000"/>
          <w:sz w:val="24"/>
          <w:szCs w:val="24"/>
        </w:rPr>
        <w:t>As a user, I want to see “No Estimate” text on all the user stories that have not been estimated, so that I know instantly which user stories are missing estimates.</w:t>
      </w:r>
    </w:p>
    <w:p w14:paraId="02150330" w14:textId="07918265" w:rsidR="00310B60" w:rsidRPr="001C5AF1" w:rsidRDefault="00310B60" w:rsidP="001C5AF1">
      <w:pPr>
        <w:ind w:left="360"/>
        <w:jc w:val="both"/>
        <w:rPr>
          <w:rFonts w:ascii="Times New Roman" w:eastAsia="Times New Roman" w:hAnsi="Times New Roman" w:cs="Times New Roman"/>
          <w:color w:val="000000"/>
          <w:sz w:val="24"/>
          <w:szCs w:val="24"/>
        </w:rPr>
      </w:pPr>
      <w:r w:rsidRPr="0065145A">
        <w:rPr>
          <w:rFonts w:ascii="Times New Roman" w:hAnsi="Times New Roman" w:cs="Times New Roman"/>
          <w:b/>
          <w:bCs/>
          <w:sz w:val="24"/>
          <w:szCs w:val="24"/>
        </w:rPr>
        <w:t>User Story 3:</w:t>
      </w:r>
      <w:r w:rsidRPr="0065145A">
        <w:rPr>
          <w:rFonts w:ascii="Times New Roman" w:hAnsi="Times New Roman" w:cs="Times New Roman"/>
          <w:sz w:val="24"/>
          <w:szCs w:val="24"/>
        </w:rPr>
        <w:t xml:space="preserve"> As a user, I </w:t>
      </w:r>
      <w:r w:rsidRPr="0065145A">
        <w:rPr>
          <w:rFonts w:ascii="Times New Roman" w:eastAsia="Times New Roman" w:hAnsi="Times New Roman" w:cs="Times New Roman"/>
          <w:color w:val="000000"/>
          <w:sz w:val="24"/>
          <w:szCs w:val="24"/>
        </w:rPr>
        <w:t>want to see the quantity of completed and pending UX methods across all user stories in the board, so I can keep track of the progress.</w:t>
      </w:r>
    </w:p>
    <w:p w14:paraId="17E75253" w14:textId="07BD3E8B" w:rsidR="00310B60" w:rsidRPr="00AE5A4E" w:rsidRDefault="00310B60" w:rsidP="00310B60">
      <w:pPr>
        <w:rPr>
          <w:ins w:id="1139" w:author="رزان الدوسري ID 443203966" w:date="2023-02-10T02:36:00Z"/>
          <w:rFonts w:ascii="Times New Roman" w:hAnsi="Times New Roman" w:cs="Times New Roman"/>
          <w:b/>
          <w:sz w:val="24"/>
          <w:szCs w:val="24"/>
        </w:rPr>
      </w:pPr>
      <w:r w:rsidRPr="0065145A">
        <w:rPr>
          <w:rFonts w:ascii="Times New Roman" w:hAnsi="Times New Roman" w:cs="Times New Roman"/>
          <w:b/>
          <w:sz w:val="24"/>
          <w:szCs w:val="24"/>
        </w:rPr>
        <w:t>Sprint Backlog:</w:t>
      </w:r>
    </w:p>
    <w:tbl>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Change w:id="1140" w:author="رزان الدوسري ID 443203966" w:date="2023-02-10T02:50:00Z">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PrChange>
      </w:tblPr>
      <w:tblGrid>
        <w:gridCol w:w="1558"/>
        <w:gridCol w:w="5672"/>
        <w:gridCol w:w="1869"/>
        <w:tblGridChange w:id="1141">
          <w:tblGrid>
            <w:gridCol w:w="1558"/>
            <w:gridCol w:w="427"/>
            <w:gridCol w:w="1048"/>
            <w:gridCol w:w="3034"/>
            <w:gridCol w:w="1163"/>
            <w:gridCol w:w="1869"/>
          </w:tblGrid>
        </w:tblGridChange>
      </w:tblGrid>
      <w:tr w:rsidR="00310B60" w:rsidRPr="00221068" w14:paraId="1977E550" w14:textId="77777777" w:rsidTr="00CB7414">
        <w:trPr>
          <w:trHeight w:val="731"/>
          <w:jc w:val="center"/>
          <w:ins w:id="1142" w:author="رزان الدوسري ID 443203966" w:date="2023-02-10T02:36:00Z"/>
          <w:trPrChange w:id="1143" w:author="رزان الدوسري ID 443203966" w:date="2023-02-10T02:50:00Z">
            <w:trPr>
              <w:trHeight w:val="731"/>
              <w:jc w:val="center"/>
            </w:trPr>
          </w:trPrChange>
        </w:trPr>
        <w:tc>
          <w:tcPr>
            <w:tcW w:w="856" w:type="pct"/>
            <w:tcBorders>
              <w:top w:val="nil"/>
              <w:bottom w:val="double" w:sz="4" w:space="0" w:color="auto"/>
              <w:right w:val="nil"/>
            </w:tcBorders>
            <w:vAlign w:val="center"/>
            <w:tcPrChange w:id="1144" w:author="رزان الدوسري ID 443203966" w:date="2023-02-10T02:50:00Z">
              <w:tcPr>
                <w:tcW w:w="1667" w:type="pct"/>
                <w:gridSpan w:val="3"/>
                <w:tcBorders>
                  <w:top w:val="double" w:sz="4" w:space="0" w:color="auto"/>
                  <w:bottom w:val="double" w:sz="4" w:space="0" w:color="auto"/>
                  <w:right w:val="single" w:sz="4" w:space="0" w:color="auto"/>
                </w:tcBorders>
                <w:vAlign w:val="center"/>
              </w:tcPr>
            </w:tcPrChange>
          </w:tcPr>
          <w:p w14:paraId="204DECBB" w14:textId="77777777" w:rsidR="00310B60" w:rsidRPr="00221068" w:rsidRDefault="00310B60">
            <w:pPr>
              <w:spacing w:before="100" w:after="100" w:line="240" w:lineRule="auto"/>
              <w:jc w:val="center"/>
              <w:rPr>
                <w:ins w:id="1145" w:author="رزان الدوسري ID 443203966" w:date="2023-02-10T02:36:00Z"/>
                <w:rFonts w:ascii="Times New Roman" w:eastAsiaTheme="minorEastAsia" w:hAnsi="Times New Roman" w:cs="Times New Roman"/>
                <w:b/>
              </w:rPr>
            </w:pPr>
            <w:ins w:id="1146" w:author="رزان الدوسري ID 443203966" w:date="2023-02-10T02:36:00Z">
              <w:r w:rsidRPr="00221068">
                <w:rPr>
                  <w:rFonts w:ascii="Times New Roman" w:eastAsiaTheme="minorEastAsia" w:hAnsi="Times New Roman" w:cs="Times New Roman"/>
                  <w:b/>
                </w:rPr>
                <w:t>Backl</w:t>
              </w:r>
            </w:ins>
            <w:ins w:id="1147" w:author="رزان الدوسري ID 443203966" w:date="2023-02-10T02:37:00Z">
              <w:r w:rsidRPr="00221068">
                <w:rPr>
                  <w:rFonts w:ascii="Times New Roman" w:eastAsiaTheme="minorEastAsia" w:hAnsi="Times New Roman" w:cs="Times New Roman"/>
                  <w:b/>
                </w:rPr>
                <w:t>og item</w:t>
              </w:r>
            </w:ins>
          </w:p>
        </w:tc>
        <w:tc>
          <w:tcPr>
            <w:tcW w:w="3117" w:type="pct"/>
            <w:tcBorders>
              <w:top w:val="nil"/>
              <w:left w:val="nil"/>
              <w:bottom w:val="double" w:sz="4" w:space="0" w:color="auto"/>
              <w:right w:val="nil"/>
            </w:tcBorders>
            <w:vAlign w:val="center"/>
            <w:tcPrChange w:id="1148" w:author="رزان الدوسري ID 443203966" w:date="2023-02-10T02:50:00Z">
              <w:tcPr>
                <w:tcW w:w="1667" w:type="pct"/>
                <w:tcBorders>
                  <w:top w:val="double" w:sz="4" w:space="0" w:color="auto"/>
                  <w:left w:val="single" w:sz="4" w:space="0" w:color="auto"/>
                  <w:bottom w:val="double" w:sz="4" w:space="0" w:color="auto"/>
                  <w:right w:val="nil"/>
                </w:tcBorders>
                <w:vAlign w:val="center"/>
              </w:tcPr>
            </w:tcPrChange>
          </w:tcPr>
          <w:p w14:paraId="687F8CB6" w14:textId="77777777" w:rsidR="00310B60" w:rsidRPr="00221068" w:rsidRDefault="00310B60">
            <w:pPr>
              <w:spacing w:before="100" w:after="100" w:line="240" w:lineRule="auto"/>
              <w:jc w:val="center"/>
              <w:rPr>
                <w:ins w:id="1149" w:author="رزان الدوسري ID 443203966" w:date="2023-02-10T02:36:00Z"/>
                <w:rFonts w:ascii="Times New Roman" w:eastAsiaTheme="minorEastAsia" w:hAnsi="Times New Roman" w:cs="Times New Roman"/>
                <w:b/>
              </w:rPr>
            </w:pPr>
            <w:ins w:id="1150" w:author="رزان الدوسري ID 443203966" w:date="2023-02-10T02:37:00Z">
              <w:r w:rsidRPr="00221068">
                <w:rPr>
                  <w:rFonts w:ascii="Times New Roman" w:eastAsiaTheme="minorEastAsia" w:hAnsi="Times New Roman" w:cs="Times New Roman"/>
                  <w:b/>
                </w:rPr>
                <w:t>Task</w:t>
              </w:r>
            </w:ins>
          </w:p>
        </w:tc>
        <w:tc>
          <w:tcPr>
            <w:tcW w:w="1027" w:type="pct"/>
            <w:tcBorders>
              <w:top w:val="nil"/>
              <w:left w:val="nil"/>
              <w:bottom w:val="double" w:sz="4" w:space="0" w:color="auto"/>
            </w:tcBorders>
            <w:vAlign w:val="center"/>
            <w:tcPrChange w:id="1151" w:author="رزان الدوسري ID 443203966" w:date="2023-02-10T02:50:00Z">
              <w:tcPr>
                <w:tcW w:w="1666" w:type="pct"/>
                <w:gridSpan w:val="2"/>
                <w:tcBorders>
                  <w:top w:val="double" w:sz="4" w:space="0" w:color="auto"/>
                  <w:left w:val="nil"/>
                  <w:bottom w:val="double" w:sz="4" w:space="0" w:color="auto"/>
                </w:tcBorders>
                <w:vAlign w:val="center"/>
              </w:tcPr>
            </w:tcPrChange>
          </w:tcPr>
          <w:p w14:paraId="0046069A" w14:textId="77777777" w:rsidR="00310B60" w:rsidRPr="00221068" w:rsidRDefault="00310B60">
            <w:pPr>
              <w:spacing w:before="100" w:after="100" w:line="240" w:lineRule="auto"/>
              <w:jc w:val="center"/>
              <w:rPr>
                <w:ins w:id="1152" w:author="رزان الدوسري ID 443203966" w:date="2023-02-10T02:36:00Z"/>
                <w:rFonts w:ascii="Times New Roman" w:eastAsiaTheme="minorEastAsia" w:hAnsi="Times New Roman" w:cs="Times New Roman"/>
                <w:b/>
              </w:rPr>
            </w:pPr>
            <w:ins w:id="1153" w:author="رزان الدوسري ID 443203966" w:date="2023-02-10T02:37:00Z">
              <w:r w:rsidRPr="00221068">
                <w:rPr>
                  <w:rFonts w:ascii="Times New Roman" w:eastAsiaTheme="minorEastAsia" w:hAnsi="Times New Roman" w:cs="Times New Roman"/>
                  <w:b/>
                </w:rPr>
                <w:t>Estimated Effort</w:t>
              </w:r>
            </w:ins>
          </w:p>
        </w:tc>
      </w:tr>
      <w:tr w:rsidR="00CB7414" w:rsidRPr="00221068" w14:paraId="3AABC830" w14:textId="77777777" w:rsidTr="00CB7414">
        <w:trPr>
          <w:trHeight w:val="731"/>
          <w:jc w:val="center"/>
        </w:trPr>
        <w:tc>
          <w:tcPr>
            <w:tcW w:w="856" w:type="pct"/>
            <w:vMerge w:val="restart"/>
            <w:tcBorders>
              <w:top w:val="double" w:sz="4" w:space="0" w:color="auto"/>
              <w:right w:val="nil"/>
            </w:tcBorders>
            <w:vAlign w:val="center"/>
          </w:tcPr>
          <w:p w14:paraId="27A4FDB7" w14:textId="47E01B69" w:rsidR="00CB7414" w:rsidRPr="00C7045A" w:rsidRDefault="00CB7414">
            <w:pPr>
              <w:spacing w:before="100" w:after="100" w:line="240" w:lineRule="auto"/>
              <w:jc w:val="center"/>
              <w:rPr>
                <w:rFonts w:ascii="Times New Roman" w:hAnsi="Times New Roman" w:cs="Times New Roman"/>
                <w:b/>
                <w:bCs/>
                <w:highlight w:val="yellow"/>
              </w:rPr>
            </w:pPr>
            <w:ins w:id="1154" w:author="رزان الدوسري ID 443203966" w:date="2023-02-10T02:54:00Z">
              <w:r w:rsidRPr="003C21C4">
                <w:rPr>
                  <w:rFonts w:ascii="Times New Roman" w:hAnsi="Times New Roman" w:cs="Times New Roman"/>
                  <w:b/>
                  <w:bCs/>
                </w:rPr>
                <w:t xml:space="preserve">Feature </w:t>
              </w:r>
            </w:ins>
            <w:r w:rsidRPr="003C21C4">
              <w:rPr>
                <w:rFonts w:ascii="Times New Roman" w:hAnsi="Times New Roman" w:cs="Times New Roman"/>
                <w:b/>
                <w:bCs/>
              </w:rPr>
              <w:t>1</w:t>
            </w:r>
            <w:ins w:id="1155" w:author="رزان الدوسري ID 443203966" w:date="2023-02-10T02:54:00Z">
              <w:r w:rsidRPr="003C21C4">
                <w:rPr>
                  <w:rFonts w:ascii="Times New Roman" w:hAnsi="Times New Roman" w:cs="Times New Roman"/>
                  <w:b/>
                  <w:bCs/>
                </w:rPr>
                <w:t xml:space="preserve">- </w:t>
              </w:r>
            </w:ins>
            <w:r w:rsidR="00B011AF" w:rsidRPr="003C21C4">
              <w:rPr>
                <w:rFonts w:ascii="Times New Roman" w:hAnsi="Times New Roman" w:cs="Times New Roman"/>
                <w:b/>
                <w:bCs/>
              </w:rPr>
              <w:t>Create mapping table dataset</w:t>
            </w:r>
          </w:p>
        </w:tc>
        <w:tc>
          <w:tcPr>
            <w:tcW w:w="3117" w:type="pct"/>
            <w:tcBorders>
              <w:top w:val="double" w:sz="4" w:space="0" w:color="auto"/>
              <w:left w:val="nil"/>
              <w:bottom w:val="single" w:sz="4" w:space="0" w:color="000000"/>
              <w:right w:val="nil"/>
            </w:tcBorders>
            <w:vAlign w:val="center"/>
          </w:tcPr>
          <w:p w14:paraId="7FA61A8B" w14:textId="186482CC" w:rsidR="00CB7414" w:rsidRPr="00C7045A" w:rsidRDefault="00DD77E6">
            <w:pPr>
              <w:spacing w:before="100" w:after="100" w:line="240" w:lineRule="auto"/>
              <w:rPr>
                <w:rFonts w:ascii="Times New Roman" w:hAnsi="Times New Roman" w:cs="Times New Roman"/>
                <w:highlight w:val="yellow"/>
              </w:rPr>
            </w:pPr>
            <w:r w:rsidRPr="00216B55">
              <w:rPr>
                <w:rFonts w:ascii="Times New Roman" w:hAnsi="Times New Roman" w:cs="Times New Roman"/>
              </w:rPr>
              <w:t xml:space="preserve">Implement </w:t>
            </w:r>
            <w:r w:rsidR="00D777F7" w:rsidRPr="00216B55">
              <w:rPr>
                <w:rFonts w:ascii="Times New Roman" w:hAnsi="Times New Roman" w:cs="Times New Roman"/>
              </w:rPr>
              <w:t>a dataset that reflects the mapping table of UX-Estimator</w:t>
            </w:r>
          </w:p>
        </w:tc>
        <w:tc>
          <w:tcPr>
            <w:tcW w:w="1027" w:type="pct"/>
            <w:tcBorders>
              <w:top w:val="double" w:sz="4" w:space="0" w:color="auto"/>
              <w:left w:val="nil"/>
              <w:bottom w:val="single" w:sz="4" w:space="0" w:color="000000"/>
            </w:tcBorders>
            <w:vAlign w:val="center"/>
          </w:tcPr>
          <w:p w14:paraId="22553A56" w14:textId="09060D40" w:rsidR="00CB7414" w:rsidRPr="00221068" w:rsidRDefault="009E2762">
            <w:pPr>
              <w:spacing w:before="100" w:after="100" w:line="240" w:lineRule="auto"/>
              <w:jc w:val="center"/>
              <w:rPr>
                <w:rFonts w:ascii="Times New Roman" w:hAnsi="Times New Roman" w:cs="Times New Roman"/>
              </w:rPr>
            </w:pPr>
            <w:r>
              <w:rPr>
                <w:rFonts w:ascii="Times New Roman" w:hAnsi="Times New Roman" w:cs="Times New Roman"/>
              </w:rPr>
              <w:t>5</w:t>
            </w:r>
          </w:p>
        </w:tc>
      </w:tr>
      <w:tr w:rsidR="00CB7414" w:rsidRPr="00221068" w14:paraId="2A3F4BC4" w14:textId="77777777">
        <w:trPr>
          <w:trHeight w:val="731"/>
          <w:jc w:val="center"/>
        </w:trPr>
        <w:tc>
          <w:tcPr>
            <w:tcW w:w="856" w:type="pct"/>
            <w:vMerge/>
            <w:tcBorders>
              <w:right w:val="nil"/>
            </w:tcBorders>
            <w:vAlign w:val="center"/>
          </w:tcPr>
          <w:p w14:paraId="6B2BB632" w14:textId="77777777" w:rsidR="00CB7414" w:rsidRPr="00C7045A" w:rsidRDefault="00CB7414">
            <w:pPr>
              <w:spacing w:before="100" w:after="100" w:line="240" w:lineRule="auto"/>
              <w:jc w:val="center"/>
              <w:rPr>
                <w:rFonts w:ascii="Times New Roman" w:hAnsi="Times New Roman" w:cs="Times New Roman"/>
                <w:b/>
                <w:bCs/>
                <w:highlight w:val="yellow"/>
              </w:rPr>
            </w:pPr>
          </w:p>
        </w:tc>
        <w:tc>
          <w:tcPr>
            <w:tcW w:w="3117" w:type="pct"/>
            <w:tcBorders>
              <w:top w:val="single" w:sz="4" w:space="0" w:color="000000"/>
              <w:left w:val="nil"/>
              <w:bottom w:val="single" w:sz="4" w:space="0" w:color="000000"/>
              <w:right w:val="nil"/>
            </w:tcBorders>
            <w:vAlign w:val="center"/>
          </w:tcPr>
          <w:p w14:paraId="06F9976D" w14:textId="3EAE9BC1" w:rsidR="00CB7414" w:rsidRPr="00C7045A" w:rsidRDefault="009F4146">
            <w:pPr>
              <w:spacing w:before="100" w:after="100" w:line="240" w:lineRule="auto"/>
              <w:rPr>
                <w:rFonts w:ascii="Times New Roman" w:hAnsi="Times New Roman" w:cs="Times New Roman"/>
                <w:highlight w:val="yellow"/>
              </w:rPr>
            </w:pPr>
            <w:r w:rsidRPr="006E59FC">
              <w:rPr>
                <w:rFonts w:ascii="Times New Roman" w:hAnsi="Times New Roman" w:cs="Times New Roman"/>
              </w:rPr>
              <w:t xml:space="preserve">Implement </w:t>
            </w:r>
            <w:r>
              <w:rPr>
                <w:rFonts w:ascii="Times New Roman" w:hAnsi="Times New Roman" w:cs="Times New Roman"/>
              </w:rPr>
              <w:t>a webservice to retrieve the suggested U</w:t>
            </w:r>
            <w:r w:rsidR="00C93366">
              <w:rPr>
                <w:rFonts w:ascii="Times New Roman" w:hAnsi="Times New Roman" w:cs="Times New Roman"/>
              </w:rPr>
              <w:t>X methods</w:t>
            </w:r>
            <w:r w:rsidR="00216B55">
              <w:rPr>
                <w:rFonts w:ascii="Times New Roman" w:hAnsi="Times New Roman" w:cs="Times New Roman"/>
              </w:rPr>
              <w:t xml:space="preserve"> from the dataset</w:t>
            </w:r>
            <w:r w:rsidR="00C93366">
              <w:rPr>
                <w:rFonts w:ascii="Times New Roman" w:hAnsi="Times New Roman" w:cs="Times New Roman"/>
              </w:rPr>
              <w:t>.</w:t>
            </w:r>
          </w:p>
        </w:tc>
        <w:tc>
          <w:tcPr>
            <w:tcW w:w="1027" w:type="pct"/>
            <w:tcBorders>
              <w:top w:val="single" w:sz="4" w:space="0" w:color="000000"/>
              <w:left w:val="nil"/>
              <w:bottom w:val="single" w:sz="4" w:space="0" w:color="000000"/>
            </w:tcBorders>
            <w:vAlign w:val="center"/>
          </w:tcPr>
          <w:p w14:paraId="3032DC6F" w14:textId="75C8AE92" w:rsidR="00CB7414" w:rsidRPr="00BE261F" w:rsidRDefault="00F345A5">
            <w:pPr>
              <w:spacing w:before="100" w:after="100" w:line="240" w:lineRule="auto"/>
              <w:jc w:val="center"/>
              <w:rPr>
                <w:rFonts w:ascii="Times New Roman" w:hAnsi="Times New Roman" w:cs="Times New Roman"/>
                <w:highlight w:val="yellow"/>
              </w:rPr>
            </w:pPr>
            <w:r>
              <w:rPr>
                <w:rFonts w:ascii="Times New Roman" w:hAnsi="Times New Roman" w:cs="Times New Roman"/>
              </w:rPr>
              <w:t>6</w:t>
            </w:r>
          </w:p>
        </w:tc>
      </w:tr>
      <w:tr w:rsidR="00CB7414" w:rsidRPr="00221068" w14:paraId="2EBFD9CF" w14:textId="77777777" w:rsidTr="00CB7414">
        <w:trPr>
          <w:trHeight w:val="731"/>
          <w:jc w:val="center"/>
        </w:trPr>
        <w:tc>
          <w:tcPr>
            <w:tcW w:w="856" w:type="pct"/>
            <w:vMerge/>
            <w:tcBorders>
              <w:bottom w:val="single" w:sz="4" w:space="0" w:color="000000"/>
              <w:right w:val="nil"/>
            </w:tcBorders>
            <w:vAlign w:val="center"/>
          </w:tcPr>
          <w:p w14:paraId="594A75F1" w14:textId="77777777" w:rsidR="00CB7414" w:rsidRPr="00221068" w:rsidRDefault="00CB7414">
            <w:pPr>
              <w:spacing w:before="100" w:after="100" w:line="240" w:lineRule="auto"/>
              <w:jc w:val="center"/>
              <w:rPr>
                <w:rFonts w:ascii="Times New Roman" w:hAnsi="Times New Roman" w:cs="Times New Roman"/>
                <w:b/>
                <w:bCs/>
                <w:highlight w:val="yellow"/>
              </w:rPr>
            </w:pPr>
          </w:p>
        </w:tc>
        <w:tc>
          <w:tcPr>
            <w:tcW w:w="3117" w:type="pct"/>
            <w:tcBorders>
              <w:top w:val="single" w:sz="4" w:space="0" w:color="000000"/>
              <w:left w:val="nil"/>
              <w:bottom w:val="single" w:sz="4" w:space="0" w:color="000000"/>
              <w:right w:val="nil"/>
            </w:tcBorders>
            <w:vAlign w:val="center"/>
          </w:tcPr>
          <w:p w14:paraId="189B934B" w14:textId="77777777" w:rsidR="00CB7414" w:rsidRPr="00221068" w:rsidRDefault="00CB7414">
            <w:pPr>
              <w:spacing w:before="100" w:after="100" w:line="240" w:lineRule="auto"/>
              <w:rPr>
                <w:ins w:id="1156" w:author="رزان الدوسري ID 443203966" w:date="2023-02-10T02:53:00Z"/>
                <w:rFonts w:ascii="Times New Roman" w:hAnsi="Times New Roman" w:cs="Times New Roman"/>
              </w:rPr>
            </w:pPr>
            <w:ins w:id="1157" w:author="رزان الدوسري ID 443203966" w:date="2023-02-10T02:53:00Z">
              <w:r w:rsidRPr="00221068">
                <w:rPr>
                  <w:rFonts w:ascii="Times New Roman" w:hAnsi="Times New Roman" w:cs="Times New Roman"/>
                </w:rPr>
                <w:t>Apply functional testing:</w:t>
              </w:r>
            </w:ins>
          </w:p>
          <w:p w14:paraId="236E5793" w14:textId="77777777" w:rsidR="00CB7414" w:rsidRPr="00221068" w:rsidRDefault="00CB7414">
            <w:pPr>
              <w:pStyle w:val="ListParagraph"/>
              <w:numPr>
                <w:ilvl w:val="0"/>
                <w:numId w:val="30"/>
              </w:numPr>
              <w:spacing w:before="100" w:after="100" w:line="240" w:lineRule="auto"/>
              <w:ind w:left="311" w:hanging="253"/>
              <w:contextualSpacing w:val="0"/>
              <w:rPr>
                <w:rFonts w:ascii="Times New Roman" w:hAnsi="Times New Roman" w:cs="Times New Roman"/>
              </w:rPr>
            </w:pPr>
            <w:r w:rsidRPr="00221068">
              <w:rPr>
                <w:rFonts w:ascii="Times New Roman" w:hAnsi="Times New Roman" w:cs="Times New Roman"/>
              </w:rPr>
              <w:t xml:space="preserve">Test Case 1: Verify that a user </w:t>
            </w:r>
            <w:proofErr w:type="gramStart"/>
            <w:r w:rsidRPr="00221068">
              <w:rPr>
                <w:rFonts w:ascii="Times New Roman" w:hAnsi="Times New Roman" w:cs="Times New Roman"/>
              </w:rPr>
              <w:t>is able to</w:t>
            </w:r>
            <w:proofErr w:type="gramEnd"/>
            <w:r w:rsidRPr="00221068">
              <w:rPr>
                <w:rFonts w:ascii="Times New Roman" w:hAnsi="Times New Roman" w:cs="Times New Roman"/>
              </w:rPr>
              <w:t xml:space="preserve"> modify the score of a dimension after it has been set.</w:t>
            </w:r>
          </w:p>
          <w:p w14:paraId="5B226623" w14:textId="77777777" w:rsidR="00CB7414" w:rsidRPr="00221068" w:rsidRDefault="00CB7414">
            <w:pPr>
              <w:pStyle w:val="ListParagraph"/>
              <w:numPr>
                <w:ilvl w:val="0"/>
                <w:numId w:val="30"/>
              </w:numPr>
              <w:spacing w:before="100" w:after="100" w:line="240" w:lineRule="auto"/>
              <w:ind w:left="311" w:hanging="253"/>
              <w:contextualSpacing w:val="0"/>
              <w:rPr>
                <w:rFonts w:ascii="Times New Roman" w:hAnsi="Times New Roman" w:cs="Times New Roman"/>
              </w:rPr>
            </w:pPr>
            <w:r w:rsidRPr="00221068">
              <w:rPr>
                <w:rFonts w:ascii="Times New Roman" w:hAnsi="Times New Roman" w:cs="Times New Roman"/>
              </w:rPr>
              <w:t>Test Case 2: Verify that the worthiness score is updated correctly after the modification of a dimension score.</w:t>
            </w:r>
          </w:p>
        </w:tc>
        <w:tc>
          <w:tcPr>
            <w:tcW w:w="1027" w:type="pct"/>
            <w:tcBorders>
              <w:top w:val="single" w:sz="4" w:space="0" w:color="000000"/>
              <w:left w:val="nil"/>
              <w:bottom w:val="single" w:sz="4" w:space="0" w:color="000000"/>
            </w:tcBorders>
            <w:vAlign w:val="center"/>
          </w:tcPr>
          <w:p w14:paraId="51B52E58" w14:textId="5D69E064" w:rsidR="00CB7414" w:rsidRPr="00221068" w:rsidRDefault="00823BBE">
            <w:pPr>
              <w:spacing w:before="100" w:after="100" w:line="240" w:lineRule="auto"/>
              <w:jc w:val="center"/>
              <w:rPr>
                <w:rFonts w:ascii="Times New Roman" w:hAnsi="Times New Roman" w:cs="Times New Roman"/>
              </w:rPr>
            </w:pPr>
            <w:r>
              <w:rPr>
                <w:rFonts w:ascii="Times New Roman" w:hAnsi="Times New Roman" w:cs="Times New Roman"/>
              </w:rPr>
              <w:t>3</w:t>
            </w:r>
          </w:p>
        </w:tc>
      </w:tr>
      <w:tr w:rsidR="00310B60" w:rsidRPr="00221068" w14:paraId="36701CBC" w14:textId="77777777" w:rsidTr="00CB7414">
        <w:trPr>
          <w:trHeight w:val="731"/>
          <w:jc w:val="center"/>
          <w:ins w:id="1158" w:author="رزان الدوسري ID 443203966" w:date="2023-02-10T02:36:00Z"/>
          <w:trPrChange w:id="1159" w:author="رزان الدوسري ID 443203966" w:date="2023-02-10T02:50:00Z">
            <w:trPr>
              <w:trHeight w:val="731"/>
              <w:jc w:val="center"/>
            </w:trPr>
          </w:trPrChange>
        </w:trPr>
        <w:tc>
          <w:tcPr>
            <w:tcW w:w="856" w:type="pct"/>
            <w:vMerge w:val="restart"/>
            <w:tcBorders>
              <w:top w:val="single" w:sz="4" w:space="0" w:color="000000"/>
              <w:right w:val="nil"/>
            </w:tcBorders>
            <w:vAlign w:val="center"/>
            <w:tcPrChange w:id="1160" w:author="رزان الدوسري ID 443203966" w:date="2023-02-10T02:50:00Z">
              <w:tcPr>
                <w:tcW w:w="1091" w:type="pct"/>
                <w:gridSpan w:val="2"/>
                <w:vMerge w:val="restart"/>
                <w:tcBorders>
                  <w:top w:val="double" w:sz="4" w:space="0" w:color="auto"/>
                  <w:right w:val="single" w:sz="4" w:space="0" w:color="auto"/>
                </w:tcBorders>
                <w:vAlign w:val="center"/>
              </w:tcPr>
            </w:tcPrChange>
          </w:tcPr>
          <w:p w14:paraId="1113AD00" w14:textId="3CDDD241" w:rsidR="00310B60" w:rsidRPr="00C7045A" w:rsidRDefault="00C7045A">
            <w:pPr>
              <w:spacing w:before="100" w:after="100" w:line="240" w:lineRule="auto"/>
              <w:jc w:val="center"/>
              <w:rPr>
                <w:ins w:id="1161" w:author="رزان الدوسري ID 443203966" w:date="2023-02-10T02:36:00Z"/>
                <w:rFonts w:ascii="Times New Roman" w:eastAsiaTheme="minorEastAsia" w:hAnsi="Times New Roman" w:cs="Times New Roman"/>
                <w:highlight w:val="yellow"/>
              </w:rPr>
            </w:pPr>
            <w:ins w:id="1162" w:author="رزان الدوسري ID 443203966" w:date="2023-02-10T02:54:00Z">
              <w:r w:rsidRPr="001B2599">
                <w:rPr>
                  <w:rFonts w:ascii="Times New Roman" w:hAnsi="Times New Roman" w:cs="Times New Roman"/>
                  <w:b/>
                  <w:bCs/>
                </w:rPr>
                <w:t xml:space="preserve">Feature </w:t>
              </w:r>
            </w:ins>
            <w:r w:rsidRPr="001B2599">
              <w:rPr>
                <w:rFonts w:ascii="Times New Roman" w:hAnsi="Times New Roman" w:cs="Times New Roman"/>
                <w:b/>
                <w:bCs/>
              </w:rPr>
              <w:t>2</w:t>
            </w:r>
            <w:ins w:id="1163" w:author="رزان الدوسري ID 443203966" w:date="2023-02-10T02:54:00Z">
              <w:r w:rsidRPr="001B2599">
                <w:rPr>
                  <w:rFonts w:ascii="Times New Roman" w:hAnsi="Times New Roman" w:cs="Times New Roman"/>
                  <w:b/>
                  <w:bCs/>
                </w:rPr>
                <w:t>-</w:t>
              </w:r>
            </w:ins>
            <w:r w:rsidR="00F40B0E" w:rsidRPr="001B2599">
              <w:rPr>
                <w:rFonts w:ascii="Times New Roman" w:hAnsi="Times New Roman" w:cs="Times New Roman"/>
                <w:b/>
                <w:bCs/>
              </w:rPr>
              <w:t xml:space="preserve"> </w:t>
            </w:r>
            <w:r w:rsidR="008D68AB">
              <w:rPr>
                <w:rFonts w:ascii="Times New Roman" w:hAnsi="Times New Roman" w:cs="Times New Roman"/>
                <w:b/>
                <w:bCs/>
              </w:rPr>
              <w:t>View</w:t>
            </w:r>
            <w:r w:rsidR="00F40B0E" w:rsidRPr="001B2599">
              <w:rPr>
                <w:rFonts w:ascii="Times New Roman" w:hAnsi="Times New Roman" w:cs="Times New Roman"/>
                <w:b/>
                <w:bCs/>
              </w:rPr>
              <w:t xml:space="preserve"> </w:t>
            </w:r>
            <w:r w:rsidR="00DC4152" w:rsidRPr="001B2599">
              <w:rPr>
                <w:rFonts w:ascii="Times New Roman" w:hAnsi="Times New Roman" w:cs="Times New Roman"/>
                <w:b/>
                <w:bCs/>
              </w:rPr>
              <w:t>color-coded Worth</w:t>
            </w:r>
            <w:r w:rsidR="001B2599" w:rsidRPr="001B2599">
              <w:rPr>
                <w:rFonts w:ascii="Times New Roman" w:hAnsi="Times New Roman" w:cs="Times New Roman"/>
                <w:b/>
                <w:bCs/>
              </w:rPr>
              <w:t>iness badges</w:t>
            </w:r>
          </w:p>
        </w:tc>
        <w:tc>
          <w:tcPr>
            <w:tcW w:w="3117" w:type="pct"/>
            <w:tcBorders>
              <w:top w:val="single" w:sz="4" w:space="0" w:color="000000"/>
              <w:left w:val="nil"/>
              <w:right w:val="nil"/>
            </w:tcBorders>
            <w:vAlign w:val="center"/>
            <w:tcPrChange w:id="1164" w:author="رزان الدوسري ID 443203966" w:date="2023-02-10T02:50:00Z">
              <w:tcPr>
                <w:tcW w:w="2882" w:type="pct"/>
                <w:gridSpan w:val="3"/>
                <w:tcBorders>
                  <w:top w:val="double" w:sz="4" w:space="0" w:color="auto"/>
                  <w:left w:val="single" w:sz="4" w:space="0" w:color="auto"/>
                  <w:right w:val="single" w:sz="4" w:space="0" w:color="auto"/>
                </w:tcBorders>
                <w:vAlign w:val="center"/>
              </w:tcPr>
            </w:tcPrChange>
          </w:tcPr>
          <w:p w14:paraId="3AE08176" w14:textId="617D54DB" w:rsidR="00310B60" w:rsidRPr="00C7045A" w:rsidRDefault="00C7045A">
            <w:pPr>
              <w:spacing w:before="100" w:after="100" w:line="240" w:lineRule="auto"/>
              <w:rPr>
                <w:ins w:id="1165" w:author="رزان الدوسري ID 443203966" w:date="2023-02-10T02:36:00Z"/>
                <w:rFonts w:ascii="Times New Roman" w:hAnsi="Times New Roman" w:cs="Times New Roman"/>
                <w:highlight w:val="yellow"/>
              </w:rPr>
            </w:pPr>
            <w:r w:rsidRPr="001B2599">
              <w:rPr>
                <w:rFonts w:ascii="Times New Roman" w:hAnsi="Times New Roman" w:cs="Times New Roman"/>
              </w:rPr>
              <w:t>C</w:t>
            </w:r>
            <w:r w:rsidR="00310B60" w:rsidRPr="001B2599">
              <w:rPr>
                <w:rFonts w:ascii="Times New Roman" w:hAnsi="Times New Roman" w:cs="Times New Roman"/>
              </w:rPr>
              <w:t xml:space="preserve">reate a colored </w:t>
            </w:r>
            <w:r w:rsidRPr="001B2599">
              <w:rPr>
                <w:rFonts w:ascii="Times New Roman" w:hAnsi="Times New Roman" w:cs="Times New Roman"/>
              </w:rPr>
              <w:t xml:space="preserve">badge </w:t>
            </w:r>
            <w:r w:rsidR="00310B60" w:rsidRPr="001B2599">
              <w:rPr>
                <w:rFonts w:ascii="Times New Roman" w:hAnsi="Times New Roman" w:cs="Times New Roman"/>
              </w:rPr>
              <w:t>that will be placed on the card cover to indicate the worthiness score using a color-coded indicator of its importance (red for high, orange for moderate, and green for low).</w:t>
            </w:r>
          </w:p>
        </w:tc>
        <w:tc>
          <w:tcPr>
            <w:tcW w:w="1027" w:type="pct"/>
            <w:tcBorders>
              <w:top w:val="single" w:sz="4" w:space="0" w:color="000000"/>
              <w:left w:val="nil"/>
            </w:tcBorders>
            <w:vAlign w:val="center"/>
            <w:tcPrChange w:id="1166" w:author="رزان الدوسري ID 443203966" w:date="2023-02-10T02:50:00Z">
              <w:tcPr>
                <w:tcW w:w="1027" w:type="pct"/>
                <w:tcBorders>
                  <w:top w:val="double" w:sz="4" w:space="0" w:color="auto"/>
                  <w:left w:val="single" w:sz="4" w:space="0" w:color="auto"/>
                </w:tcBorders>
                <w:vAlign w:val="center"/>
              </w:tcPr>
            </w:tcPrChange>
          </w:tcPr>
          <w:p w14:paraId="51D36901" w14:textId="48730A69" w:rsidR="00310B60" w:rsidRPr="00221068" w:rsidRDefault="009B417D">
            <w:pPr>
              <w:spacing w:before="100" w:after="100" w:line="240" w:lineRule="auto"/>
              <w:jc w:val="center"/>
              <w:rPr>
                <w:ins w:id="1167" w:author="رزان الدوسري ID 443203966" w:date="2023-02-10T02:36:00Z"/>
                <w:rFonts w:ascii="Times New Roman" w:hAnsi="Times New Roman" w:cs="Times New Roman"/>
              </w:rPr>
              <w:pPrChange w:id="1168" w:author="Unknown" w:date="2023-02-10T02:46:00Z">
                <w:pPr>
                  <w:spacing w:before="240"/>
                  <w:jc w:val="both"/>
                </w:pPr>
              </w:pPrChange>
            </w:pPr>
            <w:r>
              <w:rPr>
                <w:rFonts w:ascii="Times New Roman" w:hAnsi="Times New Roman" w:cs="Times New Roman"/>
              </w:rPr>
              <w:t>4</w:t>
            </w:r>
          </w:p>
        </w:tc>
      </w:tr>
      <w:tr w:rsidR="00310B60" w:rsidRPr="00221068" w14:paraId="3BFF4290" w14:textId="77777777" w:rsidTr="00CB7414">
        <w:trPr>
          <w:trHeight w:val="731"/>
          <w:jc w:val="center"/>
          <w:ins w:id="1169" w:author="رزان الدوسري ID 443203966" w:date="2023-02-10T02:47:00Z"/>
          <w:trPrChange w:id="1170" w:author="رزان الدوسري ID 443203966" w:date="2023-02-10T02:54:00Z">
            <w:trPr>
              <w:trHeight w:val="731"/>
              <w:jc w:val="center"/>
            </w:trPr>
          </w:trPrChange>
        </w:trPr>
        <w:tc>
          <w:tcPr>
            <w:tcW w:w="856" w:type="pct"/>
            <w:vMerge/>
            <w:tcBorders>
              <w:right w:val="nil"/>
            </w:tcBorders>
            <w:vAlign w:val="center"/>
            <w:tcPrChange w:id="1171" w:author="رزان الدوسري ID 443203966" w:date="2023-02-10T02:54:00Z">
              <w:tcPr>
                <w:tcW w:w="1091" w:type="pct"/>
                <w:gridSpan w:val="2"/>
                <w:vMerge/>
                <w:tcBorders>
                  <w:right w:val="single" w:sz="4" w:space="0" w:color="auto"/>
                </w:tcBorders>
                <w:vAlign w:val="center"/>
              </w:tcPr>
            </w:tcPrChange>
          </w:tcPr>
          <w:p w14:paraId="060B3C2E" w14:textId="77777777" w:rsidR="00310B60" w:rsidRPr="00221068" w:rsidRDefault="00310B60">
            <w:pPr>
              <w:spacing w:before="100" w:after="100" w:line="240" w:lineRule="auto"/>
              <w:jc w:val="center"/>
              <w:rPr>
                <w:ins w:id="1172" w:author="رزان الدوسري ID 443203966" w:date="2023-02-10T02:47:00Z"/>
                <w:rFonts w:ascii="Times New Roman" w:eastAsiaTheme="minorEastAsia" w:hAnsi="Times New Roman" w:cs="Times New Roman"/>
              </w:rPr>
            </w:pPr>
          </w:p>
        </w:tc>
        <w:tc>
          <w:tcPr>
            <w:tcW w:w="3117" w:type="pct"/>
            <w:tcBorders>
              <w:left w:val="nil"/>
              <w:bottom w:val="single" w:sz="4" w:space="0" w:color="auto"/>
              <w:right w:val="nil"/>
            </w:tcBorders>
            <w:vAlign w:val="center"/>
            <w:tcPrChange w:id="1173" w:author="رزان الدوسري ID 443203966" w:date="2023-02-10T02:54:00Z">
              <w:tcPr>
                <w:tcW w:w="2882" w:type="pct"/>
                <w:gridSpan w:val="3"/>
                <w:tcBorders>
                  <w:left w:val="single" w:sz="4" w:space="0" w:color="auto"/>
                  <w:right w:val="single" w:sz="4" w:space="0" w:color="auto"/>
                </w:tcBorders>
                <w:vAlign w:val="center"/>
              </w:tcPr>
            </w:tcPrChange>
          </w:tcPr>
          <w:p w14:paraId="7810690E" w14:textId="77777777" w:rsidR="00310B60" w:rsidRPr="00221068" w:rsidRDefault="00310B60">
            <w:pPr>
              <w:spacing w:before="100" w:after="100" w:line="240" w:lineRule="auto"/>
              <w:rPr>
                <w:ins w:id="1174" w:author="رزان الدوسري ID 443203966" w:date="2023-02-10T02:48:00Z"/>
                <w:rFonts w:ascii="Times New Roman" w:hAnsi="Times New Roman" w:cs="Times New Roman"/>
              </w:rPr>
              <w:pPrChange w:id="1175" w:author="Unknown" w:date="2023-02-10T02:49:00Z">
                <w:pPr>
                  <w:spacing w:before="240"/>
                  <w:jc w:val="both"/>
                </w:pPr>
              </w:pPrChange>
            </w:pPr>
            <w:ins w:id="1176" w:author="رزان الدوسري ID 443203966" w:date="2023-02-10T02:47:00Z">
              <w:r w:rsidRPr="00221068">
                <w:rPr>
                  <w:rFonts w:ascii="Times New Roman" w:hAnsi="Times New Roman" w:cs="Times New Roman"/>
                </w:rPr>
                <w:t>Apply</w:t>
              </w:r>
            </w:ins>
            <w:ins w:id="1177" w:author="رزان الدوسري ID 443203966" w:date="2023-02-10T02:48:00Z">
              <w:r w:rsidRPr="00221068">
                <w:rPr>
                  <w:rFonts w:ascii="Times New Roman" w:hAnsi="Times New Roman" w:cs="Times New Roman"/>
                </w:rPr>
                <w:t xml:space="preserve"> functional testing:</w:t>
              </w:r>
            </w:ins>
          </w:p>
          <w:p w14:paraId="289B2EB4" w14:textId="46B5C99C" w:rsidR="00310B60" w:rsidRPr="00221068" w:rsidRDefault="00310B60">
            <w:pPr>
              <w:pStyle w:val="ListParagraph"/>
              <w:numPr>
                <w:ilvl w:val="0"/>
                <w:numId w:val="30"/>
              </w:numPr>
              <w:spacing w:before="100" w:after="100" w:line="240" w:lineRule="auto"/>
              <w:ind w:left="311" w:hanging="253"/>
              <w:contextualSpacing w:val="0"/>
              <w:rPr>
                <w:rFonts w:ascii="Times New Roman" w:hAnsi="Times New Roman" w:cs="Times New Roman"/>
              </w:rPr>
            </w:pPr>
            <w:r w:rsidRPr="00221068">
              <w:rPr>
                <w:rFonts w:ascii="Times New Roman" w:hAnsi="Times New Roman" w:cs="Times New Roman"/>
              </w:rPr>
              <w:t xml:space="preserve">Test Case 1: </w:t>
            </w:r>
            <w:r w:rsidR="00C7045A" w:rsidRPr="00C7045A">
              <w:rPr>
                <w:rFonts w:ascii="Times New Roman" w:hAnsi="Times New Roman" w:cs="Times New Roman"/>
              </w:rPr>
              <w:t>Verify that the worthiness score of each user story is displayed in the board.</w:t>
            </w:r>
          </w:p>
          <w:p w14:paraId="26B7ED97" w14:textId="3B9C8B1D" w:rsidR="00C7045A" w:rsidRPr="00C7045A" w:rsidRDefault="00310B60" w:rsidP="00C7045A">
            <w:pPr>
              <w:pStyle w:val="ListParagraph"/>
              <w:numPr>
                <w:ilvl w:val="0"/>
                <w:numId w:val="30"/>
              </w:numPr>
              <w:spacing w:before="100" w:after="100" w:line="240" w:lineRule="auto"/>
              <w:ind w:left="311" w:hanging="253"/>
              <w:contextualSpacing w:val="0"/>
              <w:rPr>
                <w:ins w:id="1178" w:author="رزان الدوسري ID 443203966" w:date="2023-02-10T02:47:00Z"/>
                <w:rFonts w:ascii="Times New Roman" w:hAnsi="Times New Roman" w:cs="Times New Roman"/>
                <w:rPrChange w:id="1179" w:author="رزان الدوسري ID 443203966" w:date="2023-02-10T02:49:00Z">
                  <w:rPr>
                    <w:ins w:id="1180" w:author="رزان الدوسري ID 443203966" w:date="2023-02-10T02:47:00Z"/>
                  </w:rPr>
                </w:rPrChange>
              </w:rPr>
            </w:pPr>
            <w:r w:rsidRPr="00221068">
              <w:rPr>
                <w:rFonts w:ascii="Times New Roman" w:hAnsi="Times New Roman" w:cs="Times New Roman"/>
              </w:rPr>
              <w:t xml:space="preserve">Test Case 2: </w:t>
            </w:r>
            <w:r w:rsidR="00C7045A" w:rsidRPr="00C7045A">
              <w:rPr>
                <w:rFonts w:ascii="Times New Roman" w:hAnsi="Times New Roman" w:cs="Times New Roman"/>
              </w:rPr>
              <w:t>Verify that the worthiness score is calculated accurately for each user story.</w:t>
            </w:r>
          </w:p>
        </w:tc>
        <w:tc>
          <w:tcPr>
            <w:tcW w:w="1027" w:type="pct"/>
            <w:tcBorders>
              <w:left w:val="nil"/>
            </w:tcBorders>
            <w:vAlign w:val="center"/>
            <w:tcPrChange w:id="1181" w:author="رزان الدوسري ID 443203966" w:date="2023-02-10T02:54:00Z">
              <w:tcPr>
                <w:tcW w:w="1027" w:type="pct"/>
                <w:tcBorders>
                  <w:left w:val="single" w:sz="4" w:space="0" w:color="auto"/>
                </w:tcBorders>
                <w:vAlign w:val="center"/>
              </w:tcPr>
            </w:tcPrChange>
          </w:tcPr>
          <w:p w14:paraId="792282C2" w14:textId="3A690ACA" w:rsidR="00310B60" w:rsidRPr="00221068" w:rsidRDefault="00823BBE">
            <w:pPr>
              <w:spacing w:before="100" w:after="100" w:line="240" w:lineRule="auto"/>
              <w:jc w:val="center"/>
              <w:rPr>
                <w:ins w:id="1182" w:author="رزان الدوسري ID 443203966" w:date="2023-02-10T02:47:00Z"/>
                <w:rFonts w:ascii="Times New Roman" w:hAnsi="Times New Roman" w:cs="Times New Roman"/>
              </w:rPr>
            </w:pPr>
            <w:r>
              <w:rPr>
                <w:rFonts w:ascii="Times New Roman" w:hAnsi="Times New Roman" w:cs="Times New Roman"/>
              </w:rPr>
              <w:t>2</w:t>
            </w:r>
          </w:p>
        </w:tc>
      </w:tr>
      <w:tr w:rsidR="00310B60" w:rsidRPr="00221068" w14:paraId="118A57F1" w14:textId="77777777" w:rsidTr="00CB7414">
        <w:trPr>
          <w:trHeight w:val="731"/>
          <w:jc w:val="center"/>
          <w:ins w:id="1183" w:author="رزان الدوسري ID 443203966" w:date="2023-02-10T02:54:00Z"/>
        </w:trPr>
        <w:tc>
          <w:tcPr>
            <w:tcW w:w="856" w:type="pct"/>
            <w:vMerge w:val="restart"/>
            <w:tcBorders>
              <w:right w:val="nil"/>
            </w:tcBorders>
            <w:vAlign w:val="center"/>
          </w:tcPr>
          <w:p w14:paraId="4AA97257" w14:textId="4DCB8F9F" w:rsidR="00310B60" w:rsidRPr="00C7045A" w:rsidRDefault="00C7045A">
            <w:pPr>
              <w:spacing w:before="100" w:after="100" w:line="240" w:lineRule="auto"/>
              <w:jc w:val="center"/>
              <w:rPr>
                <w:ins w:id="1184" w:author="رزان الدوسري ID 443203966" w:date="2023-02-10T02:54:00Z"/>
                <w:rFonts w:ascii="Times New Roman" w:hAnsi="Times New Roman" w:cs="Times New Roman"/>
                <w:b/>
                <w:bCs/>
                <w:highlight w:val="yellow"/>
              </w:rPr>
              <w:pPrChange w:id="1185" w:author="Unknown" w:date="2023-02-10T02:54:00Z">
                <w:pPr>
                  <w:spacing w:before="240"/>
                </w:pPr>
              </w:pPrChange>
            </w:pPr>
            <w:ins w:id="1186" w:author="رزان الدوسري ID 443203966" w:date="2023-02-10T02:54:00Z">
              <w:r w:rsidRPr="00F40B0E">
                <w:rPr>
                  <w:rFonts w:ascii="Times New Roman" w:hAnsi="Times New Roman" w:cs="Times New Roman"/>
                  <w:b/>
                  <w:bCs/>
                </w:rPr>
                <w:t xml:space="preserve">Feature </w:t>
              </w:r>
            </w:ins>
            <w:r w:rsidRPr="00F40B0E">
              <w:rPr>
                <w:rFonts w:ascii="Times New Roman" w:hAnsi="Times New Roman" w:cs="Times New Roman"/>
                <w:b/>
                <w:bCs/>
              </w:rPr>
              <w:t>3</w:t>
            </w:r>
            <w:ins w:id="1187" w:author="رزان الدوسري ID 443203966" w:date="2023-02-10T02:54:00Z">
              <w:r w:rsidRPr="00F40B0E">
                <w:rPr>
                  <w:rFonts w:ascii="Times New Roman" w:hAnsi="Times New Roman" w:cs="Times New Roman"/>
                  <w:b/>
                  <w:bCs/>
                </w:rPr>
                <w:t>-</w:t>
              </w:r>
            </w:ins>
            <w:r w:rsidR="00F40B0E" w:rsidRPr="001B2599">
              <w:rPr>
                <w:rFonts w:ascii="Times New Roman" w:hAnsi="Times New Roman" w:cs="Times New Roman"/>
                <w:b/>
                <w:bCs/>
              </w:rPr>
              <w:t xml:space="preserve"> </w:t>
            </w:r>
            <w:r w:rsidR="008D68AB">
              <w:rPr>
                <w:rFonts w:ascii="Times New Roman" w:hAnsi="Times New Roman" w:cs="Times New Roman"/>
                <w:b/>
                <w:bCs/>
              </w:rPr>
              <w:t>View</w:t>
            </w:r>
            <w:r w:rsidR="008D68AB" w:rsidRPr="001B2599">
              <w:rPr>
                <w:rFonts w:ascii="Times New Roman" w:hAnsi="Times New Roman" w:cs="Times New Roman"/>
                <w:b/>
                <w:bCs/>
              </w:rPr>
              <w:t xml:space="preserve"> </w:t>
            </w:r>
            <w:r w:rsidR="00F40B0E" w:rsidRPr="00F40B0E">
              <w:rPr>
                <w:rFonts w:ascii="Times New Roman" w:hAnsi="Times New Roman" w:cs="Times New Roman"/>
                <w:b/>
                <w:bCs/>
              </w:rPr>
              <w:t>No Estimate</w:t>
            </w:r>
            <w:r w:rsidR="00F40B0E" w:rsidRPr="001B2599">
              <w:rPr>
                <w:rFonts w:ascii="Times New Roman" w:hAnsi="Times New Roman" w:cs="Times New Roman"/>
                <w:b/>
                <w:bCs/>
              </w:rPr>
              <w:t xml:space="preserve"> badge</w:t>
            </w:r>
          </w:p>
        </w:tc>
        <w:tc>
          <w:tcPr>
            <w:tcW w:w="3117" w:type="pct"/>
            <w:tcBorders>
              <w:left w:val="nil"/>
              <w:right w:val="nil"/>
            </w:tcBorders>
            <w:vAlign w:val="center"/>
          </w:tcPr>
          <w:p w14:paraId="61946040" w14:textId="7FB0CFA8" w:rsidR="00310B60" w:rsidRPr="00C7045A" w:rsidRDefault="00C7045A">
            <w:pPr>
              <w:spacing w:before="100" w:after="100" w:line="240" w:lineRule="auto"/>
              <w:rPr>
                <w:ins w:id="1188" w:author="رزان الدوسري ID 443203966" w:date="2023-02-10T02:54:00Z"/>
                <w:rFonts w:ascii="Times New Roman" w:hAnsi="Times New Roman" w:cs="Times New Roman"/>
                <w:highlight w:val="yellow"/>
              </w:rPr>
            </w:pPr>
            <w:r w:rsidRPr="00027683">
              <w:rPr>
                <w:rFonts w:ascii="Times New Roman" w:hAnsi="Times New Roman" w:cs="Times New Roman"/>
              </w:rPr>
              <w:t>C</w:t>
            </w:r>
            <w:r w:rsidR="00310B60" w:rsidRPr="00027683">
              <w:rPr>
                <w:rFonts w:ascii="Times New Roman" w:hAnsi="Times New Roman" w:cs="Times New Roman"/>
              </w:rPr>
              <w:t>reate a badge with the text “No Estimate” that will be placed on the card cover to present that the user stories that have not been estimated.</w:t>
            </w:r>
          </w:p>
        </w:tc>
        <w:tc>
          <w:tcPr>
            <w:tcW w:w="1027" w:type="pct"/>
            <w:tcBorders>
              <w:left w:val="nil"/>
            </w:tcBorders>
            <w:vAlign w:val="center"/>
          </w:tcPr>
          <w:p w14:paraId="143D5FA1" w14:textId="000D8AF6" w:rsidR="00310B60" w:rsidRPr="00221068" w:rsidRDefault="005020F7">
            <w:pPr>
              <w:spacing w:before="100" w:after="100" w:line="240" w:lineRule="auto"/>
              <w:jc w:val="center"/>
              <w:rPr>
                <w:ins w:id="1189" w:author="رزان الدوسري ID 443203966" w:date="2023-02-10T02:54:00Z"/>
                <w:rFonts w:ascii="Times New Roman" w:hAnsi="Times New Roman" w:cs="Times New Roman"/>
              </w:rPr>
            </w:pPr>
            <w:r>
              <w:rPr>
                <w:rFonts w:ascii="Times New Roman" w:hAnsi="Times New Roman" w:cs="Times New Roman"/>
              </w:rPr>
              <w:t>2</w:t>
            </w:r>
          </w:p>
        </w:tc>
      </w:tr>
      <w:tr w:rsidR="00310B60" w:rsidRPr="00221068" w14:paraId="556E308A" w14:textId="77777777" w:rsidTr="00CB7414">
        <w:trPr>
          <w:trHeight w:val="731"/>
          <w:jc w:val="center"/>
          <w:ins w:id="1190" w:author="رزان الدوسري ID 443203966" w:date="2023-02-10T02:54:00Z"/>
        </w:trPr>
        <w:tc>
          <w:tcPr>
            <w:tcW w:w="856" w:type="pct"/>
            <w:vMerge/>
            <w:tcBorders>
              <w:right w:val="nil"/>
            </w:tcBorders>
            <w:vAlign w:val="center"/>
          </w:tcPr>
          <w:p w14:paraId="035C71BA" w14:textId="77777777" w:rsidR="00310B60" w:rsidRPr="00221068" w:rsidRDefault="00310B60">
            <w:pPr>
              <w:spacing w:before="100" w:after="100" w:line="240" w:lineRule="auto"/>
              <w:rPr>
                <w:ins w:id="1191" w:author="رزان الدوسري ID 443203966" w:date="2023-02-10T02:54:00Z"/>
                <w:rFonts w:ascii="Times New Roman" w:hAnsi="Times New Roman" w:cs="Times New Roman"/>
                <w:b/>
                <w:bCs/>
              </w:rPr>
            </w:pPr>
          </w:p>
        </w:tc>
        <w:tc>
          <w:tcPr>
            <w:tcW w:w="3117" w:type="pct"/>
            <w:tcBorders>
              <w:left w:val="nil"/>
              <w:right w:val="nil"/>
            </w:tcBorders>
            <w:vAlign w:val="center"/>
          </w:tcPr>
          <w:p w14:paraId="0C839064" w14:textId="77777777" w:rsidR="00310B60" w:rsidRPr="00221068" w:rsidRDefault="00310B60">
            <w:pPr>
              <w:spacing w:before="100" w:after="100" w:line="240" w:lineRule="auto"/>
              <w:rPr>
                <w:ins w:id="1192" w:author="رزان الدوسري ID 443203966" w:date="2023-02-10T02:57:00Z"/>
                <w:rFonts w:ascii="Times New Roman" w:hAnsi="Times New Roman" w:cs="Times New Roman"/>
              </w:rPr>
            </w:pPr>
            <w:ins w:id="1193" w:author="رزان الدوسري ID 443203966" w:date="2023-02-10T02:57:00Z">
              <w:r w:rsidRPr="00221068">
                <w:rPr>
                  <w:rFonts w:ascii="Times New Roman" w:hAnsi="Times New Roman" w:cs="Times New Roman"/>
                </w:rPr>
                <w:t>Apply functional testing:</w:t>
              </w:r>
            </w:ins>
          </w:p>
          <w:p w14:paraId="2E46F910" w14:textId="5BFF2D55" w:rsidR="00310B60" w:rsidRPr="00221068" w:rsidRDefault="00310B60">
            <w:pPr>
              <w:pStyle w:val="ListParagraph"/>
              <w:numPr>
                <w:ilvl w:val="0"/>
                <w:numId w:val="30"/>
              </w:numPr>
              <w:spacing w:before="100" w:after="100" w:line="240" w:lineRule="auto"/>
              <w:ind w:left="311" w:hanging="217"/>
              <w:contextualSpacing w:val="0"/>
              <w:rPr>
                <w:rFonts w:ascii="Times New Roman" w:hAnsi="Times New Roman" w:cs="Times New Roman"/>
              </w:rPr>
            </w:pPr>
            <w:r w:rsidRPr="00221068">
              <w:rPr>
                <w:rFonts w:ascii="Times New Roman" w:hAnsi="Times New Roman" w:cs="Times New Roman"/>
              </w:rPr>
              <w:t xml:space="preserve">Test Case 1: </w:t>
            </w:r>
            <w:r w:rsidR="00C7045A" w:rsidRPr="00C7045A">
              <w:rPr>
                <w:rFonts w:ascii="Times New Roman" w:hAnsi="Times New Roman" w:cs="Times New Roman"/>
              </w:rPr>
              <w:t>Verify that the "No Estimate" text is displayed for user stories that have not been estimated.</w:t>
            </w:r>
          </w:p>
          <w:p w14:paraId="325F4175" w14:textId="3E598792" w:rsidR="00C7045A" w:rsidRPr="00C7045A" w:rsidRDefault="00310B60" w:rsidP="00C7045A">
            <w:pPr>
              <w:pStyle w:val="ListParagraph"/>
              <w:numPr>
                <w:ilvl w:val="0"/>
                <w:numId w:val="30"/>
              </w:numPr>
              <w:spacing w:before="100" w:after="100" w:line="240" w:lineRule="auto"/>
              <w:ind w:left="311" w:hanging="217"/>
              <w:contextualSpacing w:val="0"/>
              <w:rPr>
                <w:ins w:id="1194" w:author="رزان الدوسري ID 443203966" w:date="2023-02-10T02:54:00Z"/>
                <w:rFonts w:ascii="Times New Roman" w:hAnsi="Times New Roman" w:cs="Times New Roman"/>
                <w:rPrChange w:id="1195" w:author="رزان الدوسري ID 443203966" w:date="2023-02-10T02:59:00Z">
                  <w:rPr>
                    <w:ins w:id="1196" w:author="رزان الدوسري ID 443203966" w:date="2023-02-10T02:54:00Z"/>
                  </w:rPr>
                </w:rPrChange>
              </w:rPr>
            </w:pPr>
            <w:r w:rsidRPr="00221068">
              <w:rPr>
                <w:rFonts w:ascii="Times New Roman" w:hAnsi="Times New Roman" w:cs="Times New Roman"/>
              </w:rPr>
              <w:t xml:space="preserve">Test Case 2: </w:t>
            </w:r>
            <w:r w:rsidR="00C7045A" w:rsidRPr="00C7045A">
              <w:rPr>
                <w:rFonts w:ascii="Times New Roman" w:hAnsi="Times New Roman" w:cs="Times New Roman"/>
              </w:rPr>
              <w:t>Verify that the text is displayed in a prominent location for easy visibility.</w:t>
            </w:r>
          </w:p>
        </w:tc>
        <w:tc>
          <w:tcPr>
            <w:tcW w:w="1027" w:type="pct"/>
            <w:tcBorders>
              <w:left w:val="nil"/>
            </w:tcBorders>
            <w:vAlign w:val="center"/>
          </w:tcPr>
          <w:p w14:paraId="0B5EF874" w14:textId="339BC797" w:rsidR="00310B60" w:rsidRPr="00221068" w:rsidRDefault="009B417D">
            <w:pPr>
              <w:keepNext/>
              <w:spacing w:before="100" w:after="100" w:line="240" w:lineRule="auto"/>
              <w:jc w:val="center"/>
              <w:rPr>
                <w:ins w:id="1197" w:author="رزان الدوسري ID 443203966" w:date="2023-02-10T02:54:00Z"/>
                <w:rFonts w:ascii="Times New Roman" w:hAnsi="Times New Roman" w:cs="Times New Roman"/>
              </w:rPr>
            </w:pPr>
            <w:r>
              <w:rPr>
                <w:rFonts w:ascii="Times New Roman" w:hAnsi="Times New Roman" w:cs="Times New Roman"/>
              </w:rPr>
              <w:t>2</w:t>
            </w:r>
          </w:p>
        </w:tc>
      </w:tr>
      <w:tr w:rsidR="00F40B0E" w:rsidRPr="00221068" w14:paraId="08E2EE16" w14:textId="77777777" w:rsidTr="00CB7414">
        <w:trPr>
          <w:trHeight w:val="731"/>
          <w:jc w:val="center"/>
        </w:trPr>
        <w:tc>
          <w:tcPr>
            <w:tcW w:w="856" w:type="pct"/>
            <w:vMerge w:val="restart"/>
            <w:tcBorders>
              <w:right w:val="nil"/>
            </w:tcBorders>
            <w:vAlign w:val="center"/>
          </w:tcPr>
          <w:p w14:paraId="7F48F306" w14:textId="67D0BC10" w:rsidR="00F40B0E" w:rsidRPr="00221068" w:rsidRDefault="00F40B0E">
            <w:pPr>
              <w:spacing w:before="100" w:after="100" w:line="240" w:lineRule="auto"/>
              <w:jc w:val="center"/>
              <w:rPr>
                <w:rFonts w:ascii="Times New Roman" w:hAnsi="Times New Roman" w:cs="Times New Roman"/>
                <w:b/>
                <w:bCs/>
              </w:rPr>
            </w:pPr>
            <w:ins w:id="1198" w:author="رزان الدوسري ID 443203966" w:date="2023-02-10T02:54:00Z">
              <w:r w:rsidRPr="00060A6B">
                <w:rPr>
                  <w:rFonts w:ascii="Times New Roman" w:hAnsi="Times New Roman" w:cs="Times New Roman"/>
                  <w:b/>
                  <w:bCs/>
                </w:rPr>
                <w:t xml:space="preserve">Feature </w:t>
              </w:r>
            </w:ins>
            <w:r w:rsidRPr="00060A6B">
              <w:rPr>
                <w:rFonts w:ascii="Times New Roman" w:hAnsi="Times New Roman" w:cs="Times New Roman"/>
                <w:b/>
                <w:bCs/>
              </w:rPr>
              <w:t>4</w:t>
            </w:r>
            <w:ins w:id="1199" w:author="رزان الدوسري ID 443203966" w:date="2023-02-10T02:54:00Z">
              <w:r w:rsidRPr="00060A6B">
                <w:rPr>
                  <w:rFonts w:ascii="Times New Roman" w:hAnsi="Times New Roman" w:cs="Times New Roman"/>
                  <w:b/>
                  <w:bCs/>
                </w:rPr>
                <w:t xml:space="preserve">- </w:t>
              </w:r>
            </w:ins>
            <w:r w:rsidR="008D68AB" w:rsidRPr="00060A6B">
              <w:rPr>
                <w:rFonts w:ascii="Times New Roman" w:hAnsi="Times New Roman" w:cs="Times New Roman"/>
                <w:b/>
                <w:bCs/>
              </w:rPr>
              <w:t>View</w:t>
            </w:r>
            <w:r w:rsidR="00060A6B" w:rsidRPr="00060A6B">
              <w:rPr>
                <w:rFonts w:ascii="Times New Roman" w:hAnsi="Times New Roman" w:cs="Times New Roman"/>
                <w:b/>
                <w:bCs/>
              </w:rPr>
              <w:t xml:space="preserve"> UX method progress badge</w:t>
            </w:r>
          </w:p>
        </w:tc>
        <w:tc>
          <w:tcPr>
            <w:tcW w:w="3117" w:type="pct"/>
            <w:tcBorders>
              <w:left w:val="nil"/>
              <w:right w:val="nil"/>
            </w:tcBorders>
            <w:vAlign w:val="center"/>
          </w:tcPr>
          <w:p w14:paraId="2CA025AA" w14:textId="0B3F9F1B" w:rsidR="00F40B0E" w:rsidRPr="00221068" w:rsidRDefault="00F40B0E">
            <w:pPr>
              <w:spacing w:before="100" w:after="100" w:line="240" w:lineRule="auto"/>
              <w:rPr>
                <w:rFonts w:ascii="Times New Roman" w:hAnsi="Times New Roman" w:cs="Times New Roman"/>
              </w:rPr>
            </w:pPr>
            <w:r w:rsidRPr="00027683">
              <w:rPr>
                <w:rFonts w:ascii="Times New Roman" w:hAnsi="Times New Roman" w:cs="Times New Roman"/>
              </w:rPr>
              <w:t>Create a badge that will be placed on the card cover to present the quantity of UX methods that have completed and are pending.</w:t>
            </w:r>
          </w:p>
        </w:tc>
        <w:tc>
          <w:tcPr>
            <w:tcW w:w="1027" w:type="pct"/>
            <w:tcBorders>
              <w:left w:val="nil"/>
            </w:tcBorders>
            <w:vAlign w:val="center"/>
          </w:tcPr>
          <w:p w14:paraId="16D1C799" w14:textId="3FA0A4E3" w:rsidR="00F40B0E" w:rsidRPr="00221068" w:rsidRDefault="00F40B0E">
            <w:pPr>
              <w:keepNext/>
              <w:spacing w:before="100" w:after="100" w:line="240" w:lineRule="auto"/>
              <w:jc w:val="center"/>
              <w:rPr>
                <w:rFonts w:ascii="Times New Roman" w:hAnsi="Times New Roman" w:cs="Times New Roman"/>
              </w:rPr>
            </w:pPr>
            <w:r>
              <w:rPr>
                <w:rFonts w:ascii="Times New Roman" w:hAnsi="Times New Roman" w:cs="Times New Roman"/>
              </w:rPr>
              <w:t>4</w:t>
            </w:r>
          </w:p>
        </w:tc>
      </w:tr>
      <w:tr w:rsidR="00F40B0E" w:rsidRPr="00221068" w14:paraId="5A6406FD" w14:textId="77777777" w:rsidTr="00F40B0E">
        <w:trPr>
          <w:trHeight w:val="731"/>
          <w:jc w:val="center"/>
        </w:trPr>
        <w:tc>
          <w:tcPr>
            <w:tcW w:w="856" w:type="pct"/>
            <w:vMerge/>
            <w:tcBorders>
              <w:right w:val="nil"/>
            </w:tcBorders>
            <w:vAlign w:val="center"/>
          </w:tcPr>
          <w:p w14:paraId="20C6915E" w14:textId="77777777" w:rsidR="00F40B0E" w:rsidRPr="00221068" w:rsidRDefault="00F40B0E">
            <w:pPr>
              <w:spacing w:before="100" w:after="100" w:line="240" w:lineRule="auto"/>
              <w:rPr>
                <w:rFonts w:ascii="Times New Roman" w:hAnsi="Times New Roman" w:cs="Times New Roman"/>
                <w:b/>
                <w:bCs/>
              </w:rPr>
            </w:pPr>
          </w:p>
        </w:tc>
        <w:tc>
          <w:tcPr>
            <w:tcW w:w="3117" w:type="pct"/>
            <w:tcBorders>
              <w:left w:val="nil"/>
              <w:right w:val="nil"/>
            </w:tcBorders>
            <w:vAlign w:val="center"/>
          </w:tcPr>
          <w:p w14:paraId="7CC389E1" w14:textId="77777777" w:rsidR="00F40B0E" w:rsidRPr="00221068" w:rsidRDefault="00F40B0E">
            <w:pPr>
              <w:spacing w:before="100" w:after="100" w:line="240" w:lineRule="auto"/>
              <w:rPr>
                <w:ins w:id="1200" w:author="رزان الدوسري ID 443203966" w:date="2023-02-10T02:57:00Z"/>
                <w:rFonts w:ascii="Times New Roman" w:hAnsi="Times New Roman" w:cs="Times New Roman"/>
              </w:rPr>
            </w:pPr>
            <w:ins w:id="1201" w:author="رزان الدوسري ID 443203966" w:date="2023-02-10T02:57:00Z">
              <w:r w:rsidRPr="00221068">
                <w:rPr>
                  <w:rFonts w:ascii="Times New Roman" w:hAnsi="Times New Roman" w:cs="Times New Roman"/>
                </w:rPr>
                <w:t>Apply functional testing:</w:t>
              </w:r>
            </w:ins>
          </w:p>
          <w:p w14:paraId="748D688F" w14:textId="7B193E76" w:rsidR="00F40B0E" w:rsidRDefault="00F40B0E">
            <w:pPr>
              <w:pStyle w:val="ListParagraph"/>
              <w:numPr>
                <w:ilvl w:val="0"/>
                <w:numId w:val="30"/>
              </w:numPr>
              <w:spacing w:before="100" w:after="100" w:line="240" w:lineRule="auto"/>
              <w:ind w:left="311" w:hanging="217"/>
              <w:contextualSpacing w:val="0"/>
              <w:rPr>
                <w:rFonts w:ascii="Times New Roman" w:hAnsi="Times New Roman" w:cs="Times New Roman"/>
              </w:rPr>
            </w:pPr>
            <w:r w:rsidRPr="00221068">
              <w:rPr>
                <w:rFonts w:ascii="Times New Roman" w:hAnsi="Times New Roman" w:cs="Times New Roman"/>
              </w:rPr>
              <w:t xml:space="preserve">Test Case 1: </w:t>
            </w:r>
            <w:r w:rsidRPr="00C7045A">
              <w:rPr>
                <w:rFonts w:ascii="Times New Roman" w:hAnsi="Times New Roman" w:cs="Times New Roman"/>
              </w:rPr>
              <w:t>Verify that the quantity of completed and pending UX methods is displayed for all user stories in the board.</w:t>
            </w:r>
          </w:p>
          <w:p w14:paraId="6FF11E79" w14:textId="7173764E" w:rsidR="00F40B0E" w:rsidRPr="00101DC2" w:rsidRDefault="00F40B0E">
            <w:pPr>
              <w:pStyle w:val="ListParagraph"/>
              <w:numPr>
                <w:ilvl w:val="0"/>
                <w:numId w:val="30"/>
              </w:numPr>
              <w:spacing w:before="100" w:after="100" w:line="240" w:lineRule="auto"/>
              <w:ind w:left="311" w:hanging="217"/>
              <w:contextualSpacing w:val="0"/>
              <w:rPr>
                <w:rFonts w:ascii="Times New Roman" w:hAnsi="Times New Roman" w:cs="Times New Roman"/>
              </w:rPr>
            </w:pPr>
            <w:r w:rsidRPr="00101DC2">
              <w:rPr>
                <w:rFonts w:ascii="Times New Roman" w:hAnsi="Times New Roman" w:cs="Times New Roman"/>
              </w:rPr>
              <w:t xml:space="preserve">Test Case 2: </w:t>
            </w:r>
            <w:r w:rsidRPr="00C7045A">
              <w:rPr>
                <w:rFonts w:ascii="Times New Roman" w:hAnsi="Times New Roman" w:cs="Times New Roman"/>
              </w:rPr>
              <w:t>Verify that the quantity of completed and pending UX methods is calculated accurately for each user story.</w:t>
            </w:r>
          </w:p>
        </w:tc>
        <w:tc>
          <w:tcPr>
            <w:tcW w:w="1027" w:type="pct"/>
            <w:tcBorders>
              <w:left w:val="nil"/>
            </w:tcBorders>
            <w:vAlign w:val="center"/>
          </w:tcPr>
          <w:p w14:paraId="102AF0C9" w14:textId="6C787957" w:rsidR="00F40B0E" w:rsidRPr="00221068" w:rsidRDefault="00F40B0E">
            <w:pPr>
              <w:keepNext/>
              <w:spacing w:before="100" w:after="100" w:line="240" w:lineRule="auto"/>
              <w:jc w:val="center"/>
              <w:rPr>
                <w:rFonts w:ascii="Times New Roman" w:hAnsi="Times New Roman" w:cs="Times New Roman"/>
              </w:rPr>
            </w:pPr>
            <w:r>
              <w:rPr>
                <w:rFonts w:ascii="Times New Roman" w:hAnsi="Times New Roman" w:cs="Times New Roman"/>
              </w:rPr>
              <w:t>2</w:t>
            </w:r>
          </w:p>
        </w:tc>
      </w:tr>
    </w:tbl>
    <w:p w14:paraId="4A6D0C0C" w14:textId="1393461A" w:rsidR="00310B60" w:rsidRPr="007906ED" w:rsidRDefault="00310B60" w:rsidP="00310B60">
      <w:pPr>
        <w:pStyle w:val="Caption"/>
        <w:spacing w:before="100" w:line="360" w:lineRule="auto"/>
        <w:jc w:val="center"/>
        <w:rPr>
          <w:rFonts w:ascii="Times New Roman" w:hAnsi="Times New Roman" w:cs="Times New Roman"/>
          <w:i w:val="0"/>
          <w:iCs w:val="0"/>
          <w:color w:val="auto"/>
          <w:sz w:val="20"/>
          <w:szCs w:val="20"/>
        </w:rPr>
      </w:pPr>
      <w:bookmarkStart w:id="1202" w:name="_Toc127569283"/>
      <w:r w:rsidRPr="007906ED">
        <w:rPr>
          <w:rFonts w:ascii="Times New Roman" w:hAnsi="Times New Roman" w:cs="Times New Roman"/>
          <w:i w:val="0"/>
          <w:iCs w:val="0"/>
          <w:color w:val="auto"/>
          <w:sz w:val="20"/>
          <w:szCs w:val="20"/>
        </w:rPr>
        <w:t xml:space="preserve">Table </w:t>
      </w:r>
      <w:r>
        <w:rPr>
          <w:rFonts w:ascii="Times New Roman" w:hAnsi="Times New Roman" w:cs="Times New Roman"/>
          <w:i w:val="0"/>
          <w:iCs w:val="0"/>
          <w:color w:val="auto"/>
          <w:sz w:val="20"/>
          <w:szCs w:val="20"/>
        </w:rPr>
        <w:fldChar w:fldCharType="begin"/>
      </w:r>
      <w:r>
        <w:rPr>
          <w:rFonts w:ascii="Times New Roman" w:hAnsi="Times New Roman" w:cs="Times New Roman"/>
          <w:i w:val="0"/>
          <w:iCs w:val="0"/>
          <w:color w:val="auto"/>
          <w:sz w:val="20"/>
          <w:szCs w:val="20"/>
        </w:rPr>
        <w:instrText xml:space="preserve"> SEQ Table \* ARABIC </w:instrText>
      </w:r>
      <w:r>
        <w:rPr>
          <w:rFonts w:ascii="Times New Roman" w:hAnsi="Times New Roman" w:cs="Times New Roman"/>
          <w:i w:val="0"/>
          <w:iCs w:val="0"/>
          <w:color w:val="auto"/>
          <w:sz w:val="20"/>
          <w:szCs w:val="20"/>
        </w:rPr>
        <w:fldChar w:fldCharType="separate"/>
      </w:r>
      <w:r w:rsidR="00C407AA">
        <w:rPr>
          <w:rFonts w:ascii="Times New Roman" w:hAnsi="Times New Roman" w:cs="Times New Roman"/>
          <w:i w:val="0"/>
          <w:iCs w:val="0"/>
          <w:noProof/>
          <w:color w:val="auto"/>
          <w:sz w:val="20"/>
          <w:szCs w:val="20"/>
        </w:rPr>
        <w:t>12</w:t>
      </w:r>
      <w:r>
        <w:rPr>
          <w:rFonts w:ascii="Times New Roman" w:hAnsi="Times New Roman" w:cs="Times New Roman"/>
          <w:i w:val="0"/>
          <w:iCs w:val="0"/>
          <w:color w:val="auto"/>
          <w:sz w:val="20"/>
          <w:szCs w:val="20"/>
        </w:rPr>
        <w:fldChar w:fldCharType="end"/>
      </w:r>
      <w:r w:rsidRPr="007906ED">
        <w:rPr>
          <w:rFonts w:ascii="Times New Roman" w:hAnsi="Times New Roman" w:cs="Times New Roman"/>
          <w:i w:val="0"/>
          <w:iCs w:val="0"/>
          <w:color w:val="auto"/>
          <w:sz w:val="20"/>
          <w:szCs w:val="20"/>
        </w:rPr>
        <w:t xml:space="preserve">.Sprint Backlog of Sprint </w:t>
      </w:r>
      <w:r>
        <w:rPr>
          <w:rFonts w:ascii="Times New Roman" w:hAnsi="Times New Roman" w:cs="Times New Roman"/>
          <w:i w:val="0"/>
          <w:iCs w:val="0"/>
          <w:color w:val="auto"/>
          <w:sz w:val="20"/>
          <w:szCs w:val="20"/>
        </w:rPr>
        <w:t>4</w:t>
      </w:r>
      <w:bookmarkEnd w:id="1202"/>
    </w:p>
    <w:p w14:paraId="54741707" w14:textId="77777777" w:rsidR="00310B60" w:rsidRDefault="00310B60" w:rsidP="00310B60">
      <w:pPr>
        <w:rPr>
          <w:rFonts w:ascii="Times New Roman" w:hAnsi="Times New Roman" w:cs="Times New Roman"/>
          <w:b/>
          <w:sz w:val="24"/>
          <w:szCs w:val="24"/>
        </w:rPr>
      </w:pPr>
      <w:r>
        <w:rPr>
          <w:rFonts w:ascii="Times New Roman" w:hAnsi="Times New Roman" w:cs="Times New Roman"/>
          <w:b/>
          <w:sz w:val="24"/>
          <w:szCs w:val="24"/>
        </w:rPr>
        <w:t>Sprint</w:t>
      </w:r>
      <w:r w:rsidRPr="00AE5A4E">
        <w:rPr>
          <w:rFonts w:ascii="Times New Roman" w:hAnsi="Times New Roman" w:cs="Times New Roman"/>
          <w:b/>
          <w:sz w:val="24"/>
          <w:szCs w:val="24"/>
        </w:rPr>
        <w:t xml:space="preserve"> Outcomes:</w:t>
      </w:r>
      <w:del w:id="1203" w:author="رزان الدوسري ID 443203966" w:date="2023-02-10T02:46:00Z">
        <w:r w:rsidRPr="0065145A" w:rsidDel="00F92EA1">
          <w:rPr>
            <w:rFonts w:ascii="Times New Roman" w:hAnsi="Times New Roman" w:cs="Times New Roman"/>
            <w:b/>
            <w:bCs/>
            <w:sz w:val="24"/>
            <w:szCs w:val="24"/>
          </w:rPr>
          <w:delText>User Story 1:</w:delText>
        </w:r>
        <w:r w:rsidRPr="0065145A" w:rsidDel="00F92EA1">
          <w:rPr>
            <w:rFonts w:ascii="Times New Roman" w:hAnsi="Times New Roman" w:cs="Times New Roman"/>
            <w:sz w:val="24"/>
            <w:szCs w:val="24"/>
          </w:rPr>
          <w:delText xml:space="preserve"> As a user, I want to go through a wizard (step-by-step guide) when installing the power-up so that I understand how to use it.</w:delText>
        </w:r>
      </w:del>
    </w:p>
    <w:p w14:paraId="23547430" w14:textId="77777777" w:rsidR="00C407AA" w:rsidRDefault="00310B60" w:rsidP="00C407AA">
      <w:pPr>
        <w:keepNext/>
        <w:spacing w:line="240" w:lineRule="auto"/>
        <w:jc w:val="center"/>
      </w:pPr>
      <w:r>
        <w:rPr>
          <w:rFonts w:ascii="Times New Roman" w:hAnsi="Times New Roman" w:cs="Times New Roman"/>
          <w:b/>
          <w:noProof/>
          <w:sz w:val="24"/>
          <w:szCs w:val="24"/>
        </w:rPr>
        <w:drawing>
          <wp:inline distT="0" distB="0" distL="0" distR="0" wp14:anchorId="4B10E9B3" wp14:editId="6EDC4463">
            <wp:extent cx="3720932" cy="3244295"/>
            <wp:effectExtent l="12700" t="12700" r="13335" b="698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7517" cy="3293632"/>
                    </a:xfrm>
                    <a:prstGeom prst="rect">
                      <a:avLst/>
                    </a:prstGeom>
                    <a:ln w="3175">
                      <a:solidFill>
                        <a:schemeClr val="tx1"/>
                      </a:solidFill>
                    </a:ln>
                  </pic:spPr>
                </pic:pic>
              </a:graphicData>
            </a:graphic>
          </wp:inline>
        </w:drawing>
      </w:r>
    </w:p>
    <w:p w14:paraId="04A44C40" w14:textId="1146445C" w:rsidR="00310B60" w:rsidRPr="00C407AA" w:rsidRDefault="00C407AA" w:rsidP="00C407AA">
      <w:pPr>
        <w:pStyle w:val="Caption"/>
        <w:jc w:val="center"/>
        <w:rPr>
          <w:rFonts w:ascii="Times New Roman" w:hAnsi="Times New Roman" w:cs="Times New Roman"/>
          <w:i w:val="0"/>
          <w:iCs w:val="0"/>
          <w:color w:val="auto"/>
          <w:sz w:val="20"/>
          <w:szCs w:val="20"/>
        </w:rPr>
      </w:pPr>
      <w:bookmarkStart w:id="1204" w:name="_Toc128133767"/>
      <w:r w:rsidRPr="00BE6494">
        <w:rPr>
          <w:rFonts w:ascii="Times New Roman" w:hAnsi="Times New Roman" w:cs="Times New Roman"/>
          <w:i w:val="0"/>
          <w:iCs w:val="0"/>
          <w:color w:val="auto"/>
          <w:sz w:val="20"/>
          <w:szCs w:val="20"/>
          <w:highlight w:val="yellow"/>
        </w:rPr>
        <w:t xml:space="preserve">Figure </w:t>
      </w:r>
      <w:r w:rsidRPr="00BE6494">
        <w:rPr>
          <w:rFonts w:ascii="Times New Roman" w:hAnsi="Times New Roman" w:cs="Times New Roman"/>
          <w:i w:val="0"/>
          <w:iCs w:val="0"/>
          <w:color w:val="auto"/>
          <w:sz w:val="20"/>
          <w:szCs w:val="20"/>
          <w:highlight w:val="yellow"/>
        </w:rPr>
        <w:fldChar w:fldCharType="begin"/>
      </w:r>
      <w:r w:rsidRPr="00BE6494">
        <w:rPr>
          <w:rFonts w:ascii="Times New Roman" w:hAnsi="Times New Roman" w:cs="Times New Roman"/>
          <w:i w:val="0"/>
          <w:iCs w:val="0"/>
          <w:color w:val="auto"/>
          <w:sz w:val="20"/>
          <w:szCs w:val="20"/>
          <w:highlight w:val="yellow"/>
        </w:rPr>
        <w:instrText xml:space="preserve"> SEQ Figure \* ARABIC </w:instrText>
      </w:r>
      <w:r w:rsidRPr="00BE6494">
        <w:rPr>
          <w:rFonts w:ascii="Times New Roman" w:hAnsi="Times New Roman" w:cs="Times New Roman"/>
          <w:i w:val="0"/>
          <w:iCs w:val="0"/>
          <w:color w:val="auto"/>
          <w:sz w:val="20"/>
          <w:szCs w:val="20"/>
          <w:highlight w:val="yellow"/>
        </w:rPr>
        <w:fldChar w:fldCharType="separate"/>
      </w:r>
      <w:r w:rsidR="00C02976">
        <w:rPr>
          <w:rFonts w:ascii="Times New Roman" w:hAnsi="Times New Roman" w:cs="Times New Roman"/>
          <w:i w:val="0"/>
          <w:iCs w:val="0"/>
          <w:noProof/>
          <w:color w:val="auto"/>
          <w:sz w:val="20"/>
          <w:szCs w:val="20"/>
          <w:highlight w:val="yellow"/>
        </w:rPr>
        <w:t>27</w:t>
      </w:r>
      <w:r w:rsidRPr="00BE6494">
        <w:rPr>
          <w:rFonts w:ascii="Times New Roman" w:hAnsi="Times New Roman" w:cs="Times New Roman"/>
          <w:i w:val="0"/>
          <w:iCs w:val="0"/>
          <w:color w:val="auto"/>
          <w:sz w:val="20"/>
          <w:szCs w:val="20"/>
          <w:highlight w:val="yellow"/>
        </w:rPr>
        <w:fldChar w:fldCharType="end"/>
      </w:r>
      <w:r w:rsidRPr="00BE6494">
        <w:rPr>
          <w:rFonts w:ascii="Times New Roman" w:hAnsi="Times New Roman" w:cs="Times New Roman"/>
          <w:i w:val="0"/>
          <w:iCs w:val="0"/>
          <w:color w:val="auto"/>
          <w:sz w:val="20"/>
          <w:szCs w:val="20"/>
          <w:highlight w:val="yellow"/>
        </w:rPr>
        <w:t>.</w:t>
      </w:r>
      <w:r w:rsidR="001D5C6B" w:rsidRPr="00BE6494">
        <w:rPr>
          <w:rFonts w:asciiTheme="majorBidi" w:hAnsiTheme="majorBidi" w:cstheme="majorBidi"/>
          <w:i w:val="0"/>
          <w:iCs w:val="0"/>
          <w:color w:val="auto"/>
          <w:sz w:val="20"/>
          <w:szCs w:val="20"/>
          <w:highlight w:val="yellow"/>
        </w:rPr>
        <w:t xml:space="preserve"> ……</w:t>
      </w:r>
      <w:bookmarkEnd w:id="1204"/>
    </w:p>
    <w:p w14:paraId="671136F7" w14:textId="77777777" w:rsidR="00310B60" w:rsidRPr="0065145A" w:rsidDel="00D74BAF" w:rsidRDefault="00310B60" w:rsidP="00C407AA">
      <w:pPr>
        <w:pStyle w:val="Caption"/>
        <w:rPr>
          <w:del w:id="1205" w:author="رزان الدوسري ID 443203966" w:date="2023-02-10T02:52:00Z"/>
          <w:rFonts w:ascii="Times New Roman" w:hAnsi="Times New Roman" w:cs="Times New Roman"/>
          <w:sz w:val="24"/>
          <w:szCs w:val="24"/>
        </w:rPr>
      </w:pPr>
      <w:del w:id="1206" w:author="رزان الدوسري ID 443203966" w:date="2023-02-10T02:52:00Z">
        <w:r w:rsidRPr="0065145A" w:rsidDel="00D74BAF">
          <w:rPr>
            <w:rFonts w:ascii="Times New Roman" w:hAnsi="Times New Roman" w:cs="Times New Roman"/>
            <w:b/>
            <w:bCs/>
            <w:sz w:val="24"/>
            <w:szCs w:val="24"/>
          </w:rPr>
          <w:delText>User Story 2:</w:delText>
        </w:r>
        <w:r w:rsidRPr="0065145A" w:rsidDel="00D74BAF">
          <w:rPr>
            <w:rFonts w:ascii="Times New Roman" w:hAnsi="Times New Roman" w:cs="Times New Roman"/>
            <w:sz w:val="24"/>
            <w:szCs w:val="24"/>
          </w:rPr>
          <w:delText xml:space="preserve"> </w:delText>
        </w:r>
        <w:r w:rsidRPr="0065145A" w:rsidDel="00D74BAF">
          <w:rPr>
            <w:rFonts w:ascii="Times New Roman" w:eastAsia="Times New Roman" w:hAnsi="Times New Roman" w:cs="Times New Roman"/>
            <w:color w:val="000000"/>
            <w:sz w:val="24"/>
            <w:szCs w:val="24"/>
          </w:rPr>
          <w:delText>As a user, I want to go directly to the board after completing the setup process for the power-up, so that I can begin using its features.</w:delText>
        </w:r>
      </w:del>
    </w:p>
    <w:p w14:paraId="1A767FEB" w14:textId="77777777" w:rsidR="00310B60" w:rsidRPr="0065145A" w:rsidDel="00D74BAF" w:rsidRDefault="00310B60" w:rsidP="00C407AA">
      <w:pPr>
        <w:pStyle w:val="Caption"/>
        <w:rPr>
          <w:del w:id="1207" w:author="رزان الدوسري ID 443203966" w:date="2023-02-10T02:55:00Z"/>
          <w:rFonts w:ascii="Times New Roman" w:hAnsi="Times New Roman" w:cs="Times New Roman"/>
          <w:sz w:val="24"/>
          <w:szCs w:val="24"/>
        </w:rPr>
      </w:pPr>
      <w:del w:id="1208" w:author="رزان الدوسري ID 443203966" w:date="2023-02-10T02:55:00Z">
        <w:r w:rsidRPr="0065145A" w:rsidDel="00D74BAF">
          <w:rPr>
            <w:rFonts w:ascii="Times New Roman" w:hAnsi="Times New Roman" w:cs="Times New Roman"/>
            <w:b/>
            <w:bCs/>
            <w:sz w:val="24"/>
            <w:szCs w:val="24"/>
          </w:rPr>
          <w:delText>User Story 3:</w:delText>
        </w:r>
        <w:r w:rsidRPr="0065145A" w:rsidDel="00D74BAF">
          <w:rPr>
            <w:rFonts w:ascii="Times New Roman" w:hAnsi="Times New Roman" w:cs="Times New Roman"/>
            <w:sz w:val="24"/>
            <w:szCs w:val="24"/>
          </w:rPr>
          <w:delText xml:space="preserve"> </w:delText>
        </w:r>
        <w:r w:rsidRPr="0065145A" w:rsidDel="00D74BAF">
          <w:rPr>
            <w:rFonts w:ascii="Times New Roman" w:eastAsia="Times New Roman" w:hAnsi="Times New Roman" w:cs="Times New Roman"/>
            <w:color w:val="000000"/>
            <w:sz w:val="24"/>
            <w:szCs w:val="24"/>
          </w:rPr>
          <w:delText>As a user, I want to receive an alert message indicating successful completion of the power-up setup, so that I am certain that everything is set correctly</w:delText>
        </w:r>
        <w:r w:rsidRPr="0065145A" w:rsidDel="00D74BAF">
          <w:rPr>
            <w:rFonts w:ascii="Times New Roman" w:hAnsi="Times New Roman" w:cs="Times New Roman"/>
            <w:sz w:val="24"/>
            <w:szCs w:val="24"/>
          </w:rPr>
          <w:delText>.</w:delText>
        </w:r>
      </w:del>
    </w:p>
    <w:p w14:paraId="4F161A36" w14:textId="77777777" w:rsidR="00310B60" w:rsidRPr="0065145A" w:rsidDel="00D74BAF" w:rsidRDefault="00310B60" w:rsidP="00C407AA">
      <w:pPr>
        <w:pStyle w:val="Caption"/>
        <w:rPr>
          <w:del w:id="1209" w:author="رزان الدوسري ID 443203966" w:date="2023-02-10T02:55:00Z"/>
          <w:rFonts w:ascii="Times New Roman" w:hAnsi="Times New Roman" w:cs="Times New Roman"/>
          <w:b/>
          <w:sz w:val="24"/>
          <w:szCs w:val="24"/>
          <w:rtl/>
        </w:rPr>
      </w:pPr>
      <w:del w:id="1210" w:author="رزان الدوسري ID 443203966" w:date="2023-02-10T02:55:00Z">
        <w:r w:rsidRPr="0065145A" w:rsidDel="00D74BAF">
          <w:rPr>
            <w:rFonts w:ascii="Times New Roman" w:hAnsi="Times New Roman" w:cs="Times New Roman"/>
            <w:b/>
            <w:sz w:val="24"/>
            <w:szCs w:val="24"/>
          </w:rPr>
          <w:delText>UI Design of the User Stories:</w:delText>
        </w:r>
      </w:del>
    </w:p>
    <w:p w14:paraId="1DF85A2B" w14:textId="77777777" w:rsidR="00310B60" w:rsidRPr="0065145A" w:rsidDel="00D74BAF" w:rsidRDefault="00310B60" w:rsidP="00C407AA">
      <w:pPr>
        <w:pStyle w:val="Caption"/>
        <w:rPr>
          <w:del w:id="1211" w:author="رزان الدوسري ID 443203966" w:date="2023-02-10T02:52:00Z"/>
          <w:rFonts w:ascii="Times New Roman" w:hAnsi="Times New Roman" w:cs="Times New Roman"/>
          <w:sz w:val="24"/>
          <w:szCs w:val="24"/>
        </w:rPr>
      </w:pPr>
      <w:del w:id="1212" w:author="رزان الدوسري ID 443203966" w:date="2023-02-10T02:52:00Z">
        <w:r w:rsidRPr="0065145A" w:rsidDel="00D74BAF">
          <w:rPr>
            <w:rFonts w:ascii="Times New Roman" w:hAnsi="Times New Roman" w:cs="Times New Roman"/>
            <w:b/>
            <w:bCs/>
            <w:sz w:val="24"/>
            <w:szCs w:val="24"/>
          </w:rPr>
          <w:delText xml:space="preserve">User Story 1: Wizard creation </w:delText>
        </w:r>
        <w:r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Outline the steps of the wizard by establish a sequence of steps which considers the data needed to initate the power-up. Create forms that represent each step of the wizard. And in each form create buttons, pick lists and other interactable elements to move through each step of the process in a controlled way.</w:delText>
        </w:r>
      </w:del>
    </w:p>
    <w:p w14:paraId="5BA7E136" w14:textId="77777777" w:rsidR="00310B60" w:rsidRPr="0065145A" w:rsidDel="00D74BAF" w:rsidRDefault="00310B60" w:rsidP="00C407AA">
      <w:pPr>
        <w:pStyle w:val="Caption"/>
        <w:rPr>
          <w:del w:id="1213" w:author="رزان الدوسري ID 443203966" w:date="2023-02-10T02:52:00Z"/>
          <w:rFonts w:ascii="Times New Roman" w:hAnsi="Times New Roman" w:cs="Times New Roman"/>
          <w:sz w:val="24"/>
          <w:szCs w:val="24"/>
        </w:rPr>
      </w:pPr>
      <w:del w:id="1214" w:author="رزان الدوسري ID 443203966" w:date="2023-02-10T02:52:00Z">
        <w:r w:rsidRPr="0065145A" w:rsidDel="00D74BAF">
          <w:rPr>
            <w:rFonts w:ascii="Times New Roman" w:hAnsi="Times New Roman" w:cs="Times New Roman"/>
            <w:b/>
            <w:bCs/>
            <w:sz w:val="24"/>
            <w:szCs w:val="24"/>
          </w:rPr>
          <w:delText>User Story 2: Navigation creation</w:delText>
        </w:r>
        <w:r w:rsidRPr="0065145A" w:rsidDel="00D74BAF">
          <w:rPr>
            <w:rFonts w:ascii="Times New Roman" w:hAnsi="Times New Roman" w:cs="Times New Roman"/>
            <w:sz w:val="24"/>
            <w:szCs w:val="24"/>
          </w:rPr>
          <w:delText xml:space="preserve"> </w:delText>
        </w:r>
        <w:r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create a “Navigate” or “Go to Board” button on the final screen of the power-up setup wizard, so that the user can quickly and easily access the board that the user wish to integrate the power-up with once set-up is completed.</w:delText>
        </w:r>
      </w:del>
    </w:p>
    <w:p w14:paraId="5277BA4B" w14:textId="77777777" w:rsidR="00310B60" w:rsidRPr="0065145A" w:rsidDel="00D74BAF" w:rsidRDefault="00310B60" w:rsidP="00C407AA">
      <w:pPr>
        <w:pStyle w:val="Caption"/>
        <w:rPr>
          <w:del w:id="1215" w:author="رزان الدوسري ID 443203966" w:date="2023-02-10T02:55:00Z"/>
          <w:rFonts w:ascii="Times New Roman" w:hAnsi="Times New Roman" w:cs="Times New Roman"/>
          <w:sz w:val="24"/>
          <w:szCs w:val="24"/>
        </w:rPr>
      </w:pPr>
      <w:del w:id="1216" w:author="رزان الدوسري ID 443203966" w:date="2023-02-10T02:55:00Z">
        <w:r w:rsidRPr="0065145A" w:rsidDel="00D74BAF">
          <w:rPr>
            <w:rFonts w:ascii="Times New Roman" w:hAnsi="Times New Roman" w:cs="Times New Roman"/>
            <w:b/>
            <w:bCs/>
            <w:sz w:val="24"/>
            <w:szCs w:val="24"/>
          </w:rPr>
          <w:delText xml:space="preserve">User Story 3: Alert message box creation </w:delText>
        </w:r>
        <w:r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create an alert message box that will appear after the user has completed their power-up setup. This message box should indicate the successful completion of the setup and be displayed on the project board where the setup was performed.</w:delText>
        </w:r>
      </w:del>
    </w:p>
    <w:p w14:paraId="5632BBBE" w14:textId="77777777" w:rsidR="00310B60" w:rsidRPr="0065145A" w:rsidDel="00D74BAF" w:rsidRDefault="00310B60" w:rsidP="00C407AA">
      <w:pPr>
        <w:pStyle w:val="Caption"/>
        <w:rPr>
          <w:del w:id="1217" w:author="رزان الدوسري ID 443203966" w:date="2023-02-10T02:55:00Z"/>
          <w:rFonts w:ascii="Times New Roman" w:hAnsi="Times New Roman" w:cs="Times New Roman"/>
          <w:b/>
          <w:sz w:val="24"/>
          <w:szCs w:val="24"/>
        </w:rPr>
      </w:pPr>
      <w:del w:id="1218" w:author="رزان الدوسري ID 443203966" w:date="2023-02-10T02:55:00Z">
        <w:r w:rsidRPr="0065145A" w:rsidDel="00D74BAF">
          <w:rPr>
            <w:rFonts w:ascii="Times New Roman" w:hAnsi="Times New Roman" w:cs="Times New Roman"/>
            <w:b/>
            <w:sz w:val="24"/>
            <w:szCs w:val="24"/>
          </w:rPr>
          <w:delText>Development of the User Stories:</w:delText>
        </w:r>
      </w:del>
    </w:p>
    <w:p w14:paraId="73594276" w14:textId="77777777" w:rsidR="00310B60" w:rsidRPr="0065145A" w:rsidDel="00D74BAF" w:rsidRDefault="00310B60" w:rsidP="00C407AA">
      <w:pPr>
        <w:pStyle w:val="Caption"/>
        <w:rPr>
          <w:del w:id="1219" w:author="رزان الدوسري ID 443203966" w:date="2023-02-10T02:52:00Z"/>
          <w:rFonts w:ascii="Times New Roman" w:hAnsi="Times New Roman" w:cs="Times New Roman"/>
          <w:b/>
          <w:bCs/>
          <w:sz w:val="24"/>
          <w:szCs w:val="24"/>
        </w:rPr>
      </w:pPr>
      <w:del w:id="1220" w:author="رزان الدوسري ID 443203966" w:date="2023-02-10T02:52:00Z">
        <w:r w:rsidRPr="0065145A" w:rsidDel="00D74BAF">
          <w:rPr>
            <w:rFonts w:ascii="Times New Roman" w:hAnsi="Times New Roman" w:cs="Times New Roman"/>
            <w:b/>
            <w:bCs/>
            <w:sz w:val="24"/>
            <w:szCs w:val="24"/>
          </w:rPr>
          <w:delText xml:space="preserve">User Story 1: Modal component creation </w:delText>
        </w:r>
        <w:r w:rsidRPr="0065145A" w:rsidDel="00D74BAF">
          <w:rPr>
            <w:rFonts w:ascii="Times New Roman" w:eastAsiaTheme="minorEastAsia" w:hAnsi="Times New Roman" w:cs="Times New Roman"/>
            <w:bCs/>
            <w:sz w:val="24"/>
            <w:szCs w:val="24"/>
          </w:rPr>
          <w:delText>–</w:delText>
        </w:r>
        <w:r w:rsidRPr="0065145A" w:rsidDel="00D74BAF">
          <w:rPr>
            <w:rFonts w:ascii="Times New Roman" w:hAnsi="Times New Roman" w:cs="Times New Roman"/>
            <w:b/>
            <w:bCs/>
            <w:sz w:val="24"/>
            <w:szCs w:val="24"/>
          </w:rPr>
          <w:delText xml:space="preserve"> </w:delText>
        </w:r>
        <w:r w:rsidRPr="0065145A" w:rsidDel="00D74BAF">
          <w:rPr>
            <w:rFonts w:ascii="Times New Roman" w:hAnsi="Times New Roman" w:cs="Times New Roman"/>
            <w:sz w:val="24"/>
            <w:szCs w:val="24"/>
          </w:rPr>
          <w:delText xml:space="preserve">create a modal component that contains a wizard, and in this modal, create tabs to represent each step of the wizard. Within each tab, create a form that includes the necessary fields and buttons. </w:delText>
        </w:r>
      </w:del>
    </w:p>
    <w:p w14:paraId="42578BEC" w14:textId="77777777" w:rsidR="00310B60" w:rsidRPr="0065145A" w:rsidDel="00D74BAF" w:rsidRDefault="00310B60" w:rsidP="00C407AA">
      <w:pPr>
        <w:pStyle w:val="Caption"/>
        <w:rPr>
          <w:del w:id="1221" w:author="رزان الدوسري ID 443203966" w:date="2023-02-10T02:52:00Z"/>
          <w:rFonts w:ascii="Times New Roman" w:eastAsiaTheme="minorEastAsia" w:hAnsi="Times New Roman" w:cs="Times New Roman"/>
          <w:bCs/>
          <w:sz w:val="24"/>
          <w:szCs w:val="24"/>
        </w:rPr>
      </w:pPr>
      <w:del w:id="1222" w:author="رزان الدوسري ID 443203966" w:date="2023-02-10T02:52:00Z">
        <w:r w:rsidRPr="0065145A" w:rsidDel="00D74BAF">
          <w:rPr>
            <w:rFonts w:ascii="Times New Roman" w:hAnsi="Times New Roman" w:cs="Times New Roman"/>
            <w:b/>
            <w:bCs/>
            <w:sz w:val="24"/>
            <w:szCs w:val="24"/>
          </w:rPr>
          <w:delText>User Story 2: Navigation creation</w:delText>
        </w:r>
        <w:r w:rsidRPr="0065145A" w:rsidDel="00D74BAF">
          <w:rPr>
            <w:rFonts w:ascii="Times New Roman" w:eastAsiaTheme="minorEastAsia" w:hAnsi="Times New Roman" w:cs="Times New Roman"/>
            <w:bCs/>
            <w:sz w:val="24"/>
            <w:szCs w:val="24"/>
          </w:rPr>
          <w:delText xml:space="preserve"> – create a button in the last step of the wizard, and assign  a trigger to it that navigates the user to the board where power-up was installed.</w:delText>
        </w:r>
      </w:del>
    </w:p>
    <w:p w14:paraId="339FBBAB" w14:textId="77777777" w:rsidR="00310B60" w:rsidRPr="0065145A" w:rsidDel="00D74BAF" w:rsidRDefault="00310B60" w:rsidP="00C407AA">
      <w:pPr>
        <w:pStyle w:val="Caption"/>
        <w:rPr>
          <w:del w:id="1223" w:author="رزان الدوسري ID 443203966" w:date="2023-02-10T02:55:00Z"/>
          <w:rFonts w:ascii="Times New Roman" w:hAnsi="Times New Roman" w:cs="Times New Roman"/>
          <w:b/>
          <w:bCs/>
          <w:sz w:val="24"/>
          <w:szCs w:val="24"/>
        </w:rPr>
      </w:pPr>
      <w:del w:id="1224" w:author="رزان الدوسري ID 443203966" w:date="2023-02-10T02:55:00Z">
        <w:r w:rsidRPr="0065145A" w:rsidDel="00D74BAF">
          <w:rPr>
            <w:rFonts w:ascii="Times New Roman" w:hAnsi="Times New Roman" w:cs="Times New Roman"/>
            <w:b/>
            <w:bCs/>
            <w:sz w:val="24"/>
            <w:szCs w:val="24"/>
          </w:rPr>
          <w:delText xml:space="preserve">User Story 3: Alert component creation </w:delText>
        </w:r>
        <w:r w:rsidRPr="0065145A" w:rsidDel="00D74BAF">
          <w:rPr>
            <w:rFonts w:ascii="Times New Roman" w:eastAsiaTheme="minorEastAsia" w:hAnsi="Times New Roman" w:cs="Times New Roman"/>
            <w:bCs/>
            <w:sz w:val="24"/>
            <w:szCs w:val="24"/>
          </w:rPr>
          <w:delText xml:space="preserve">– create an alert component that triggers once the </w:delText>
        </w:r>
        <w:r w:rsidRPr="0065145A" w:rsidDel="00D74BAF">
          <w:rPr>
            <w:rFonts w:ascii="Times New Roman" w:hAnsi="Times New Roman" w:cs="Times New Roman"/>
            <w:sz w:val="24"/>
            <w:szCs w:val="24"/>
          </w:rPr>
          <w:delText>power-up setup has been successfully completed.</w:delText>
        </w:r>
      </w:del>
    </w:p>
    <w:p w14:paraId="11EF6E48" w14:textId="77777777" w:rsidR="00310B60" w:rsidRPr="0065145A" w:rsidDel="00D74BAF" w:rsidRDefault="00310B60" w:rsidP="00C407AA">
      <w:pPr>
        <w:pStyle w:val="Caption"/>
        <w:rPr>
          <w:del w:id="1225" w:author="رزان الدوسري ID 443203966" w:date="2023-02-10T02:55:00Z"/>
          <w:rFonts w:ascii="Times New Roman" w:hAnsi="Times New Roman" w:cs="Times New Roman"/>
          <w:b/>
          <w:sz w:val="24"/>
          <w:szCs w:val="24"/>
        </w:rPr>
      </w:pPr>
      <w:del w:id="1226" w:author="رزان الدوسري ID 443203966" w:date="2023-02-10T02:55:00Z">
        <w:r w:rsidRPr="0065145A" w:rsidDel="00D74BAF">
          <w:rPr>
            <w:rFonts w:ascii="Times New Roman" w:hAnsi="Times New Roman" w:cs="Times New Roman"/>
            <w:b/>
            <w:sz w:val="24"/>
            <w:szCs w:val="24"/>
          </w:rPr>
          <w:delText>Test of the User Stories:</w:delText>
        </w:r>
      </w:del>
    </w:p>
    <w:p w14:paraId="29668DDC" w14:textId="77777777" w:rsidR="00310B60" w:rsidRPr="0065145A" w:rsidDel="00D74BAF" w:rsidRDefault="00310B60" w:rsidP="00C407AA">
      <w:pPr>
        <w:pStyle w:val="Caption"/>
        <w:rPr>
          <w:del w:id="1227" w:author="رزان الدوسري ID 443203966" w:date="2023-02-10T02:53:00Z"/>
          <w:rFonts w:ascii="Times New Roman" w:eastAsiaTheme="minorEastAsia" w:hAnsi="Times New Roman" w:cs="Times New Roman"/>
          <w:bCs/>
          <w:sz w:val="24"/>
          <w:szCs w:val="24"/>
        </w:rPr>
      </w:pPr>
      <w:del w:id="1228" w:author="رزان الدوسري ID 443203966" w:date="2023-02-10T02:53:00Z">
        <w:r w:rsidRPr="0065145A" w:rsidDel="00D74BAF">
          <w:rPr>
            <w:rFonts w:ascii="Times New Roman" w:hAnsi="Times New Roman" w:cs="Times New Roman"/>
            <w:b/>
            <w:bCs/>
            <w:sz w:val="24"/>
            <w:szCs w:val="24"/>
          </w:rPr>
          <w:delText>User Story 1:</w:delText>
        </w:r>
      </w:del>
    </w:p>
    <w:p w14:paraId="5E5CF242" w14:textId="77777777" w:rsidR="00310B60" w:rsidRPr="0065145A" w:rsidDel="00D74BAF" w:rsidRDefault="00310B60" w:rsidP="00C407AA">
      <w:pPr>
        <w:pStyle w:val="Caption"/>
        <w:rPr>
          <w:del w:id="1229" w:author="رزان الدوسري ID 443203966" w:date="2023-02-10T02:53:00Z"/>
          <w:rFonts w:ascii="Times New Roman" w:hAnsi="Times New Roman" w:cs="Times New Roman"/>
          <w:sz w:val="24"/>
          <w:szCs w:val="24"/>
        </w:rPr>
      </w:pPr>
      <w:del w:id="1230" w:author="رزان الدوسري ID 443203966" w:date="2023-02-10T02:53:00Z">
        <w:r w:rsidRPr="0065145A" w:rsidDel="00D74BAF">
          <w:rPr>
            <w:rFonts w:ascii="Times New Roman" w:hAnsi="Times New Roman" w:cs="Times New Roman"/>
            <w:sz w:val="24"/>
            <w:szCs w:val="24"/>
          </w:rPr>
          <w:delText>Test Case 1: Verify that the wizard is the first screen displayed after the power-up is installed.</w:delText>
        </w:r>
      </w:del>
    </w:p>
    <w:p w14:paraId="2EC6B6CD" w14:textId="77777777" w:rsidR="00310B60" w:rsidRPr="0065145A" w:rsidDel="00D74BAF" w:rsidRDefault="00310B60" w:rsidP="00C407AA">
      <w:pPr>
        <w:pStyle w:val="Caption"/>
        <w:rPr>
          <w:del w:id="1231" w:author="رزان الدوسري ID 443203966" w:date="2023-02-10T02:53:00Z"/>
          <w:rFonts w:ascii="Times New Roman" w:hAnsi="Times New Roman" w:cs="Times New Roman"/>
          <w:sz w:val="24"/>
          <w:szCs w:val="24"/>
        </w:rPr>
      </w:pPr>
      <w:del w:id="1232" w:author="رزان الدوسري ID 443203966" w:date="2023-02-10T02:53:00Z">
        <w:r w:rsidRPr="0065145A" w:rsidDel="00D74BAF">
          <w:rPr>
            <w:rFonts w:ascii="Times New Roman" w:hAnsi="Times New Roman" w:cs="Times New Roman"/>
            <w:sz w:val="24"/>
            <w:szCs w:val="24"/>
          </w:rPr>
          <w:delText>Test Case 2: Verify that the wizard has multiple steps to guide the user through the setup process.</w:delText>
        </w:r>
      </w:del>
    </w:p>
    <w:p w14:paraId="185FB4BC" w14:textId="77777777" w:rsidR="00310B60" w:rsidRPr="0065145A" w:rsidDel="00D74BAF" w:rsidRDefault="00310B60" w:rsidP="00C407AA">
      <w:pPr>
        <w:pStyle w:val="Caption"/>
        <w:rPr>
          <w:del w:id="1233" w:author="رزان الدوسري ID 443203966" w:date="2023-02-10T02:53:00Z"/>
          <w:rFonts w:ascii="Times New Roman" w:hAnsi="Times New Roman" w:cs="Times New Roman"/>
          <w:sz w:val="24"/>
          <w:szCs w:val="24"/>
        </w:rPr>
      </w:pPr>
      <w:del w:id="1234" w:author="رزان الدوسري ID 443203966" w:date="2023-02-10T02:53:00Z">
        <w:r w:rsidRPr="0065145A" w:rsidDel="00D74BAF">
          <w:rPr>
            <w:rFonts w:ascii="Times New Roman" w:hAnsi="Times New Roman" w:cs="Times New Roman"/>
            <w:sz w:val="24"/>
            <w:szCs w:val="24"/>
          </w:rPr>
          <w:delText>Test Case 3: Verify that each step in the wizard has clear instructions and visual aids to help the user understand what needs to be done.</w:delText>
        </w:r>
      </w:del>
    </w:p>
    <w:p w14:paraId="2AA5571B" w14:textId="77777777" w:rsidR="00310B60" w:rsidRPr="0065145A" w:rsidDel="00D74BAF" w:rsidRDefault="00310B60" w:rsidP="00C407AA">
      <w:pPr>
        <w:pStyle w:val="Caption"/>
        <w:rPr>
          <w:del w:id="1235" w:author="رزان الدوسري ID 443203966" w:date="2023-02-10T02:53:00Z"/>
          <w:rFonts w:ascii="Times New Roman" w:hAnsi="Times New Roman" w:cs="Times New Roman"/>
          <w:sz w:val="24"/>
          <w:szCs w:val="24"/>
        </w:rPr>
      </w:pPr>
      <w:del w:id="1236" w:author="رزان الدوسري ID 443203966" w:date="2023-02-10T02:53:00Z">
        <w:r w:rsidRPr="0065145A" w:rsidDel="00D74BAF">
          <w:rPr>
            <w:rFonts w:ascii="Times New Roman" w:hAnsi="Times New Roman" w:cs="Times New Roman"/>
            <w:sz w:val="24"/>
            <w:szCs w:val="24"/>
          </w:rPr>
          <w:delText>Test Case 4: Verify that the user is not allowed to proceed to the next step until all required information is entered in the current step.</w:delText>
        </w:r>
      </w:del>
    </w:p>
    <w:p w14:paraId="240B733D" w14:textId="77777777" w:rsidR="00310B60" w:rsidRPr="0065145A" w:rsidDel="00D74BAF" w:rsidRDefault="00310B60" w:rsidP="00C407AA">
      <w:pPr>
        <w:pStyle w:val="Caption"/>
        <w:rPr>
          <w:del w:id="1237" w:author="رزان الدوسري ID 443203966" w:date="2023-02-10T02:55:00Z"/>
          <w:rFonts w:ascii="Times New Roman" w:eastAsiaTheme="minorEastAsia" w:hAnsi="Times New Roman" w:cs="Times New Roman"/>
          <w:b/>
          <w:bCs/>
          <w:sz w:val="24"/>
          <w:szCs w:val="24"/>
        </w:rPr>
      </w:pPr>
      <w:del w:id="1238" w:author="رزان الدوسري ID 443203966" w:date="2023-02-10T02:55:00Z">
        <w:r w:rsidRPr="0065145A" w:rsidDel="00D74BAF">
          <w:rPr>
            <w:rFonts w:ascii="Times New Roman" w:hAnsi="Times New Roman" w:cs="Times New Roman"/>
            <w:b/>
            <w:bCs/>
            <w:sz w:val="24"/>
            <w:szCs w:val="24"/>
          </w:rPr>
          <w:delText xml:space="preserve">User Story 2: </w:delText>
        </w:r>
      </w:del>
    </w:p>
    <w:p w14:paraId="6650A920" w14:textId="77777777" w:rsidR="00310B60" w:rsidRPr="0065145A" w:rsidDel="00D74BAF" w:rsidRDefault="00310B60" w:rsidP="00C407AA">
      <w:pPr>
        <w:pStyle w:val="Caption"/>
        <w:rPr>
          <w:del w:id="1239" w:author="رزان الدوسري ID 443203966" w:date="2023-02-10T02:55:00Z"/>
          <w:rFonts w:ascii="Times New Roman" w:hAnsi="Times New Roman" w:cs="Times New Roman"/>
          <w:sz w:val="24"/>
          <w:szCs w:val="24"/>
        </w:rPr>
      </w:pPr>
      <w:del w:id="1240" w:author="رزان الدوسري ID 443203966" w:date="2023-02-10T02:55:00Z">
        <w:r w:rsidRPr="0065145A" w:rsidDel="00D74BAF">
          <w:rPr>
            <w:rFonts w:ascii="Times New Roman" w:hAnsi="Times New Roman" w:cs="Times New Roman"/>
            <w:sz w:val="24"/>
            <w:szCs w:val="24"/>
          </w:rPr>
          <w:delText>Test Case 1: Verify that the user is taken directly to the board after completing the wizard.</w:delText>
        </w:r>
      </w:del>
    </w:p>
    <w:p w14:paraId="3F7512C8" w14:textId="77777777" w:rsidR="00310B60" w:rsidRPr="0065145A" w:rsidDel="00D74BAF" w:rsidRDefault="00310B60" w:rsidP="00C407AA">
      <w:pPr>
        <w:pStyle w:val="Caption"/>
        <w:rPr>
          <w:del w:id="1241" w:author="رزان الدوسري ID 443203966" w:date="2023-02-10T02:55:00Z"/>
          <w:rFonts w:ascii="Times New Roman" w:hAnsi="Times New Roman" w:cs="Times New Roman"/>
          <w:sz w:val="24"/>
          <w:szCs w:val="24"/>
        </w:rPr>
      </w:pPr>
      <w:del w:id="1242" w:author="رزان الدوسري ID 443203966" w:date="2023-02-10T02:55:00Z">
        <w:r w:rsidRPr="0065145A" w:rsidDel="00D74BAF">
          <w:rPr>
            <w:rFonts w:ascii="Times New Roman" w:hAnsi="Times New Roman" w:cs="Times New Roman"/>
            <w:sz w:val="24"/>
            <w:szCs w:val="24"/>
          </w:rPr>
          <w:delText>Test Case 2: Verify that all power-up features are available and functional on the board.</w:delText>
        </w:r>
      </w:del>
    </w:p>
    <w:p w14:paraId="095E5A8D" w14:textId="77777777" w:rsidR="00310B60" w:rsidRPr="0065145A" w:rsidDel="00D74BAF" w:rsidRDefault="00310B60" w:rsidP="00C407AA">
      <w:pPr>
        <w:pStyle w:val="Caption"/>
        <w:rPr>
          <w:del w:id="1243" w:author="رزان الدوسري ID 443203966" w:date="2023-02-10T02:59:00Z"/>
          <w:rFonts w:ascii="Times New Roman" w:eastAsiaTheme="minorEastAsia" w:hAnsi="Times New Roman" w:cs="Times New Roman"/>
          <w:b/>
          <w:bCs/>
          <w:sz w:val="24"/>
          <w:szCs w:val="24"/>
        </w:rPr>
      </w:pPr>
      <w:del w:id="1244" w:author="رزان الدوسري ID 443203966" w:date="2023-02-10T02:59:00Z">
        <w:r w:rsidRPr="0065145A" w:rsidDel="00D74BAF">
          <w:rPr>
            <w:rFonts w:ascii="Times New Roman" w:hAnsi="Times New Roman" w:cs="Times New Roman"/>
            <w:b/>
            <w:bCs/>
            <w:sz w:val="24"/>
            <w:szCs w:val="24"/>
          </w:rPr>
          <w:delText xml:space="preserve">User Story 3: </w:delText>
        </w:r>
      </w:del>
    </w:p>
    <w:p w14:paraId="25CF2E6F" w14:textId="77777777" w:rsidR="00310B60" w:rsidRDefault="00310B60" w:rsidP="00310B60">
      <w:pPr>
        <w:keepNext/>
        <w:spacing w:line="240" w:lineRule="auto"/>
        <w:jc w:val="center"/>
      </w:pPr>
      <w:r>
        <w:rPr>
          <w:rFonts w:ascii="Times New Roman" w:hAnsi="Times New Roman" w:cs="Times New Roman"/>
          <w:b/>
          <w:noProof/>
          <w:sz w:val="24"/>
          <w:szCs w:val="24"/>
        </w:rPr>
        <w:drawing>
          <wp:inline distT="0" distB="0" distL="0" distR="0" wp14:anchorId="21E10700" wp14:editId="727A2A8D">
            <wp:extent cx="3024000" cy="2063306"/>
            <wp:effectExtent l="12700" t="12700" r="1143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1">
                      <a:extLst>
                        <a:ext uri="{28A0092B-C50C-407E-A947-70E740481C1C}">
                          <a14:useLocalDpi xmlns:a14="http://schemas.microsoft.com/office/drawing/2010/main" val="0"/>
                        </a:ext>
                      </a:extLst>
                    </a:blip>
                    <a:stretch>
                      <a:fillRect/>
                    </a:stretch>
                  </pic:blipFill>
                  <pic:spPr>
                    <a:xfrm>
                      <a:off x="0" y="0"/>
                      <a:ext cx="3024000" cy="2063306"/>
                    </a:xfrm>
                    <a:prstGeom prst="rect">
                      <a:avLst/>
                    </a:prstGeom>
                    <a:ln w="3175">
                      <a:solidFill>
                        <a:schemeClr val="tx1"/>
                      </a:solidFill>
                    </a:ln>
                  </pic:spPr>
                </pic:pic>
              </a:graphicData>
            </a:graphic>
          </wp:inline>
        </w:drawing>
      </w:r>
    </w:p>
    <w:p w14:paraId="18351CD0" w14:textId="3456786D" w:rsidR="00310B60" w:rsidRPr="00962193" w:rsidRDefault="00310B60" w:rsidP="00310B60">
      <w:pPr>
        <w:pStyle w:val="Caption"/>
        <w:jc w:val="center"/>
        <w:rPr>
          <w:rFonts w:ascii="Times New Roman" w:hAnsi="Times New Roman" w:cs="Times New Roman"/>
          <w:i w:val="0"/>
          <w:iCs w:val="0"/>
          <w:color w:val="auto"/>
          <w:sz w:val="20"/>
          <w:szCs w:val="20"/>
        </w:rPr>
      </w:pPr>
      <w:bookmarkStart w:id="1245" w:name="_Toc128133768"/>
      <w:r w:rsidRPr="00F753B2">
        <w:rPr>
          <w:rFonts w:ascii="Times New Roman" w:hAnsi="Times New Roman" w:cs="Times New Roman"/>
          <w:i w:val="0"/>
          <w:iCs w:val="0"/>
          <w:color w:val="auto"/>
          <w:sz w:val="20"/>
          <w:szCs w:val="20"/>
        </w:rPr>
        <w:t xml:space="preserve">Figure </w:t>
      </w:r>
      <w:r w:rsidRPr="00F753B2">
        <w:rPr>
          <w:rFonts w:ascii="Times New Roman" w:hAnsi="Times New Roman" w:cs="Times New Roman"/>
          <w:i w:val="0"/>
          <w:iCs w:val="0"/>
          <w:color w:val="auto"/>
          <w:sz w:val="20"/>
          <w:szCs w:val="20"/>
        </w:rPr>
        <w:fldChar w:fldCharType="begin"/>
      </w:r>
      <w:r w:rsidRPr="00F753B2">
        <w:rPr>
          <w:rFonts w:ascii="Times New Roman" w:hAnsi="Times New Roman" w:cs="Times New Roman"/>
          <w:i w:val="0"/>
          <w:iCs w:val="0"/>
          <w:color w:val="auto"/>
          <w:sz w:val="20"/>
          <w:szCs w:val="20"/>
        </w:rPr>
        <w:instrText xml:space="preserve"> SEQ Figure \* ARABIC </w:instrText>
      </w:r>
      <w:r w:rsidRPr="00F753B2">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28</w:t>
      </w:r>
      <w:r w:rsidRPr="00F753B2">
        <w:rPr>
          <w:rFonts w:ascii="Times New Roman" w:hAnsi="Times New Roman" w:cs="Times New Roman"/>
          <w:i w:val="0"/>
          <w:iCs w:val="0"/>
          <w:color w:val="auto"/>
          <w:sz w:val="20"/>
          <w:szCs w:val="20"/>
        </w:rPr>
        <w:fldChar w:fldCharType="end"/>
      </w:r>
      <w:r w:rsidRPr="00F753B2">
        <w:rPr>
          <w:rFonts w:ascii="Times New Roman" w:hAnsi="Times New Roman" w:cs="Times New Roman"/>
          <w:i w:val="0"/>
          <w:iCs w:val="0"/>
          <w:color w:val="auto"/>
          <w:sz w:val="20"/>
          <w:szCs w:val="20"/>
        </w:rPr>
        <w:t>.</w:t>
      </w:r>
      <w:r w:rsidR="00F753B2" w:rsidRPr="00F753B2">
        <w:t xml:space="preserve"> </w:t>
      </w:r>
      <w:r w:rsidR="00F753B2" w:rsidRPr="00F753B2">
        <w:rPr>
          <w:rFonts w:ascii="Times New Roman" w:hAnsi="Times New Roman" w:cs="Times New Roman"/>
          <w:i w:val="0"/>
          <w:iCs w:val="0"/>
          <w:color w:val="auto"/>
          <w:sz w:val="20"/>
          <w:szCs w:val="20"/>
        </w:rPr>
        <w:t xml:space="preserve">Create a color-coded </w:t>
      </w:r>
      <w:proofErr w:type="gramStart"/>
      <w:r w:rsidR="00F753B2" w:rsidRPr="00F753B2">
        <w:rPr>
          <w:rFonts w:ascii="Times New Roman" w:hAnsi="Times New Roman" w:cs="Times New Roman"/>
          <w:i w:val="0"/>
          <w:iCs w:val="0"/>
          <w:color w:val="auto"/>
          <w:sz w:val="20"/>
          <w:szCs w:val="20"/>
        </w:rPr>
        <w:t>badge</w:t>
      </w:r>
      <w:bookmarkEnd w:id="1245"/>
      <w:proofErr w:type="gramEnd"/>
    </w:p>
    <w:p w14:paraId="489F0BCA" w14:textId="77777777" w:rsidR="00310B60" w:rsidRDefault="00310B60" w:rsidP="00310B60">
      <w:pPr>
        <w:keepNext/>
        <w:spacing w:line="240" w:lineRule="auto"/>
        <w:jc w:val="center"/>
      </w:pPr>
      <w:r>
        <w:rPr>
          <w:rFonts w:ascii="Times New Roman" w:hAnsi="Times New Roman" w:cs="Times New Roman"/>
          <w:b/>
          <w:noProof/>
          <w:sz w:val="24"/>
          <w:szCs w:val="24"/>
        </w:rPr>
        <w:drawing>
          <wp:inline distT="0" distB="0" distL="0" distR="0" wp14:anchorId="48D0E157" wp14:editId="160C52F2">
            <wp:extent cx="3024000" cy="2063307"/>
            <wp:effectExtent l="12700" t="12700" r="1143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2">
                      <a:extLst>
                        <a:ext uri="{28A0092B-C50C-407E-A947-70E740481C1C}">
                          <a14:useLocalDpi xmlns:a14="http://schemas.microsoft.com/office/drawing/2010/main" val="0"/>
                        </a:ext>
                      </a:extLst>
                    </a:blip>
                    <a:stretch>
                      <a:fillRect/>
                    </a:stretch>
                  </pic:blipFill>
                  <pic:spPr>
                    <a:xfrm>
                      <a:off x="0" y="0"/>
                      <a:ext cx="3024000" cy="2063307"/>
                    </a:xfrm>
                    <a:prstGeom prst="rect">
                      <a:avLst/>
                    </a:prstGeom>
                    <a:ln w="3175">
                      <a:solidFill>
                        <a:schemeClr val="tx1"/>
                      </a:solidFill>
                    </a:ln>
                  </pic:spPr>
                </pic:pic>
              </a:graphicData>
            </a:graphic>
          </wp:inline>
        </w:drawing>
      </w:r>
    </w:p>
    <w:p w14:paraId="18940F04" w14:textId="0296F8CA" w:rsidR="00310B60" w:rsidRPr="00424A65" w:rsidRDefault="00310B60" w:rsidP="00310B60">
      <w:pPr>
        <w:pStyle w:val="Caption"/>
        <w:jc w:val="center"/>
        <w:rPr>
          <w:rFonts w:asciiTheme="majorBidi" w:hAnsiTheme="majorBidi" w:cstheme="majorBidi"/>
          <w:b/>
          <w:i w:val="0"/>
          <w:iCs w:val="0"/>
          <w:color w:val="auto"/>
          <w:sz w:val="28"/>
          <w:szCs w:val="28"/>
        </w:rPr>
      </w:pPr>
      <w:bookmarkStart w:id="1246" w:name="_Toc128133769"/>
      <w:r w:rsidRPr="00F753B2">
        <w:rPr>
          <w:rFonts w:asciiTheme="majorBidi" w:hAnsiTheme="majorBidi" w:cstheme="majorBidi"/>
          <w:i w:val="0"/>
          <w:iCs w:val="0"/>
          <w:color w:val="auto"/>
          <w:sz w:val="20"/>
          <w:szCs w:val="20"/>
        </w:rPr>
        <w:t xml:space="preserve">Figure </w:t>
      </w:r>
      <w:r w:rsidRPr="00F753B2">
        <w:rPr>
          <w:rFonts w:asciiTheme="majorBidi" w:hAnsiTheme="majorBidi" w:cstheme="majorBidi"/>
          <w:i w:val="0"/>
          <w:iCs w:val="0"/>
          <w:color w:val="auto"/>
          <w:sz w:val="20"/>
          <w:szCs w:val="20"/>
        </w:rPr>
        <w:fldChar w:fldCharType="begin"/>
      </w:r>
      <w:r w:rsidRPr="00F753B2">
        <w:rPr>
          <w:rFonts w:asciiTheme="majorBidi" w:hAnsiTheme="majorBidi" w:cstheme="majorBidi"/>
          <w:i w:val="0"/>
          <w:iCs w:val="0"/>
          <w:color w:val="auto"/>
          <w:sz w:val="20"/>
          <w:szCs w:val="20"/>
        </w:rPr>
        <w:instrText xml:space="preserve"> SEQ Figure \* ARABIC </w:instrText>
      </w:r>
      <w:r w:rsidRPr="00F753B2">
        <w:rPr>
          <w:rFonts w:asciiTheme="majorBidi" w:hAnsiTheme="majorBidi" w:cstheme="majorBidi"/>
          <w:i w:val="0"/>
          <w:iCs w:val="0"/>
          <w:color w:val="auto"/>
          <w:sz w:val="20"/>
          <w:szCs w:val="20"/>
        </w:rPr>
        <w:fldChar w:fldCharType="separate"/>
      </w:r>
      <w:r w:rsidR="00C02976">
        <w:rPr>
          <w:rFonts w:asciiTheme="majorBidi" w:hAnsiTheme="majorBidi" w:cstheme="majorBidi"/>
          <w:i w:val="0"/>
          <w:iCs w:val="0"/>
          <w:noProof/>
          <w:color w:val="auto"/>
          <w:sz w:val="20"/>
          <w:szCs w:val="20"/>
        </w:rPr>
        <w:t>29</w:t>
      </w:r>
      <w:r w:rsidRPr="00F753B2">
        <w:rPr>
          <w:rFonts w:asciiTheme="majorBidi" w:hAnsiTheme="majorBidi" w:cstheme="majorBidi"/>
          <w:i w:val="0"/>
          <w:iCs w:val="0"/>
          <w:color w:val="auto"/>
          <w:sz w:val="20"/>
          <w:szCs w:val="20"/>
        </w:rPr>
        <w:fldChar w:fldCharType="end"/>
      </w:r>
      <w:r w:rsidR="00F753B2" w:rsidRPr="00F753B2">
        <w:rPr>
          <w:rFonts w:asciiTheme="majorBidi" w:hAnsiTheme="majorBidi" w:cstheme="majorBidi"/>
          <w:i w:val="0"/>
          <w:iCs w:val="0"/>
          <w:color w:val="auto"/>
          <w:sz w:val="20"/>
          <w:szCs w:val="20"/>
        </w:rPr>
        <w:t>.</w:t>
      </w:r>
      <w:r w:rsidR="00F753B2" w:rsidRPr="00F753B2">
        <w:t xml:space="preserve"> </w:t>
      </w:r>
      <w:r w:rsidR="00F753B2" w:rsidRPr="00F753B2">
        <w:rPr>
          <w:rFonts w:asciiTheme="majorBidi" w:hAnsiTheme="majorBidi" w:cstheme="majorBidi"/>
          <w:i w:val="0"/>
          <w:iCs w:val="0"/>
          <w:color w:val="auto"/>
          <w:sz w:val="20"/>
          <w:szCs w:val="20"/>
        </w:rPr>
        <w:t>Creat</w:t>
      </w:r>
      <w:r w:rsidR="00BE6494">
        <w:rPr>
          <w:rFonts w:asciiTheme="majorBidi" w:hAnsiTheme="majorBidi" w:cstheme="majorBidi"/>
          <w:i w:val="0"/>
          <w:iCs w:val="0"/>
          <w:color w:val="auto"/>
          <w:sz w:val="20"/>
          <w:szCs w:val="20"/>
        </w:rPr>
        <w:t>e</w:t>
      </w:r>
      <w:r w:rsidR="00F753B2" w:rsidRPr="00F753B2">
        <w:rPr>
          <w:rFonts w:asciiTheme="majorBidi" w:hAnsiTheme="majorBidi" w:cstheme="majorBidi"/>
          <w:i w:val="0"/>
          <w:iCs w:val="0"/>
          <w:color w:val="auto"/>
          <w:sz w:val="20"/>
          <w:szCs w:val="20"/>
        </w:rPr>
        <w:t xml:space="preserve"> a 'No Estimate' Badge"</w:t>
      </w:r>
      <w:bookmarkEnd w:id="1246"/>
    </w:p>
    <w:p w14:paraId="0310BCA3" w14:textId="77777777" w:rsidR="00310B60" w:rsidRDefault="00310B60" w:rsidP="00310B60">
      <w:pPr>
        <w:keepNext/>
        <w:spacing w:line="240" w:lineRule="auto"/>
        <w:jc w:val="center"/>
      </w:pPr>
      <w:r>
        <w:rPr>
          <w:rFonts w:ascii="Times New Roman" w:hAnsi="Times New Roman" w:cs="Times New Roman"/>
          <w:b/>
          <w:noProof/>
          <w:sz w:val="24"/>
          <w:szCs w:val="24"/>
        </w:rPr>
        <w:drawing>
          <wp:inline distT="0" distB="0" distL="0" distR="0" wp14:anchorId="0F60040B" wp14:editId="39B36C0B">
            <wp:extent cx="3022731" cy="2062441"/>
            <wp:effectExtent l="12700" t="12700" r="1270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3">
                      <a:extLst>
                        <a:ext uri="{28A0092B-C50C-407E-A947-70E740481C1C}">
                          <a14:useLocalDpi xmlns:a14="http://schemas.microsoft.com/office/drawing/2010/main" val="0"/>
                        </a:ext>
                      </a:extLst>
                    </a:blip>
                    <a:stretch>
                      <a:fillRect/>
                    </a:stretch>
                  </pic:blipFill>
                  <pic:spPr>
                    <a:xfrm>
                      <a:off x="0" y="0"/>
                      <a:ext cx="3038311" cy="2073071"/>
                    </a:xfrm>
                    <a:prstGeom prst="rect">
                      <a:avLst/>
                    </a:prstGeom>
                    <a:ln w="3175">
                      <a:solidFill>
                        <a:schemeClr val="tx1"/>
                      </a:solidFill>
                    </a:ln>
                  </pic:spPr>
                </pic:pic>
              </a:graphicData>
            </a:graphic>
          </wp:inline>
        </w:drawing>
      </w:r>
    </w:p>
    <w:p w14:paraId="342164D3" w14:textId="70DB92A5" w:rsidR="00310B60" w:rsidRPr="005671A6" w:rsidRDefault="00310B60" w:rsidP="00310B60">
      <w:pPr>
        <w:pStyle w:val="Caption"/>
        <w:jc w:val="center"/>
        <w:rPr>
          <w:ins w:id="1247" w:author="رزان الدوسري ID 443203966" w:date="2023-02-10T03:09:00Z"/>
          <w:rFonts w:ascii="Times New Roman" w:hAnsi="Times New Roman" w:cs="Times New Roman"/>
          <w:b/>
          <w:i w:val="0"/>
          <w:iCs w:val="0"/>
          <w:color w:val="auto"/>
          <w:sz w:val="20"/>
          <w:szCs w:val="20"/>
        </w:rPr>
      </w:pPr>
      <w:bookmarkStart w:id="1248" w:name="_Toc128133770"/>
      <w:r w:rsidRPr="00BE6494">
        <w:rPr>
          <w:rFonts w:ascii="Times New Roman" w:hAnsi="Times New Roman" w:cs="Times New Roman"/>
          <w:i w:val="0"/>
          <w:iCs w:val="0"/>
          <w:color w:val="auto"/>
          <w:sz w:val="20"/>
          <w:szCs w:val="20"/>
        </w:rPr>
        <w:t xml:space="preserve">Figure </w:t>
      </w:r>
      <w:r w:rsidRPr="00BE6494">
        <w:rPr>
          <w:rFonts w:ascii="Times New Roman" w:hAnsi="Times New Roman" w:cs="Times New Roman"/>
          <w:i w:val="0"/>
          <w:iCs w:val="0"/>
          <w:color w:val="auto"/>
          <w:sz w:val="20"/>
          <w:szCs w:val="20"/>
        </w:rPr>
        <w:fldChar w:fldCharType="begin"/>
      </w:r>
      <w:r w:rsidRPr="00BE6494">
        <w:rPr>
          <w:rFonts w:ascii="Times New Roman" w:hAnsi="Times New Roman" w:cs="Times New Roman"/>
          <w:i w:val="0"/>
          <w:iCs w:val="0"/>
          <w:color w:val="auto"/>
          <w:sz w:val="20"/>
          <w:szCs w:val="20"/>
        </w:rPr>
        <w:instrText xml:space="preserve"> SEQ Figure \* ARABIC </w:instrText>
      </w:r>
      <w:r w:rsidRPr="00BE6494">
        <w:rPr>
          <w:rFonts w:ascii="Times New Roman" w:hAnsi="Times New Roman" w:cs="Times New Roman"/>
          <w:i w:val="0"/>
          <w:iCs w:val="0"/>
          <w:color w:val="auto"/>
          <w:sz w:val="20"/>
          <w:szCs w:val="20"/>
        </w:rPr>
        <w:fldChar w:fldCharType="separate"/>
      </w:r>
      <w:r w:rsidR="00C02976">
        <w:rPr>
          <w:rFonts w:ascii="Times New Roman" w:hAnsi="Times New Roman" w:cs="Times New Roman"/>
          <w:i w:val="0"/>
          <w:iCs w:val="0"/>
          <w:noProof/>
          <w:color w:val="auto"/>
          <w:sz w:val="20"/>
          <w:szCs w:val="20"/>
        </w:rPr>
        <w:t>30</w:t>
      </w:r>
      <w:r w:rsidRPr="00BE6494">
        <w:rPr>
          <w:rFonts w:ascii="Times New Roman" w:hAnsi="Times New Roman" w:cs="Times New Roman"/>
          <w:i w:val="0"/>
          <w:iCs w:val="0"/>
          <w:color w:val="auto"/>
          <w:sz w:val="20"/>
          <w:szCs w:val="20"/>
        </w:rPr>
        <w:fldChar w:fldCharType="end"/>
      </w:r>
      <w:r w:rsidRPr="00BE6494">
        <w:rPr>
          <w:rFonts w:ascii="Times New Roman" w:hAnsi="Times New Roman" w:cs="Times New Roman"/>
          <w:i w:val="0"/>
          <w:iCs w:val="0"/>
          <w:color w:val="auto"/>
          <w:sz w:val="20"/>
          <w:szCs w:val="20"/>
        </w:rPr>
        <w:t>.</w:t>
      </w:r>
      <w:r w:rsidR="001D5C6B" w:rsidRPr="00BE6494">
        <w:rPr>
          <w:rFonts w:asciiTheme="majorBidi" w:hAnsiTheme="majorBidi" w:cstheme="majorBidi"/>
          <w:i w:val="0"/>
          <w:iCs w:val="0"/>
          <w:color w:val="auto"/>
          <w:sz w:val="20"/>
          <w:szCs w:val="20"/>
        </w:rPr>
        <w:t xml:space="preserve"> </w:t>
      </w:r>
      <w:r w:rsidR="00F753B2" w:rsidRPr="00BE6494">
        <w:rPr>
          <w:rFonts w:asciiTheme="majorBidi" w:hAnsiTheme="majorBidi" w:cstheme="majorBidi"/>
          <w:i w:val="0"/>
          <w:iCs w:val="0"/>
          <w:color w:val="auto"/>
          <w:sz w:val="20"/>
          <w:szCs w:val="20"/>
        </w:rPr>
        <w:t>Creat</w:t>
      </w:r>
      <w:r w:rsidR="00BE6494" w:rsidRPr="00BE6494">
        <w:rPr>
          <w:rFonts w:asciiTheme="majorBidi" w:hAnsiTheme="majorBidi" w:cstheme="majorBidi"/>
          <w:i w:val="0"/>
          <w:iCs w:val="0"/>
          <w:color w:val="auto"/>
          <w:sz w:val="20"/>
          <w:szCs w:val="20"/>
        </w:rPr>
        <w:t>e</w:t>
      </w:r>
      <w:r w:rsidR="00F753B2" w:rsidRPr="00BE6494">
        <w:rPr>
          <w:rFonts w:asciiTheme="majorBidi" w:hAnsiTheme="majorBidi" w:cstheme="majorBidi"/>
          <w:i w:val="0"/>
          <w:iCs w:val="0"/>
          <w:color w:val="auto"/>
          <w:sz w:val="20"/>
          <w:szCs w:val="20"/>
        </w:rPr>
        <w:t xml:space="preserve"> a UX methods progress </w:t>
      </w:r>
      <w:proofErr w:type="gramStart"/>
      <w:r w:rsidR="00F753B2" w:rsidRPr="00BE6494">
        <w:rPr>
          <w:rFonts w:asciiTheme="majorBidi" w:hAnsiTheme="majorBidi" w:cstheme="majorBidi"/>
          <w:i w:val="0"/>
          <w:iCs w:val="0"/>
          <w:color w:val="auto"/>
          <w:sz w:val="20"/>
          <w:szCs w:val="20"/>
        </w:rPr>
        <w:t>badge</w:t>
      </w:r>
      <w:bookmarkEnd w:id="1248"/>
      <w:proofErr w:type="gramEnd"/>
    </w:p>
    <w:p w14:paraId="7DE2779E" w14:textId="77777777" w:rsidR="002620A8" w:rsidRDefault="002620A8">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0025C18F" w14:textId="04564D5C" w:rsidR="00310B60" w:rsidRDefault="00310B60" w:rsidP="00310B60">
      <w:pPr>
        <w:rPr>
          <w:rFonts w:ascii="Times New Roman" w:hAnsi="Times New Roman" w:cs="Times New Roman"/>
          <w:b/>
          <w:sz w:val="24"/>
          <w:szCs w:val="24"/>
        </w:rPr>
      </w:pPr>
      <w:ins w:id="1249" w:author="رزان الدوسري ID 443203966" w:date="2023-02-10T03:06:00Z">
        <w:r>
          <w:rPr>
            <w:rFonts w:ascii="Times New Roman" w:hAnsi="Times New Roman" w:cs="Times New Roman"/>
            <w:b/>
            <w:sz w:val="24"/>
            <w:szCs w:val="24"/>
          </w:rPr>
          <w:t xml:space="preserve">Results of </w:t>
        </w:r>
      </w:ins>
      <w:ins w:id="1250" w:author="رزان الدوسري ID 443203966" w:date="2023-02-10T03:07:00Z">
        <w:r>
          <w:rPr>
            <w:rFonts w:ascii="Times New Roman" w:hAnsi="Times New Roman" w:cs="Times New Roman"/>
            <w:b/>
            <w:sz w:val="24"/>
            <w:szCs w:val="24"/>
          </w:rPr>
          <w:t>the</w:t>
        </w:r>
      </w:ins>
      <w:ins w:id="1251" w:author="رزان الدوسري ID 443203966" w:date="2023-02-10T03:06:00Z">
        <w:r>
          <w:rPr>
            <w:rFonts w:ascii="Times New Roman" w:hAnsi="Times New Roman" w:cs="Times New Roman"/>
            <w:b/>
            <w:sz w:val="24"/>
            <w:szCs w:val="24"/>
          </w:rPr>
          <w:t xml:space="preserve"> Ret</w:t>
        </w:r>
      </w:ins>
      <w:ins w:id="1252" w:author="رزان الدوسري ID 443203966" w:date="2023-02-10T03:07:00Z">
        <w:r>
          <w:rPr>
            <w:rFonts w:ascii="Times New Roman" w:hAnsi="Times New Roman" w:cs="Times New Roman"/>
            <w:b/>
            <w:sz w:val="24"/>
            <w:szCs w:val="24"/>
          </w:rPr>
          <w:t>rospective</w:t>
        </w:r>
      </w:ins>
      <w:ins w:id="1253" w:author="رزان الدوسري ID 443203966" w:date="2023-02-10T03:06:00Z">
        <w:r w:rsidRPr="0065145A">
          <w:rPr>
            <w:rFonts w:ascii="Times New Roman" w:hAnsi="Times New Roman" w:cs="Times New Roman"/>
            <w:b/>
            <w:sz w:val="24"/>
            <w:szCs w:val="24"/>
          </w:rPr>
          <w:t>:</w:t>
        </w:r>
      </w:ins>
    </w:p>
    <w:tbl>
      <w:tblPr>
        <w:tblStyle w:val="TableGrid"/>
        <w:tblW w:w="511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4654"/>
        <w:gridCol w:w="4662"/>
      </w:tblGrid>
      <w:tr w:rsidR="00310B60" w:rsidRPr="00F22B6A" w14:paraId="2F71F747" w14:textId="77777777">
        <w:trPr>
          <w:trHeight w:val="375"/>
          <w:jc w:val="center"/>
          <w:ins w:id="1254" w:author="رزان الدوسري ID 443203966" w:date="2023-02-10T03:07:00Z"/>
        </w:trPr>
        <w:tc>
          <w:tcPr>
            <w:tcW w:w="2498" w:type="pct"/>
            <w:tcBorders>
              <w:top w:val="nil"/>
              <w:bottom w:val="double" w:sz="4" w:space="0" w:color="auto"/>
            </w:tcBorders>
            <w:vAlign w:val="center"/>
          </w:tcPr>
          <w:p w14:paraId="437F3954" w14:textId="77777777" w:rsidR="00310B60" w:rsidRPr="00F22B6A" w:rsidRDefault="00310B60">
            <w:pPr>
              <w:spacing w:before="100" w:after="100" w:line="240" w:lineRule="auto"/>
              <w:jc w:val="center"/>
              <w:rPr>
                <w:ins w:id="1255" w:author="رزان الدوسري ID 443203966" w:date="2023-02-10T03:07:00Z"/>
                <w:rFonts w:ascii="Times New Roman" w:hAnsi="Times New Roman" w:cs="Times New Roman"/>
              </w:rPr>
            </w:pPr>
            <w:r w:rsidRPr="00F22B6A">
              <w:rPr>
                <w:rFonts w:ascii="Times New Roman" w:hAnsi="Times New Roman" w:cs="Times New Roman"/>
              </w:rPr>
              <w:t>WHAT WENT WELL?</w:t>
            </w:r>
          </w:p>
        </w:tc>
        <w:tc>
          <w:tcPr>
            <w:tcW w:w="2502" w:type="pct"/>
            <w:tcBorders>
              <w:top w:val="nil"/>
              <w:bottom w:val="double" w:sz="4" w:space="0" w:color="auto"/>
            </w:tcBorders>
            <w:vAlign w:val="center"/>
          </w:tcPr>
          <w:p w14:paraId="02C73612" w14:textId="77777777" w:rsidR="00310B60" w:rsidRPr="00F22B6A" w:rsidRDefault="00310B60">
            <w:pPr>
              <w:spacing w:before="100" w:after="100" w:line="240" w:lineRule="auto"/>
              <w:jc w:val="center"/>
              <w:rPr>
                <w:ins w:id="1256" w:author="رزان الدوسري ID 443203966" w:date="2023-02-10T03:07:00Z"/>
                <w:rFonts w:ascii="Times New Roman" w:hAnsi="Times New Roman" w:cs="Times New Roman"/>
              </w:rPr>
            </w:pPr>
            <w:r w:rsidRPr="00F22B6A">
              <w:rPr>
                <w:rFonts w:ascii="Times New Roman" w:hAnsi="Times New Roman" w:cs="Times New Roman"/>
              </w:rPr>
              <w:t>WHAT WENT POORLY?</w:t>
            </w:r>
          </w:p>
        </w:tc>
      </w:tr>
      <w:tr w:rsidR="00310B60" w:rsidRPr="00F22B6A" w14:paraId="289BA582" w14:textId="77777777" w:rsidTr="00D777EB">
        <w:trPr>
          <w:trHeight w:val="1133"/>
          <w:jc w:val="center"/>
          <w:ins w:id="1257" w:author="رزان الدوسري ID 443203966" w:date="2023-02-10T03:07:00Z"/>
        </w:trPr>
        <w:tc>
          <w:tcPr>
            <w:tcW w:w="2498" w:type="pct"/>
            <w:tcBorders>
              <w:top w:val="double" w:sz="4" w:space="0" w:color="auto"/>
              <w:bottom w:val="nil"/>
            </w:tcBorders>
          </w:tcPr>
          <w:p w14:paraId="4228351D" w14:textId="5CA84677" w:rsidR="00310B60" w:rsidRPr="00D777EB" w:rsidRDefault="00685B7C" w:rsidP="00D777EB">
            <w:pPr>
              <w:pStyle w:val="ListParagraph"/>
              <w:keepNext/>
              <w:numPr>
                <w:ilvl w:val="0"/>
                <w:numId w:val="37"/>
              </w:numPr>
              <w:spacing w:before="100" w:after="100" w:line="240" w:lineRule="auto"/>
              <w:ind w:left="348"/>
              <w:contextualSpacing w:val="0"/>
              <w:rPr>
                <w:ins w:id="1258" w:author="رزان الدوسري ID 443203966" w:date="2023-02-10T03:07:00Z"/>
                <w:rFonts w:ascii="Times New Roman" w:hAnsi="Times New Roman" w:cs="Times New Roman"/>
                <w:highlight w:val="yellow"/>
              </w:rPr>
            </w:pPr>
            <w:r w:rsidRPr="00685B7C">
              <w:rPr>
                <w:rFonts w:ascii="Times New Roman" w:hAnsi="Times New Roman" w:cs="Times New Roman"/>
                <w:highlight w:val="yellow"/>
              </w:rPr>
              <w:t>………………………….…………………. ………………….…………………. ………………….………………….</w:t>
            </w:r>
          </w:p>
        </w:tc>
        <w:tc>
          <w:tcPr>
            <w:tcW w:w="2502" w:type="pct"/>
            <w:tcBorders>
              <w:top w:val="double" w:sz="4" w:space="0" w:color="auto"/>
              <w:bottom w:val="nil"/>
            </w:tcBorders>
          </w:tcPr>
          <w:p w14:paraId="1B8A6D9B" w14:textId="4533E710" w:rsidR="001070DD" w:rsidRPr="00F22B6A" w:rsidRDefault="00B55C71" w:rsidP="00B55C71">
            <w:pPr>
              <w:pStyle w:val="ListParagraph"/>
              <w:keepNext/>
              <w:numPr>
                <w:ilvl w:val="0"/>
                <w:numId w:val="37"/>
              </w:numPr>
              <w:spacing w:before="100" w:after="100" w:line="240" w:lineRule="auto"/>
              <w:ind w:left="348"/>
              <w:contextualSpacing w:val="0"/>
              <w:rPr>
                <w:ins w:id="1259" w:author="رزان الدوسري ID 443203966" w:date="2023-02-10T03:07:00Z"/>
                <w:rFonts w:ascii="Times New Roman" w:hAnsi="Times New Roman" w:cs="Times New Roman"/>
              </w:rPr>
            </w:pPr>
            <w:r w:rsidRPr="00B55C71">
              <w:rPr>
                <w:rFonts w:ascii="Times New Roman" w:hAnsi="Times New Roman" w:cs="Times New Roman"/>
              </w:rPr>
              <w:t>There were some difficulties that required more debugging time than initially anticipated due to unforeseen complications</w:t>
            </w:r>
          </w:p>
        </w:tc>
      </w:tr>
      <w:tr w:rsidR="00310B60" w:rsidRPr="00F22B6A" w14:paraId="6E6758BC" w14:textId="77777777">
        <w:trPr>
          <w:trHeight w:val="375"/>
          <w:jc w:val="center"/>
          <w:ins w:id="1260" w:author="رزان الدوسري ID 443203966" w:date="2023-02-10T03:07:00Z"/>
        </w:trPr>
        <w:tc>
          <w:tcPr>
            <w:tcW w:w="2498" w:type="pct"/>
            <w:tcBorders>
              <w:top w:val="nil"/>
              <w:bottom w:val="double" w:sz="4" w:space="0" w:color="auto"/>
            </w:tcBorders>
            <w:vAlign w:val="center"/>
          </w:tcPr>
          <w:p w14:paraId="762929AA" w14:textId="77777777" w:rsidR="00310B60" w:rsidRPr="00F22B6A" w:rsidRDefault="00310B60">
            <w:pPr>
              <w:spacing w:before="100" w:after="100" w:line="240" w:lineRule="auto"/>
              <w:jc w:val="center"/>
              <w:rPr>
                <w:ins w:id="1261" w:author="رزان الدوسري ID 443203966" w:date="2023-02-10T03:07:00Z"/>
                <w:rFonts w:ascii="Times New Roman" w:hAnsi="Times New Roman" w:cs="Times New Roman"/>
              </w:rPr>
            </w:pPr>
            <w:r w:rsidRPr="00F22B6A">
              <w:rPr>
                <w:rFonts w:ascii="Times New Roman" w:hAnsi="Times New Roman" w:cs="Times New Roman"/>
              </w:rPr>
              <w:t>WHAT NEW IDEAS DO WE HAVE?</w:t>
            </w:r>
          </w:p>
        </w:tc>
        <w:tc>
          <w:tcPr>
            <w:tcW w:w="2502" w:type="pct"/>
            <w:tcBorders>
              <w:top w:val="nil"/>
              <w:bottom w:val="double" w:sz="4" w:space="0" w:color="auto"/>
            </w:tcBorders>
            <w:vAlign w:val="center"/>
          </w:tcPr>
          <w:p w14:paraId="24305CDD" w14:textId="77777777" w:rsidR="00310B60" w:rsidRPr="00F22B6A" w:rsidRDefault="00310B60">
            <w:pPr>
              <w:spacing w:before="100" w:after="100" w:line="240" w:lineRule="auto"/>
              <w:jc w:val="center"/>
              <w:rPr>
                <w:ins w:id="1262" w:author="رزان الدوسري ID 443203966" w:date="2023-02-10T03:07:00Z"/>
                <w:rFonts w:ascii="Times New Roman" w:hAnsi="Times New Roman" w:cs="Times New Roman"/>
              </w:rPr>
            </w:pPr>
            <w:r w:rsidRPr="00F22B6A">
              <w:rPr>
                <w:rFonts w:ascii="Times New Roman" w:hAnsi="Times New Roman" w:cs="Times New Roman"/>
              </w:rPr>
              <w:t>WHAT ACTIONS WILL WE TAKE?</w:t>
            </w:r>
          </w:p>
        </w:tc>
      </w:tr>
      <w:tr w:rsidR="00310B60" w:rsidRPr="00F22B6A" w14:paraId="55815125" w14:textId="77777777" w:rsidTr="001E22E1">
        <w:trPr>
          <w:trHeight w:val="1212"/>
          <w:jc w:val="center"/>
          <w:ins w:id="1263" w:author="رزان الدوسري ID 443203966" w:date="2023-02-10T03:07:00Z"/>
        </w:trPr>
        <w:tc>
          <w:tcPr>
            <w:tcW w:w="2498" w:type="pct"/>
            <w:tcBorders>
              <w:top w:val="double" w:sz="4" w:space="0" w:color="auto"/>
            </w:tcBorders>
          </w:tcPr>
          <w:p w14:paraId="0DC404F5" w14:textId="71CCBCDC" w:rsidR="00310B60" w:rsidRPr="001E22E1" w:rsidRDefault="00685B7C" w:rsidP="001E22E1">
            <w:pPr>
              <w:pStyle w:val="ListParagraph"/>
              <w:keepNext/>
              <w:numPr>
                <w:ilvl w:val="0"/>
                <w:numId w:val="37"/>
              </w:numPr>
              <w:spacing w:before="100" w:after="100" w:line="240" w:lineRule="auto"/>
              <w:ind w:left="348"/>
              <w:contextualSpacing w:val="0"/>
              <w:rPr>
                <w:ins w:id="1264" w:author="رزان الدوسري ID 443203966" w:date="2023-02-10T03:07:00Z"/>
                <w:rFonts w:ascii="Times New Roman" w:hAnsi="Times New Roman" w:cs="Times New Roman"/>
                <w:highlight w:val="yellow"/>
              </w:rPr>
            </w:pPr>
            <w:r w:rsidRPr="00685B7C">
              <w:rPr>
                <w:rFonts w:ascii="Times New Roman" w:hAnsi="Times New Roman" w:cs="Times New Roman"/>
                <w:highlight w:val="yellow"/>
              </w:rPr>
              <w:t>………………………….…………………. ………………….…………………. ………………….………………….</w:t>
            </w:r>
          </w:p>
        </w:tc>
        <w:tc>
          <w:tcPr>
            <w:tcW w:w="2502" w:type="pct"/>
            <w:tcBorders>
              <w:top w:val="double" w:sz="4" w:space="0" w:color="auto"/>
            </w:tcBorders>
          </w:tcPr>
          <w:p w14:paraId="33FEEAC5" w14:textId="7B4181E2" w:rsidR="00310B60" w:rsidRPr="001E22E1" w:rsidRDefault="00685B7C" w:rsidP="001E22E1">
            <w:pPr>
              <w:pStyle w:val="ListParagraph"/>
              <w:keepNext/>
              <w:numPr>
                <w:ilvl w:val="0"/>
                <w:numId w:val="37"/>
              </w:numPr>
              <w:spacing w:before="100" w:after="100" w:line="240" w:lineRule="auto"/>
              <w:ind w:left="348"/>
              <w:contextualSpacing w:val="0"/>
              <w:rPr>
                <w:ins w:id="1265" w:author="رزان الدوسري ID 443203966" w:date="2023-02-10T03:07:00Z"/>
                <w:rFonts w:ascii="Times New Roman" w:hAnsi="Times New Roman" w:cs="Times New Roman"/>
                <w:highlight w:val="yellow"/>
              </w:rPr>
            </w:pPr>
            <w:r w:rsidRPr="00685B7C">
              <w:rPr>
                <w:rFonts w:ascii="Times New Roman" w:hAnsi="Times New Roman" w:cs="Times New Roman"/>
                <w:highlight w:val="yellow"/>
              </w:rPr>
              <w:t>………………………….…………………. ………………….…………………. ………………….………………….</w:t>
            </w:r>
          </w:p>
        </w:tc>
      </w:tr>
    </w:tbl>
    <w:p w14:paraId="4F46A5E6" w14:textId="21A130C8" w:rsidR="009C1E47" w:rsidRPr="002620A8" w:rsidRDefault="00310B60" w:rsidP="002620A8">
      <w:pPr>
        <w:pStyle w:val="Caption"/>
        <w:spacing w:before="100" w:line="360" w:lineRule="auto"/>
        <w:jc w:val="center"/>
        <w:rPr>
          <w:rFonts w:ascii="Times New Roman" w:hAnsi="Times New Roman" w:cs="Times New Roman"/>
          <w:b/>
          <w:i w:val="0"/>
          <w:iCs w:val="0"/>
          <w:color w:val="auto"/>
          <w:sz w:val="28"/>
          <w:szCs w:val="28"/>
        </w:rPr>
      </w:pPr>
      <w:bookmarkStart w:id="1266" w:name="_Toc127569284"/>
      <w:r w:rsidRPr="00F42EB9">
        <w:rPr>
          <w:rFonts w:ascii="Times New Roman" w:hAnsi="Times New Roman" w:cs="Times New Roman"/>
          <w:i w:val="0"/>
          <w:iCs w:val="0"/>
          <w:color w:val="auto"/>
          <w:sz w:val="20"/>
          <w:szCs w:val="20"/>
        </w:rPr>
        <w:t xml:space="preserve">Table </w:t>
      </w:r>
      <w:r>
        <w:rPr>
          <w:rFonts w:ascii="Times New Roman" w:hAnsi="Times New Roman" w:cs="Times New Roman"/>
          <w:i w:val="0"/>
          <w:iCs w:val="0"/>
          <w:color w:val="auto"/>
          <w:sz w:val="20"/>
          <w:szCs w:val="20"/>
        </w:rPr>
        <w:fldChar w:fldCharType="begin"/>
      </w:r>
      <w:r>
        <w:rPr>
          <w:rFonts w:ascii="Times New Roman" w:hAnsi="Times New Roman" w:cs="Times New Roman"/>
          <w:i w:val="0"/>
          <w:iCs w:val="0"/>
          <w:color w:val="auto"/>
          <w:sz w:val="20"/>
          <w:szCs w:val="20"/>
        </w:rPr>
        <w:instrText xml:space="preserve"> SEQ Table \* ARABIC </w:instrText>
      </w:r>
      <w:r>
        <w:rPr>
          <w:rFonts w:ascii="Times New Roman" w:hAnsi="Times New Roman" w:cs="Times New Roman"/>
          <w:i w:val="0"/>
          <w:iCs w:val="0"/>
          <w:color w:val="auto"/>
          <w:sz w:val="20"/>
          <w:szCs w:val="20"/>
        </w:rPr>
        <w:fldChar w:fldCharType="separate"/>
      </w:r>
      <w:r w:rsidR="001F1F2C">
        <w:rPr>
          <w:rFonts w:ascii="Times New Roman" w:hAnsi="Times New Roman" w:cs="Times New Roman"/>
          <w:i w:val="0"/>
          <w:iCs w:val="0"/>
          <w:noProof/>
          <w:color w:val="auto"/>
          <w:sz w:val="20"/>
          <w:szCs w:val="20"/>
        </w:rPr>
        <w:t>13</w:t>
      </w:r>
      <w:r>
        <w:rPr>
          <w:rFonts w:ascii="Times New Roman" w:hAnsi="Times New Roman" w:cs="Times New Roman"/>
          <w:i w:val="0"/>
          <w:iCs w:val="0"/>
          <w:color w:val="auto"/>
          <w:sz w:val="20"/>
          <w:szCs w:val="20"/>
        </w:rPr>
        <w:fldChar w:fldCharType="end"/>
      </w:r>
      <w:r w:rsidRPr="00F42EB9">
        <w:rPr>
          <w:rFonts w:ascii="Times New Roman" w:hAnsi="Times New Roman" w:cs="Times New Roman"/>
          <w:i w:val="0"/>
          <w:iCs w:val="0"/>
          <w:color w:val="auto"/>
          <w:sz w:val="20"/>
          <w:szCs w:val="20"/>
        </w:rPr>
        <w:t xml:space="preserve">.Sprint Retrospective of sprint </w:t>
      </w:r>
      <w:r>
        <w:rPr>
          <w:rFonts w:ascii="Times New Roman" w:hAnsi="Times New Roman" w:cs="Times New Roman"/>
          <w:i w:val="0"/>
          <w:iCs w:val="0"/>
          <w:color w:val="auto"/>
          <w:sz w:val="20"/>
          <w:szCs w:val="20"/>
        </w:rPr>
        <w:t>4</w:t>
      </w:r>
      <w:bookmarkEnd w:id="1266"/>
    </w:p>
    <w:p w14:paraId="383C0D42" w14:textId="52DBA49B" w:rsidR="00310B60" w:rsidRDefault="00310B60" w:rsidP="00310B60">
      <w:pPr>
        <w:rPr>
          <w:ins w:id="1267" w:author="رزان الدوسري ID 443203966" w:date="2023-02-10T03:09:00Z"/>
          <w:rFonts w:ascii="Times New Roman" w:hAnsi="Times New Roman" w:cs="Times New Roman"/>
          <w:b/>
          <w:sz w:val="24"/>
          <w:szCs w:val="24"/>
        </w:rPr>
      </w:pPr>
      <w:ins w:id="1268" w:author="رزان الدوسري ID 443203966" w:date="2023-02-10T03:09:00Z">
        <w:r>
          <w:rPr>
            <w:rFonts w:ascii="Times New Roman" w:hAnsi="Times New Roman" w:cs="Times New Roman"/>
            <w:b/>
            <w:sz w:val="24"/>
            <w:szCs w:val="24"/>
          </w:rPr>
          <w:t>Sprint Burndown chart</w:t>
        </w:r>
        <w:r w:rsidRPr="0065145A">
          <w:rPr>
            <w:rFonts w:ascii="Times New Roman" w:hAnsi="Times New Roman" w:cs="Times New Roman"/>
            <w:b/>
            <w:sz w:val="24"/>
            <w:szCs w:val="24"/>
          </w:rPr>
          <w:t>:</w:t>
        </w:r>
      </w:ins>
    </w:p>
    <w:p w14:paraId="72D566A1" w14:textId="77777777" w:rsidR="00310B60" w:rsidRDefault="00310B60" w:rsidP="00310B60">
      <w:pPr>
        <w:keepNext/>
        <w:tabs>
          <w:tab w:val="left" w:pos="2150"/>
        </w:tabs>
        <w:jc w:val="center"/>
      </w:pPr>
      <w:r>
        <w:fldChar w:fldCharType="begin"/>
      </w:r>
      <w:r>
        <w:instrText xml:space="preserve"> INCLUDEPICTURE "/Users/razan/Library/Group Containers/UBF8T346G9.ms/WebArchiveCopyPasteTempFiles/com.microsoft.Word/burndown-chart-example.png" \* MERGEFORMATINET </w:instrText>
      </w:r>
      <w:r>
        <w:fldChar w:fldCharType="separate"/>
      </w:r>
      <w:r>
        <w:rPr>
          <w:noProof/>
        </w:rPr>
        <w:drawing>
          <wp:inline distT="0" distB="0" distL="0" distR="0" wp14:anchorId="012D54C8" wp14:editId="6002AACE">
            <wp:extent cx="4124311" cy="2521600"/>
            <wp:effectExtent l="0" t="0" r="381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124311" cy="2521600"/>
                    </a:xfrm>
                    <a:prstGeom prst="rect">
                      <a:avLst/>
                    </a:prstGeom>
                    <a:noFill/>
                    <a:ln>
                      <a:noFill/>
                    </a:ln>
                  </pic:spPr>
                </pic:pic>
              </a:graphicData>
            </a:graphic>
          </wp:inline>
        </w:drawing>
      </w:r>
      <w:r>
        <w:fldChar w:fldCharType="end"/>
      </w:r>
    </w:p>
    <w:p w14:paraId="7FCF1D87" w14:textId="579F3661" w:rsidR="00310B60" w:rsidRPr="00D35FAD" w:rsidRDefault="00310B60" w:rsidP="00310B60">
      <w:pPr>
        <w:pStyle w:val="Caption"/>
        <w:jc w:val="center"/>
        <w:rPr>
          <w:ins w:id="1269" w:author="رزان الدوسري ID 443203966" w:date="2023-02-10T03:06:00Z"/>
          <w:rFonts w:ascii="Times New Roman" w:hAnsi="Times New Roman" w:cs="Times New Roman"/>
          <w:i w:val="0"/>
          <w:iCs w:val="0"/>
          <w:color w:val="auto"/>
          <w:sz w:val="20"/>
          <w:szCs w:val="20"/>
        </w:rPr>
      </w:pPr>
      <w:bookmarkStart w:id="1270" w:name="_Toc128133771"/>
      <w:r w:rsidRPr="00971325">
        <w:rPr>
          <w:rFonts w:ascii="Times New Roman" w:hAnsi="Times New Roman" w:cs="Times New Roman"/>
          <w:i w:val="0"/>
          <w:iCs w:val="0"/>
          <w:color w:val="auto"/>
          <w:sz w:val="20"/>
          <w:szCs w:val="20"/>
        </w:rPr>
        <w:t xml:space="preserve">Figure </w:t>
      </w:r>
      <w:r w:rsidRPr="00971325">
        <w:rPr>
          <w:rFonts w:ascii="Times New Roman" w:hAnsi="Times New Roman" w:cs="Times New Roman"/>
          <w:i w:val="0"/>
          <w:iCs w:val="0"/>
          <w:color w:val="auto"/>
          <w:sz w:val="20"/>
          <w:szCs w:val="20"/>
        </w:rPr>
        <w:fldChar w:fldCharType="begin"/>
      </w:r>
      <w:r w:rsidRPr="00971325">
        <w:rPr>
          <w:rFonts w:ascii="Times New Roman" w:hAnsi="Times New Roman" w:cs="Times New Roman"/>
          <w:i w:val="0"/>
          <w:iCs w:val="0"/>
          <w:color w:val="auto"/>
          <w:sz w:val="20"/>
          <w:szCs w:val="20"/>
        </w:rPr>
        <w:instrText xml:space="preserve"> SEQ Figure \* ARABIC </w:instrText>
      </w:r>
      <w:r w:rsidRPr="00971325">
        <w:rPr>
          <w:rFonts w:ascii="Times New Roman" w:hAnsi="Times New Roman" w:cs="Times New Roman"/>
          <w:i w:val="0"/>
          <w:iCs w:val="0"/>
          <w:color w:val="auto"/>
          <w:sz w:val="20"/>
          <w:szCs w:val="20"/>
        </w:rPr>
        <w:fldChar w:fldCharType="separate"/>
      </w:r>
      <w:r w:rsidR="00C02976" w:rsidRPr="00971325">
        <w:rPr>
          <w:rFonts w:ascii="Times New Roman" w:hAnsi="Times New Roman" w:cs="Times New Roman"/>
          <w:i w:val="0"/>
          <w:iCs w:val="0"/>
          <w:color w:val="auto"/>
          <w:sz w:val="20"/>
          <w:szCs w:val="20"/>
        </w:rPr>
        <w:t>31</w:t>
      </w:r>
      <w:r w:rsidRPr="00971325">
        <w:rPr>
          <w:rFonts w:ascii="Times New Roman" w:hAnsi="Times New Roman" w:cs="Times New Roman"/>
          <w:i w:val="0"/>
          <w:iCs w:val="0"/>
          <w:color w:val="auto"/>
          <w:sz w:val="20"/>
          <w:szCs w:val="20"/>
        </w:rPr>
        <w:fldChar w:fldCharType="end"/>
      </w:r>
      <w:r w:rsidRPr="00971325">
        <w:rPr>
          <w:rFonts w:ascii="Times New Roman" w:hAnsi="Times New Roman" w:cs="Times New Roman"/>
          <w:i w:val="0"/>
          <w:iCs w:val="0"/>
          <w:color w:val="auto"/>
          <w:sz w:val="20"/>
          <w:szCs w:val="20"/>
        </w:rPr>
        <w:t>.Sprint 4 burndown chart</w:t>
      </w:r>
      <w:bookmarkEnd w:id="1270"/>
    </w:p>
    <w:p w14:paraId="2EC7B301" w14:textId="23B0A1A3" w:rsidR="00A120E7" w:rsidRPr="0065145A" w:rsidDel="007A2F0C" w:rsidRDefault="003556F1" w:rsidP="00C7045A">
      <w:pPr>
        <w:pStyle w:val="ListParagraph"/>
        <w:numPr>
          <w:ilvl w:val="0"/>
          <w:numId w:val="18"/>
        </w:numPr>
        <w:ind w:left="992" w:hanging="357"/>
        <w:contextualSpacing w:val="0"/>
        <w:jc w:val="both"/>
        <w:rPr>
          <w:del w:id="1271" w:author="رزان الدوسري ID 443203966" w:date="2023-02-10T03:00:00Z"/>
          <w:rFonts w:ascii="Times New Roman" w:hAnsi="Times New Roman" w:cs="Times New Roman"/>
          <w:sz w:val="24"/>
          <w:szCs w:val="24"/>
        </w:rPr>
      </w:pPr>
      <w:del w:id="1272" w:author="رزان الدوسري ID 443203966" w:date="2023-02-10T03:00:00Z">
        <w:r w:rsidRPr="0065145A" w:rsidDel="007A2F0C">
          <w:rPr>
            <w:rFonts w:ascii="Times New Roman" w:hAnsi="Times New Roman" w:cs="Times New Roman"/>
            <w:sz w:val="24"/>
            <w:szCs w:val="24"/>
          </w:rPr>
          <w:delText xml:space="preserve">Test Case 1: </w:delText>
        </w:r>
        <w:r w:rsidR="00A120E7" w:rsidRPr="0065145A" w:rsidDel="007A2F0C">
          <w:rPr>
            <w:rFonts w:ascii="Times New Roman" w:hAnsi="Times New Roman" w:cs="Times New Roman"/>
            <w:sz w:val="24"/>
            <w:szCs w:val="24"/>
          </w:rPr>
          <w:delText>Verify that the user receives an alert message after the setup process is completed</w:delText>
        </w:r>
        <w:r w:rsidRPr="0065145A" w:rsidDel="007A2F0C">
          <w:rPr>
            <w:rFonts w:ascii="Times New Roman" w:hAnsi="Times New Roman" w:cs="Times New Roman"/>
            <w:sz w:val="24"/>
            <w:szCs w:val="24"/>
          </w:rPr>
          <w:delText>.</w:delText>
        </w:r>
      </w:del>
    </w:p>
    <w:p w14:paraId="32F601D7" w14:textId="096459FB" w:rsidR="00A120E7" w:rsidRPr="0065145A" w:rsidDel="007A2F0C" w:rsidRDefault="003556F1" w:rsidP="006C3EB9">
      <w:pPr>
        <w:pStyle w:val="ListParagraph"/>
        <w:numPr>
          <w:ilvl w:val="0"/>
          <w:numId w:val="18"/>
        </w:numPr>
        <w:ind w:left="992" w:hanging="357"/>
        <w:contextualSpacing w:val="0"/>
        <w:jc w:val="both"/>
        <w:rPr>
          <w:del w:id="1273" w:author="رزان الدوسري ID 443203966" w:date="2023-02-10T03:00:00Z"/>
          <w:rFonts w:ascii="Times New Roman" w:hAnsi="Times New Roman" w:cs="Times New Roman"/>
          <w:sz w:val="24"/>
          <w:szCs w:val="24"/>
        </w:rPr>
      </w:pPr>
      <w:del w:id="1274" w:author="رزان الدوسري ID 443203966" w:date="2023-02-10T03:00:00Z">
        <w:r w:rsidRPr="0065145A" w:rsidDel="007A2F0C">
          <w:rPr>
            <w:rFonts w:ascii="Times New Roman" w:hAnsi="Times New Roman" w:cs="Times New Roman"/>
            <w:sz w:val="24"/>
            <w:szCs w:val="24"/>
          </w:rPr>
          <w:delText xml:space="preserve">Test Case 2: </w:delText>
        </w:r>
        <w:r w:rsidR="00A120E7" w:rsidRPr="0065145A" w:rsidDel="007A2F0C">
          <w:rPr>
            <w:rFonts w:ascii="Times New Roman" w:hAnsi="Times New Roman" w:cs="Times New Roman"/>
            <w:sz w:val="24"/>
            <w:szCs w:val="24"/>
          </w:rPr>
          <w:delText>Verify that the alert message clearly indicates that the power-up setup is complete</w:delText>
        </w:r>
        <w:r w:rsidRPr="0065145A" w:rsidDel="007A2F0C">
          <w:rPr>
            <w:rFonts w:ascii="Times New Roman" w:hAnsi="Times New Roman" w:cs="Times New Roman"/>
            <w:sz w:val="24"/>
            <w:szCs w:val="24"/>
          </w:rPr>
          <w:delText>.</w:delText>
        </w:r>
      </w:del>
    </w:p>
    <w:p w14:paraId="7811C0A0" w14:textId="4061B9DF" w:rsidR="007920A0" w:rsidRPr="00C7045A" w:rsidRDefault="003556F1" w:rsidP="00C7045A">
      <w:pPr>
        <w:spacing w:after="0" w:line="240" w:lineRule="auto"/>
        <w:rPr>
          <w:rFonts w:ascii="Times New Roman" w:hAnsi="Times New Roman" w:cs="Times New Roman"/>
          <w:sz w:val="24"/>
          <w:szCs w:val="24"/>
        </w:rPr>
      </w:pPr>
      <w:del w:id="1275" w:author="رزان الدوسري ID 443203966" w:date="2023-02-10T03:00:00Z">
        <w:r w:rsidRPr="0065145A" w:rsidDel="007A2F0C">
          <w:rPr>
            <w:rFonts w:ascii="Times New Roman" w:hAnsi="Times New Roman" w:cs="Times New Roman"/>
            <w:sz w:val="24"/>
            <w:szCs w:val="24"/>
          </w:rPr>
          <w:delText xml:space="preserve">Test Case 3: </w:delText>
        </w:r>
        <w:r w:rsidR="00A120E7" w:rsidRPr="0065145A" w:rsidDel="007A2F0C">
          <w:rPr>
            <w:rFonts w:ascii="Times New Roman" w:hAnsi="Times New Roman" w:cs="Times New Roman"/>
            <w:sz w:val="24"/>
            <w:szCs w:val="24"/>
          </w:rPr>
          <w:delText>Verify that the alert message provides information on what to do next or how to access the power-up features on th</w:delText>
        </w:r>
      </w:del>
      <w:r w:rsidR="007920A0">
        <w:rPr>
          <w:rFonts w:ascii="Times New Roman" w:hAnsi="Times New Roman" w:cs="Times New Roman"/>
          <w:b/>
          <w:sz w:val="28"/>
          <w:szCs w:val="28"/>
        </w:rPr>
        <w:br w:type="page"/>
      </w:r>
    </w:p>
    <w:p w14:paraId="2E8D4BEF" w14:textId="52F0B9B9" w:rsidR="000E0410" w:rsidRPr="0065145A" w:rsidRDefault="000E0410" w:rsidP="000E0410">
      <w:pPr>
        <w:rPr>
          <w:rFonts w:ascii="Times New Roman" w:hAnsi="Times New Roman" w:cs="Times New Roman"/>
          <w:b/>
          <w:sz w:val="28"/>
          <w:szCs w:val="28"/>
        </w:rPr>
      </w:pPr>
      <w:r w:rsidRPr="0065145A">
        <w:rPr>
          <w:rFonts w:ascii="Times New Roman" w:hAnsi="Times New Roman" w:cs="Times New Roman"/>
          <w:b/>
          <w:sz w:val="28"/>
          <w:szCs w:val="28"/>
        </w:rPr>
        <w:t>Sprint 5:</w:t>
      </w:r>
    </w:p>
    <w:p w14:paraId="7DA6D4AE" w14:textId="008A0FEE" w:rsidR="000E0410" w:rsidRPr="0065145A" w:rsidRDefault="00997B02" w:rsidP="00122AD4">
      <w:pPr>
        <w:ind w:firstLine="360"/>
        <w:jc w:val="both"/>
        <w:rPr>
          <w:rFonts w:ascii="Times New Roman" w:hAnsi="Times New Roman" w:cs="Times New Roman"/>
          <w:b/>
          <w:sz w:val="28"/>
          <w:szCs w:val="28"/>
        </w:rPr>
      </w:pPr>
      <w:r w:rsidRPr="0065145A">
        <w:rPr>
          <w:rFonts w:ascii="Times New Roman" w:eastAsiaTheme="minorEastAsia" w:hAnsi="Times New Roman" w:cs="Times New Roman"/>
          <w:bCs/>
          <w:sz w:val="24"/>
          <w:szCs w:val="24"/>
        </w:rPr>
        <w:t xml:space="preserve">The </w:t>
      </w:r>
      <w:r w:rsidR="0024688F">
        <w:rPr>
          <w:rFonts w:ascii="Times New Roman" w:eastAsiaTheme="minorEastAsia" w:hAnsi="Times New Roman" w:cs="Times New Roman"/>
          <w:bCs/>
          <w:sz w:val="24"/>
          <w:szCs w:val="24"/>
        </w:rPr>
        <w:t>f</w:t>
      </w:r>
      <w:r w:rsidRPr="0065145A">
        <w:rPr>
          <w:rFonts w:ascii="Times New Roman" w:eastAsiaTheme="minorEastAsia" w:hAnsi="Times New Roman" w:cs="Times New Roman"/>
          <w:bCs/>
          <w:sz w:val="24"/>
          <w:szCs w:val="24"/>
        </w:rPr>
        <w:t xml:space="preserve">ifth and last iteration of the power-up development focuses on </w:t>
      </w:r>
      <w:r w:rsidR="0062389D" w:rsidRPr="0065145A">
        <w:rPr>
          <w:rFonts w:ascii="Times New Roman" w:eastAsiaTheme="minorEastAsia" w:hAnsi="Times New Roman" w:cs="Times New Roman"/>
          <w:bCs/>
          <w:sz w:val="24"/>
          <w:szCs w:val="24"/>
        </w:rPr>
        <w:t>providing</w:t>
      </w:r>
      <w:r w:rsidR="00352A3B" w:rsidRPr="0065145A">
        <w:rPr>
          <w:rFonts w:ascii="Times New Roman" w:eastAsiaTheme="minorEastAsia" w:hAnsi="Times New Roman" w:cs="Times New Roman"/>
          <w:bCs/>
          <w:sz w:val="24"/>
          <w:szCs w:val="24"/>
        </w:rPr>
        <w:t xml:space="preserve"> functionality for automatically moving completed user stories to a "Done list" and allowing users to select the "Done list" from their existing lists on the board. The goal is to provide visibility into the completion status of user stories and make the process more efficient</w:t>
      </w:r>
      <w:r w:rsidR="00AD643D">
        <w:rPr>
          <w:rFonts w:ascii="Times New Roman" w:eastAsiaTheme="minorEastAsia" w:hAnsi="Times New Roman" w:cs="Times New Roman"/>
          <w:bCs/>
          <w:sz w:val="24"/>
          <w:szCs w:val="24"/>
        </w:rPr>
        <w:t xml:space="preserve">. Therefore, the following </w:t>
      </w:r>
      <w:r w:rsidR="00AD643D" w:rsidRPr="001C5AF1">
        <w:rPr>
          <w:rFonts w:ascii="Times New Roman" w:eastAsiaTheme="minorEastAsia" w:hAnsi="Times New Roman" w:cs="Times New Roman"/>
          <w:bCs/>
          <w:sz w:val="24"/>
          <w:szCs w:val="24"/>
        </w:rPr>
        <w:t xml:space="preserve">user stories have been added </w:t>
      </w:r>
      <w:r w:rsidR="00AD643D">
        <w:rPr>
          <w:rFonts w:ascii="Times New Roman" w:eastAsiaTheme="minorEastAsia" w:hAnsi="Times New Roman" w:cs="Times New Roman"/>
          <w:bCs/>
          <w:sz w:val="24"/>
          <w:szCs w:val="24"/>
        </w:rPr>
        <w:t>into this sprint:</w:t>
      </w:r>
    </w:p>
    <w:p w14:paraId="4336B41D" w14:textId="0DF605BA" w:rsidR="000E0410" w:rsidRPr="0065145A" w:rsidRDefault="000E0410" w:rsidP="000E0410">
      <w:pPr>
        <w:ind w:left="360"/>
        <w:jc w:val="both"/>
        <w:rPr>
          <w:rFonts w:ascii="Times New Roman" w:eastAsia="Times New Roman" w:hAnsi="Times New Roman" w:cs="Times New Roman"/>
          <w:color w:val="000000"/>
          <w:sz w:val="24"/>
          <w:szCs w:val="24"/>
        </w:rPr>
      </w:pPr>
      <w:r w:rsidRPr="0065145A">
        <w:rPr>
          <w:rFonts w:ascii="Times New Roman" w:hAnsi="Times New Roman" w:cs="Times New Roman"/>
          <w:b/>
          <w:bCs/>
          <w:sz w:val="24"/>
          <w:szCs w:val="24"/>
        </w:rPr>
        <w:t>User Story 1:</w:t>
      </w:r>
      <w:r w:rsidRPr="0065145A">
        <w:rPr>
          <w:rFonts w:ascii="Times New Roman" w:hAnsi="Times New Roman" w:cs="Times New Roman"/>
          <w:sz w:val="24"/>
          <w:szCs w:val="24"/>
        </w:rPr>
        <w:t xml:space="preserve"> </w:t>
      </w:r>
      <w:r w:rsidR="001B1D1C" w:rsidRPr="0065145A">
        <w:rPr>
          <w:rFonts w:ascii="Times New Roman" w:eastAsia="Times New Roman" w:hAnsi="Times New Roman" w:cs="Times New Roman"/>
          <w:color w:val="000000"/>
          <w:sz w:val="24"/>
          <w:szCs w:val="24"/>
        </w:rPr>
        <w:t>As a user, I want to select the “Done list” from my existing lists on the board, so that I can automatically move the completed user story there.</w:t>
      </w:r>
    </w:p>
    <w:p w14:paraId="1F475F63" w14:textId="3E76BDAD" w:rsidR="001B1D1C" w:rsidRDefault="000E0410" w:rsidP="001B1D1C">
      <w:pPr>
        <w:ind w:left="357"/>
        <w:jc w:val="both"/>
        <w:rPr>
          <w:rFonts w:ascii="Times New Roman" w:eastAsia="Times New Roman" w:hAnsi="Times New Roman" w:cs="Times New Roman"/>
          <w:color w:val="000000"/>
          <w:sz w:val="24"/>
          <w:szCs w:val="24"/>
        </w:rPr>
      </w:pPr>
      <w:r w:rsidRPr="0065145A">
        <w:rPr>
          <w:rFonts w:ascii="Times New Roman" w:hAnsi="Times New Roman" w:cs="Times New Roman"/>
          <w:b/>
          <w:bCs/>
          <w:sz w:val="24"/>
          <w:szCs w:val="24"/>
        </w:rPr>
        <w:t xml:space="preserve">User Story 2: </w:t>
      </w:r>
      <w:r w:rsidR="001B1D1C" w:rsidRPr="0065145A">
        <w:rPr>
          <w:rFonts w:ascii="Times New Roman" w:eastAsia="Times New Roman" w:hAnsi="Times New Roman" w:cs="Times New Roman"/>
          <w:color w:val="000000"/>
          <w:sz w:val="24"/>
          <w:szCs w:val="24"/>
        </w:rPr>
        <w:t>As a user, I want the user story to be moved to the “Done list” automatically after all required UX methods are completed, so that I can know that this user story is completed.</w:t>
      </w:r>
    </w:p>
    <w:p w14:paraId="7EC91B65" w14:textId="77777777" w:rsidR="00AD643D" w:rsidRPr="00AE5A4E" w:rsidRDefault="00AD643D" w:rsidP="00AD643D">
      <w:pPr>
        <w:rPr>
          <w:ins w:id="1276" w:author="رزان الدوسري ID 443203966" w:date="2023-02-10T02:36:00Z"/>
          <w:rFonts w:ascii="Times New Roman" w:hAnsi="Times New Roman" w:cs="Times New Roman"/>
          <w:b/>
          <w:sz w:val="24"/>
          <w:szCs w:val="24"/>
        </w:rPr>
      </w:pPr>
      <w:r w:rsidRPr="0065145A">
        <w:rPr>
          <w:rFonts w:ascii="Times New Roman" w:hAnsi="Times New Roman" w:cs="Times New Roman"/>
          <w:b/>
          <w:sz w:val="24"/>
          <w:szCs w:val="24"/>
        </w:rPr>
        <w:t>Sprint Backlog:</w:t>
      </w:r>
    </w:p>
    <w:tbl>
      <w:tblPr>
        <w:tblStyle w:val="TableGrid"/>
        <w:tblW w:w="4981" w:type="pct"/>
        <w:jc w:val="center"/>
        <w:tblBorders>
          <w:left w:val="none" w:sz="0" w:space="0" w:color="auto"/>
          <w:right w:val="none" w:sz="0" w:space="0" w:color="auto"/>
          <w:insideV w:val="none" w:sz="0" w:space="0" w:color="auto"/>
        </w:tblBorders>
        <w:tblLook w:val="04A0" w:firstRow="1" w:lastRow="0" w:firstColumn="1" w:lastColumn="0" w:noHBand="0" w:noVBand="1"/>
        <w:tblPrChange w:id="1277" w:author="رزان الدوسري ID 443203966" w:date="2023-02-10T02:50:00Z">
          <w:tblPr>
            <w:tblStyle w:val="TableGrid"/>
            <w:tblW w:w="5000" w:type="pct"/>
            <w:jc w:val="center"/>
            <w:tblBorders>
              <w:left w:val="none" w:sz="0" w:space="0" w:color="auto"/>
              <w:right w:val="none" w:sz="0" w:space="0" w:color="auto"/>
              <w:insideV w:val="none" w:sz="0" w:space="0" w:color="auto"/>
            </w:tblBorders>
            <w:tblLook w:val="04A0" w:firstRow="1" w:lastRow="0" w:firstColumn="1" w:lastColumn="0" w:noHBand="0" w:noVBand="1"/>
          </w:tblPr>
        </w:tblPrChange>
      </w:tblPr>
      <w:tblGrid>
        <w:gridCol w:w="1552"/>
        <w:gridCol w:w="5650"/>
        <w:gridCol w:w="1862"/>
        <w:tblGridChange w:id="1278">
          <w:tblGrid>
            <w:gridCol w:w="1552"/>
            <w:gridCol w:w="433"/>
            <w:gridCol w:w="1048"/>
            <w:gridCol w:w="3034"/>
            <w:gridCol w:w="1135"/>
            <w:gridCol w:w="28"/>
            <w:gridCol w:w="1834"/>
            <w:gridCol w:w="35"/>
          </w:tblGrid>
        </w:tblGridChange>
      </w:tblGrid>
      <w:tr w:rsidR="00AD643D" w:rsidRPr="00221068" w14:paraId="5987F445" w14:textId="77777777" w:rsidTr="0024688F">
        <w:trPr>
          <w:trHeight w:val="708"/>
          <w:jc w:val="center"/>
          <w:ins w:id="1279" w:author="رزان الدوسري ID 443203966" w:date="2023-02-10T02:36:00Z"/>
          <w:trPrChange w:id="1280" w:author="رزان الدوسري ID 443203966" w:date="2023-02-10T02:50:00Z">
            <w:trPr>
              <w:trHeight w:val="731"/>
              <w:jc w:val="center"/>
            </w:trPr>
          </w:trPrChange>
        </w:trPr>
        <w:tc>
          <w:tcPr>
            <w:tcW w:w="856" w:type="pct"/>
            <w:tcBorders>
              <w:top w:val="nil"/>
              <w:bottom w:val="double" w:sz="4" w:space="0" w:color="auto"/>
              <w:right w:val="nil"/>
            </w:tcBorders>
            <w:vAlign w:val="center"/>
            <w:tcPrChange w:id="1281" w:author="رزان الدوسري ID 443203966" w:date="2023-02-10T02:50:00Z">
              <w:tcPr>
                <w:tcW w:w="1667" w:type="pct"/>
                <w:gridSpan w:val="3"/>
                <w:tcBorders>
                  <w:top w:val="double" w:sz="4" w:space="0" w:color="auto"/>
                  <w:bottom w:val="double" w:sz="4" w:space="0" w:color="auto"/>
                  <w:right w:val="single" w:sz="4" w:space="0" w:color="auto"/>
                </w:tcBorders>
                <w:vAlign w:val="center"/>
              </w:tcPr>
            </w:tcPrChange>
          </w:tcPr>
          <w:p w14:paraId="042CDF2A" w14:textId="77777777" w:rsidR="00AD643D" w:rsidRPr="00221068" w:rsidRDefault="00AD643D">
            <w:pPr>
              <w:spacing w:before="100" w:after="100" w:line="240" w:lineRule="auto"/>
              <w:jc w:val="center"/>
              <w:rPr>
                <w:ins w:id="1282" w:author="رزان الدوسري ID 443203966" w:date="2023-02-10T02:36:00Z"/>
                <w:rFonts w:ascii="Times New Roman" w:eastAsiaTheme="minorEastAsia" w:hAnsi="Times New Roman" w:cs="Times New Roman"/>
                <w:b/>
              </w:rPr>
            </w:pPr>
            <w:ins w:id="1283" w:author="رزان الدوسري ID 443203966" w:date="2023-02-10T02:36:00Z">
              <w:r w:rsidRPr="00221068">
                <w:rPr>
                  <w:rFonts w:ascii="Times New Roman" w:eastAsiaTheme="minorEastAsia" w:hAnsi="Times New Roman" w:cs="Times New Roman"/>
                  <w:b/>
                </w:rPr>
                <w:t>Backl</w:t>
              </w:r>
            </w:ins>
            <w:ins w:id="1284" w:author="رزان الدوسري ID 443203966" w:date="2023-02-10T02:37:00Z">
              <w:r w:rsidRPr="00221068">
                <w:rPr>
                  <w:rFonts w:ascii="Times New Roman" w:eastAsiaTheme="minorEastAsia" w:hAnsi="Times New Roman" w:cs="Times New Roman"/>
                  <w:b/>
                </w:rPr>
                <w:t>og item</w:t>
              </w:r>
            </w:ins>
          </w:p>
        </w:tc>
        <w:tc>
          <w:tcPr>
            <w:tcW w:w="3117" w:type="pct"/>
            <w:tcBorders>
              <w:top w:val="nil"/>
              <w:left w:val="nil"/>
              <w:bottom w:val="double" w:sz="4" w:space="0" w:color="auto"/>
              <w:right w:val="nil"/>
            </w:tcBorders>
            <w:vAlign w:val="center"/>
            <w:tcPrChange w:id="1285" w:author="رزان الدوسري ID 443203966" w:date="2023-02-10T02:50:00Z">
              <w:tcPr>
                <w:tcW w:w="1667" w:type="pct"/>
                <w:tcBorders>
                  <w:top w:val="double" w:sz="4" w:space="0" w:color="auto"/>
                  <w:left w:val="single" w:sz="4" w:space="0" w:color="auto"/>
                  <w:bottom w:val="double" w:sz="4" w:space="0" w:color="auto"/>
                  <w:right w:val="nil"/>
                </w:tcBorders>
                <w:vAlign w:val="center"/>
              </w:tcPr>
            </w:tcPrChange>
          </w:tcPr>
          <w:p w14:paraId="487A1045" w14:textId="77777777" w:rsidR="00AD643D" w:rsidRPr="00221068" w:rsidRDefault="00AD643D">
            <w:pPr>
              <w:spacing w:before="100" w:after="100" w:line="240" w:lineRule="auto"/>
              <w:jc w:val="center"/>
              <w:rPr>
                <w:ins w:id="1286" w:author="رزان الدوسري ID 443203966" w:date="2023-02-10T02:36:00Z"/>
                <w:rFonts w:ascii="Times New Roman" w:eastAsiaTheme="minorEastAsia" w:hAnsi="Times New Roman" w:cs="Times New Roman"/>
                <w:b/>
              </w:rPr>
            </w:pPr>
            <w:ins w:id="1287" w:author="رزان الدوسري ID 443203966" w:date="2023-02-10T02:37:00Z">
              <w:r w:rsidRPr="00221068">
                <w:rPr>
                  <w:rFonts w:ascii="Times New Roman" w:eastAsiaTheme="minorEastAsia" w:hAnsi="Times New Roman" w:cs="Times New Roman"/>
                  <w:b/>
                </w:rPr>
                <w:t>Task</w:t>
              </w:r>
            </w:ins>
          </w:p>
        </w:tc>
        <w:tc>
          <w:tcPr>
            <w:tcW w:w="1027" w:type="pct"/>
            <w:tcBorders>
              <w:top w:val="nil"/>
              <w:left w:val="nil"/>
              <w:bottom w:val="double" w:sz="4" w:space="0" w:color="auto"/>
            </w:tcBorders>
            <w:vAlign w:val="center"/>
            <w:tcPrChange w:id="1288" w:author="رزان الدوسري ID 443203966" w:date="2023-02-10T02:50:00Z">
              <w:tcPr>
                <w:tcW w:w="1666" w:type="pct"/>
                <w:gridSpan w:val="4"/>
                <w:tcBorders>
                  <w:top w:val="double" w:sz="4" w:space="0" w:color="auto"/>
                  <w:left w:val="nil"/>
                  <w:bottom w:val="double" w:sz="4" w:space="0" w:color="auto"/>
                </w:tcBorders>
                <w:vAlign w:val="center"/>
              </w:tcPr>
            </w:tcPrChange>
          </w:tcPr>
          <w:p w14:paraId="0DCF01E2" w14:textId="77777777" w:rsidR="00AD643D" w:rsidRPr="00221068" w:rsidRDefault="00AD643D">
            <w:pPr>
              <w:spacing w:before="100" w:after="100" w:line="240" w:lineRule="auto"/>
              <w:jc w:val="center"/>
              <w:rPr>
                <w:ins w:id="1289" w:author="رزان الدوسري ID 443203966" w:date="2023-02-10T02:36:00Z"/>
                <w:rFonts w:ascii="Times New Roman" w:eastAsiaTheme="minorEastAsia" w:hAnsi="Times New Roman" w:cs="Times New Roman"/>
                <w:b/>
              </w:rPr>
            </w:pPr>
            <w:ins w:id="1290" w:author="رزان الدوسري ID 443203966" w:date="2023-02-10T02:37:00Z">
              <w:r w:rsidRPr="00221068">
                <w:rPr>
                  <w:rFonts w:ascii="Times New Roman" w:eastAsiaTheme="minorEastAsia" w:hAnsi="Times New Roman" w:cs="Times New Roman"/>
                  <w:b/>
                </w:rPr>
                <w:t>Estimated Effort</w:t>
              </w:r>
            </w:ins>
          </w:p>
        </w:tc>
      </w:tr>
      <w:tr w:rsidR="00AD643D" w:rsidRPr="00221068" w14:paraId="5D8B9191" w14:textId="77777777" w:rsidTr="0024688F">
        <w:trPr>
          <w:trHeight w:val="786"/>
          <w:jc w:val="center"/>
        </w:trPr>
        <w:tc>
          <w:tcPr>
            <w:tcW w:w="856" w:type="pct"/>
            <w:vMerge w:val="restart"/>
            <w:tcBorders>
              <w:top w:val="double" w:sz="4" w:space="0" w:color="auto"/>
              <w:right w:val="nil"/>
            </w:tcBorders>
            <w:vAlign w:val="center"/>
          </w:tcPr>
          <w:p w14:paraId="4FB2EB9C" w14:textId="3760C606" w:rsidR="00AD643D" w:rsidRPr="00C7045A" w:rsidRDefault="00AD643D">
            <w:pPr>
              <w:spacing w:before="100" w:after="100" w:line="240" w:lineRule="auto"/>
              <w:jc w:val="center"/>
              <w:rPr>
                <w:rFonts w:ascii="Times New Roman" w:hAnsi="Times New Roman" w:cs="Times New Roman"/>
                <w:b/>
                <w:bCs/>
                <w:highlight w:val="yellow"/>
              </w:rPr>
            </w:pPr>
            <w:ins w:id="1291" w:author="رزان الدوسري ID 443203966" w:date="2023-02-10T02:54:00Z">
              <w:r w:rsidRPr="003C21C4">
                <w:rPr>
                  <w:rFonts w:ascii="Times New Roman" w:hAnsi="Times New Roman" w:cs="Times New Roman"/>
                  <w:b/>
                  <w:bCs/>
                </w:rPr>
                <w:t xml:space="preserve">Feature </w:t>
              </w:r>
            </w:ins>
            <w:r w:rsidRPr="003C21C4">
              <w:rPr>
                <w:rFonts w:ascii="Times New Roman" w:hAnsi="Times New Roman" w:cs="Times New Roman"/>
                <w:b/>
                <w:bCs/>
              </w:rPr>
              <w:t>1</w:t>
            </w:r>
            <w:ins w:id="1292" w:author="رزان الدوسري ID 443203966" w:date="2023-02-10T02:54:00Z">
              <w:r w:rsidRPr="003C21C4">
                <w:rPr>
                  <w:rFonts w:ascii="Times New Roman" w:hAnsi="Times New Roman" w:cs="Times New Roman"/>
                  <w:b/>
                  <w:bCs/>
                </w:rPr>
                <w:t xml:space="preserve">- </w:t>
              </w:r>
            </w:ins>
            <w:r w:rsidR="009D40F9">
              <w:rPr>
                <w:rFonts w:ascii="Times New Roman" w:hAnsi="Times New Roman" w:cs="Times New Roman"/>
                <w:b/>
                <w:bCs/>
              </w:rPr>
              <w:t>View “</w:t>
            </w:r>
            <w:r w:rsidR="00AD5B82" w:rsidRPr="00AD5B82">
              <w:rPr>
                <w:rFonts w:ascii="Times New Roman" w:hAnsi="Times New Roman" w:cs="Times New Roman"/>
                <w:b/>
                <w:bCs/>
              </w:rPr>
              <w:t>Done list</w:t>
            </w:r>
            <w:r w:rsidR="009D40F9">
              <w:rPr>
                <w:rFonts w:ascii="Times New Roman" w:hAnsi="Times New Roman" w:cs="Times New Roman"/>
                <w:b/>
                <w:bCs/>
              </w:rPr>
              <w:t>”</w:t>
            </w:r>
            <w:r w:rsidR="00AD5B82">
              <w:rPr>
                <w:rFonts w:ascii="Times New Roman" w:hAnsi="Times New Roman" w:cs="Times New Roman"/>
                <w:b/>
                <w:bCs/>
              </w:rPr>
              <w:t xml:space="preserve"> </w:t>
            </w:r>
            <w:r w:rsidR="009D40F9">
              <w:rPr>
                <w:rFonts w:ascii="Times New Roman" w:hAnsi="Times New Roman" w:cs="Times New Roman"/>
                <w:b/>
                <w:bCs/>
              </w:rPr>
              <w:t>selection</w:t>
            </w:r>
          </w:p>
        </w:tc>
        <w:tc>
          <w:tcPr>
            <w:tcW w:w="3117" w:type="pct"/>
            <w:tcBorders>
              <w:top w:val="double" w:sz="4" w:space="0" w:color="auto"/>
              <w:left w:val="nil"/>
              <w:bottom w:val="single" w:sz="4" w:space="0" w:color="000000"/>
              <w:right w:val="nil"/>
            </w:tcBorders>
            <w:vAlign w:val="center"/>
          </w:tcPr>
          <w:p w14:paraId="1E0592C5" w14:textId="5026D8EF" w:rsidR="00AD643D" w:rsidRPr="00DA14D1" w:rsidRDefault="001F1F2C" w:rsidP="00DA14D1">
            <w:pPr>
              <w:spacing w:before="100" w:after="100" w:line="240" w:lineRule="auto"/>
              <w:rPr>
                <w:rFonts w:ascii="Times New Roman" w:hAnsi="Times New Roman" w:cs="Times New Roman"/>
              </w:rPr>
            </w:pPr>
            <w:r>
              <w:rPr>
                <w:rFonts w:ascii="Times New Roman" w:hAnsi="Times New Roman" w:cs="Times New Roman"/>
              </w:rPr>
              <w:t>C</w:t>
            </w:r>
            <w:r w:rsidRPr="001F1F2C">
              <w:rPr>
                <w:rFonts w:ascii="Times New Roman" w:hAnsi="Times New Roman" w:cs="Times New Roman"/>
              </w:rPr>
              <w:t xml:space="preserve">reate a custom select box to display existing lists of the </w:t>
            </w:r>
            <w:r w:rsidR="00DA14D1">
              <w:rPr>
                <w:rFonts w:ascii="Times New Roman" w:hAnsi="Times New Roman" w:cs="Times New Roman"/>
              </w:rPr>
              <w:t>chosen</w:t>
            </w:r>
            <w:r w:rsidRPr="001F1F2C">
              <w:rPr>
                <w:rFonts w:ascii="Times New Roman" w:hAnsi="Times New Roman" w:cs="Times New Roman"/>
              </w:rPr>
              <w:t xml:space="preserve"> board</w:t>
            </w:r>
            <w:r w:rsidR="0024688F">
              <w:rPr>
                <w:rFonts w:ascii="Times New Roman" w:hAnsi="Times New Roman" w:cs="Times New Roman"/>
              </w:rPr>
              <w:t>.</w:t>
            </w:r>
            <w:r w:rsidR="0024688F">
              <w:t xml:space="preserve"> </w:t>
            </w:r>
            <w:r w:rsidR="0024688F" w:rsidRPr="0024688F">
              <w:rPr>
                <w:rFonts w:ascii="Times New Roman" w:hAnsi="Times New Roman" w:cs="Times New Roman"/>
              </w:rPr>
              <w:t>Once a list is chosen, it will be designated as the "Done list".</w:t>
            </w:r>
          </w:p>
        </w:tc>
        <w:tc>
          <w:tcPr>
            <w:tcW w:w="1027" w:type="pct"/>
            <w:tcBorders>
              <w:top w:val="double" w:sz="4" w:space="0" w:color="auto"/>
              <w:left w:val="nil"/>
              <w:bottom w:val="single" w:sz="4" w:space="0" w:color="000000"/>
            </w:tcBorders>
            <w:vAlign w:val="center"/>
          </w:tcPr>
          <w:p w14:paraId="56DC53E6" w14:textId="1B6F71E4" w:rsidR="00AD643D" w:rsidRPr="00221068" w:rsidRDefault="0058069C">
            <w:pPr>
              <w:spacing w:before="100" w:after="100" w:line="240" w:lineRule="auto"/>
              <w:jc w:val="center"/>
              <w:rPr>
                <w:rFonts w:ascii="Times New Roman" w:hAnsi="Times New Roman" w:cs="Times New Roman"/>
              </w:rPr>
            </w:pPr>
            <w:r>
              <w:rPr>
                <w:rFonts w:ascii="Times New Roman" w:hAnsi="Times New Roman" w:cs="Times New Roman"/>
              </w:rPr>
              <w:t>3</w:t>
            </w:r>
          </w:p>
        </w:tc>
      </w:tr>
      <w:tr w:rsidR="00AD643D" w:rsidRPr="00221068" w14:paraId="06DCE824" w14:textId="77777777" w:rsidTr="0024688F">
        <w:trPr>
          <w:trHeight w:val="367"/>
          <w:jc w:val="center"/>
        </w:trPr>
        <w:tc>
          <w:tcPr>
            <w:tcW w:w="856" w:type="pct"/>
            <w:vMerge/>
            <w:tcBorders>
              <w:right w:val="nil"/>
            </w:tcBorders>
            <w:vAlign w:val="center"/>
          </w:tcPr>
          <w:p w14:paraId="4E5C60E9" w14:textId="77777777" w:rsidR="00AD643D" w:rsidRPr="00C7045A" w:rsidRDefault="00AD643D">
            <w:pPr>
              <w:spacing w:before="100" w:after="100" w:line="240" w:lineRule="auto"/>
              <w:jc w:val="center"/>
              <w:rPr>
                <w:rFonts w:ascii="Times New Roman" w:hAnsi="Times New Roman" w:cs="Times New Roman"/>
                <w:b/>
                <w:bCs/>
                <w:highlight w:val="yellow"/>
              </w:rPr>
            </w:pPr>
          </w:p>
        </w:tc>
        <w:tc>
          <w:tcPr>
            <w:tcW w:w="3117" w:type="pct"/>
            <w:tcBorders>
              <w:top w:val="single" w:sz="4" w:space="0" w:color="000000"/>
              <w:left w:val="nil"/>
              <w:bottom w:val="single" w:sz="4" w:space="0" w:color="000000"/>
              <w:right w:val="nil"/>
            </w:tcBorders>
            <w:vAlign w:val="center"/>
          </w:tcPr>
          <w:p w14:paraId="48FEA070" w14:textId="6542B599" w:rsidR="00AD643D" w:rsidRPr="00C7045A" w:rsidRDefault="004C7DF0">
            <w:pPr>
              <w:spacing w:before="100" w:after="100" w:line="240" w:lineRule="auto"/>
              <w:rPr>
                <w:rFonts w:ascii="Times New Roman" w:hAnsi="Times New Roman" w:cs="Times New Roman"/>
                <w:highlight w:val="yellow"/>
              </w:rPr>
            </w:pPr>
            <w:r>
              <w:rPr>
                <w:rFonts w:ascii="Times New Roman" w:hAnsi="Times New Roman" w:cs="Times New Roman"/>
              </w:rPr>
              <w:t>R</w:t>
            </w:r>
            <w:r w:rsidR="00AD643D">
              <w:rPr>
                <w:rFonts w:ascii="Times New Roman" w:hAnsi="Times New Roman" w:cs="Times New Roman"/>
              </w:rPr>
              <w:t xml:space="preserve">etrieve </w:t>
            </w:r>
            <w:r>
              <w:rPr>
                <w:rFonts w:ascii="Times New Roman" w:hAnsi="Times New Roman" w:cs="Times New Roman"/>
              </w:rPr>
              <w:t xml:space="preserve">the </w:t>
            </w:r>
            <w:r w:rsidRPr="001F1F2C">
              <w:rPr>
                <w:rFonts w:ascii="Times New Roman" w:hAnsi="Times New Roman" w:cs="Times New Roman"/>
              </w:rPr>
              <w:t>existing lists of the selected board</w:t>
            </w:r>
            <w:r>
              <w:rPr>
                <w:rFonts w:ascii="Times New Roman" w:hAnsi="Times New Roman" w:cs="Times New Roman"/>
              </w:rPr>
              <w:t xml:space="preserve"> through using Trello</w:t>
            </w:r>
            <w:r w:rsidR="00A3055F">
              <w:rPr>
                <w:rFonts w:ascii="Times New Roman" w:hAnsi="Times New Roman" w:cs="Times New Roman"/>
              </w:rPr>
              <w:t xml:space="preserve"> REST API</w:t>
            </w:r>
            <w:r w:rsidR="002A2F3A">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"/>
                <w:id w:val="994225642"/>
                <w:placeholder>
                  <w:docPart w:val="DefaultPlaceholder_-1854013440"/>
                </w:placeholder>
              </w:sdtPr>
              <w:sdtEndPr/>
              <w:sdtContent>
                <w:r w:rsidR="0053281D" w:rsidRPr="0053281D">
                  <w:rPr>
                    <w:rFonts w:ascii="Times New Roman" w:hAnsi="Times New Roman" w:cs="Times New Roman"/>
                    <w:color w:val="000000"/>
                  </w:rPr>
                  <w:t>[58]</w:t>
                </w:r>
              </w:sdtContent>
            </w:sdt>
            <w:r w:rsidR="00AD643D">
              <w:rPr>
                <w:rFonts w:ascii="Times New Roman" w:hAnsi="Times New Roman" w:cs="Times New Roman"/>
              </w:rPr>
              <w:t>.</w:t>
            </w:r>
          </w:p>
        </w:tc>
        <w:tc>
          <w:tcPr>
            <w:tcW w:w="1027" w:type="pct"/>
            <w:tcBorders>
              <w:top w:val="single" w:sz="4" w:space="0" w:color="000000"/>
              <w:left w:val="nil"/>
              <w:bottom w:val="single" w:sz="4" w:space="0" w:color="000000"/>
            </w:tcBorders>
            <w:vAlign w:val="center"/>
          </w:tcPr>
          <w:p w14:paraId="6B5DC1B3" w14:textId="120269DD" w:rsidR="00AD643D" w:rsidRPr="00BE261F" w:rsidRDefault="0058069C">
            <w:pPr>
              <w:spacing w:before="100" w:after="100" w:line="240" w:lineRule="auto"/>
              <w:jc w:val="center"/>
              <w:rPr>
                <w:rFonts w:ascii="Times New Roman" w:hAnsi="Times New Roman" w:cs="Times New Roman"/>
                <w:highlight w:val="yellow"/>
              </w:rPr>
            </w:pPr>
            <w:r>
              <w:rPr>
                <w:rFonts w:ascii="Times New Roman" w:hAnsi="Times New Roman" w:cs="Times New Roman"/>
              </w:rPr>
              <w:t>5</w:t>
            </w:r>
          </w:p>
        </w:tc>
      </w:tr>
      <w:tr w:rsidR="00AD643D" w:rsidRPr="00221068" w14:paraId="08E2A03C" w14:textId="77777777" w:rsidTr="0024688F">
        <w:trPr>
          <w:trHeight w:val="708"/>
          <w:jc w:val="center"/>
        </w:trPr>
        <w:tc>
          <w:tcPr>
            <w:tcW w:w="856" w:type="pct"/>
            <w:vMerge/>
            <w:tcBorders>
              <w:bottom w:val="single" w:sz="4" w:space="0" w:color="000000"/>
              <w:right w:val="nil"/>
            </w:tcBorders>
            <w:vAlign w:val="center"/>
          </w:tcPr>
          <w:p w14:paraId="63C26725" w14:textId="77777777" w:rsidR="00AD643D" w:rsidRPr="00221068" w:rsidRDefault="00AD643D">
            <w:pPr>
              <w:spacing w:before="100" w:after="100" w:line="240" w:lineRule="auto"/>
              <w:jc w:val="center"/>
              <w:rPr>
                <w:rFonts w:ascii="Times New Roman" w:hAnsi="Times New Roman" w:cs="Times New Roman"/>
                <w:b/>
                <w:bCs/>
                <w:highlight w:val="yellow"/>
              </w:rPr>
            </w:pPr>
          </w:p>
        </w:tc>
        <w:tc>
          <w:tcPr>
            <w:tcW w:w="3117" w:type="pct"/>
            <w:tcBorders>
              <w:top w:val="single" w:sz="4" w:space="0" w:color="000000"/>
              <w:left w:val="nil"/>
              <w:bottom w:val="single" w:sz="4" w:space="0" w:color="000000"/>
              <w:right w:val="nil"/>
            </w:tcBorders>
            <w:vAlign w:val="center"/>
          </w:tcPr>
          <w:p w14:paraId="33FBEDE1" w14:textId="77777777" w:rsidR="00AD643D" w:rsidRPr="00221068" w:rsidRDefault="00AD643D">
            <w:pPr>
              <w:spacing w:before="100" w:after="100" w:line="240" w:lineRule="auto"/>
              <w:rPr>
                <w:ins w:id="1293" w:author="رزان الدوسري ID 443203966" w:date="2023-02-10T02:53:00Z"/>
                <w:rFonts w:ascii="Times New Roman" w:hAnsi="Times New Roman" w:cs="Times New Roman"/>
              </w:rPr>
            </w:pPr>
            <w:ins w:id="1294" w:author="رزان الدوسري ID 443203966" w:date="2023-02-10T02:53:00Z">
              <w:r w:rsidRPr="00221068">
                <w:rPr>
                  <w:rFonts w:ascii="Times New Roman" w:hAnsi="Times New Roman" w:cs="Times New Roman"/>
                </w:rPr>
                <w:t>Apply functional testing:</w:t>
              </w:r>
            </w:ins>
          </w:p>
          <w:p w14:paraId="30465EE6" w14:textId="77777777" w:rsidR="00C75F8C" w:rsidRDefault="00C75F8C" w:rsidP="00C75F8C">
            <w:pPr>
              <w:pStyle w:val="ListParagraph"/>
              <w:numPr>
                <w:ilvl w:val="0"/>
                <w:numId w:val="30"/>
              </w:numPr>
              <w:spacing w:before="100" w:after="100" w:line="240" w:lineRule="auto"/>
              <w:ind w:left="311" w:hanging="253"/>
              <w:contextualSpacing w:val="0"/>
              <w:rPr>
                <w:rFonts w:ascii="Times New Roman" w:hAnsi="Times New Roman" w:cs="Times New Roman"/>
              </w:rPr>
            </w:pPr>
            <w:r w:rsidRPr="00C75F8C">
              <w:rPr>
                <w:rFonts w:ascii="Times New Roman" w:hAnsi="Times New Roman" w:cs="Times New Roman"/>
              </w:rPr>
              <w:t xml:space="preserve">Test Case 1: Verify that the user </w:t>
            </w:r>
            <w:proofErr w:type="gramStart"/>
            <w:r w:rsidRPr="00C75F8C">
              <w:rPr>
                <w:rFonts w:ascii="Times New Roman" w:hAnsi="Times New Roman" w:cs="Times New Roman"/>
              </w:rPr>
              <w:t>is able to</w:t>
            </w:r>
            <w:proofErr w:type="gramEnd"/>
            <w:r w:rsidRPr="00C75F8C">
              <w:rPr>
                <w:rFonts w:ascii="Times New Roman" w:hAnsi="Times New Roman" w:cs="Times New Roman"/>
              </w:rPr>
              <w:t xml:space="preserve"> view all existing lists on the board.</w:t>
            </w:r>
          </w:p>
          <w:p w14:paraId="52A2E0B1" w14:textId="77777777" w:rsidR="00C75F8C" w:rsidRDefault="00C75F8C" w:rsidP="00C75F8C">
            <w:pPr>
              <w:pStyle w:val="ListParagraph"/>
              <w:numPr>
                <w:ilvl w:val="0"/>
                <w:numId w:val="30"/>
              </w:numPr>
              <w:spacing w:before="100" w:after="100" w:line="240" w:lineRule="auto"/>
              <w:ind w:left="311" w:hanging="253"/>
              <w:contextualSpacing w:val="0"/>
              <w:rPr>
                <w:rFonts w:ascii="Times New Roman" w:hAnsi="Times New Roman" w:cs="Times New Roman"/>
              </w:rPr>
            </w:pPr>
            <w:r w:rsidRPr="00C75F8C">
              <w:rPr>
                <w:rFonts w:ascii="Times New Roman" w:hAnsi="Times New Roman" w:cs="Times New Roman"/>
              </w:rPr>
              <w:t>Test Case 2: Verify that the user can select the "Done list" from the existing lists.</w:t>
            </w:r>
          </w:p>
          <w:p w14:paraId="03ADA039" w14:textId="52296EC9" w:rsidR="00C75F8C" w:rsidRPr="00C75F8C" w:rsidRDefault="00C75F8C" w:rsidP="00C75F8C">
            <w:pPr>
              <w:pStyle w:val="ListParagraph"/>
              <w:numPr>
                <w:ilvl w:val="0"/>
                <w:numId w:val="30"/>
              </w:numPr>
              <w:spacing w:before="100" w:after="100" w:line="240" w:lineRule="auto"/>
              <w:ind w:left="311" w:hanging="253"/>
              <w:contextualSpacing w:val="0"/>
              <w:rPr>
                <w:rFonts w:ascii="Times New Roman" w:hAnsi="Times New Roman" w:cs="Times New Roman"/>
              </w:rPr>
            </w:pPr>
            <w:r w:rsidRPr="00C75F8C">
              <w:rPr>
                <w:rFonts w:ascii="Times New Roman" w:hAnsi="Times New Roman" w:cs="Times New Roman"/>
              </w:rPr>
              <w:t xml:space="preserve">Test Case 3: Verify that once the "Done list" is selected, the user </w:t>
            </w:r>
            <w:proofErr w:type="gramStart"/>
            <w:r w:rsidRPr="00C75F8C">
              <w:rPr>
                <w:rFonts w:ascii="Times New Roman" w:hAnsi="Times New Roman" w:cs="Times New Roman"/>
              </w:rPr>
              <w:t>is able to</w:t>
            </w:r>
            <w:proofErr w:type="gramEnd"/>
            <w:r w:rsidRPr="00C75F8C">
              <w:rPr>
                <w:rFonts w:ascii="Times New Roman" w:hAnsi="Times New Roman" w:cs="Times New Roman"/>
              </w:rPr>
              <w:t xml:space="preserve"> move completed user stories there.</w:t>
            </w:r>
          </w:p>
        </w:tc>
        <w:tc>
          <w:tcPr>
            <w:tcW w:w="1027" w:type="pct"/>
            <w:tcBorders>
              <w:top w:val="single" w:sz="4" w:space="0" w:color="000000"/>
              <w:left w:val="nil"/>
              <w:bottom w:val="single" w:sz="4" w:space="0" w:color="000000"/>
            </w:tcBorders>
            <w:vAlign w:val="center"/>
          </w:tcPr>
          <w:p w14:paraId="36E84D1A" w14:textId="77777777" w:rsidR="00AD643D" w:rsidRPr="00221068" w:rsidRDefault="00AD643D">
            <w:pPr>
              <w:spacing w:before="100" w:after="100" w:line="240" w:lineRule="auto"/>
              <w:jc w:val="center"/>
              <w:rPr>
                <w:rFonts w:ascii="Times New Roman" w:hAnsi="Times New Roman" w:cs="Times New Roman"/>
              </w:rPr>
            </w:pPr>
            <w:r>
              <w:rPr>
                <w:rFonts w:ascii="Times New Roman" w:hAnsi="Times New Roman" w:cs="Times New Roman"/>
              </w:rPr>
              <w:t>3</w:t>
            </w:r>
          </w:p>
        </w:tc>
      </w:tr>
      <w:tr w:rsidR="00AD643D" w:rsidRPr="00221068" w14:paraId="4F8413D9" w14:textId="77777777" w:rsidTr="0024688F">
        <w:trPr>
          <w:trHeight w:val="594"/>
          <w:jc w:val="center"/>
          <w:ins w:id="1295" w:author="رزان الدوسري ID 443203966" w:date="2023-02-10T02:36:00Z"/>
          <w:trPrChange w:id="1296" w:author="رزان الدوسري ID 443203966" w:date="2023-02-10T02:50:00Z">
            <w:trPr>
              <w:trHeight w:val="731"/>
              <w:jc w:val="center"/>
            </w:trPr>
          </w:trPrChange>
        </w:trPr>
        <w:tc>
          <w:tcPr>
            <w:tcW w:w="856" w:type="pct"/>
            <w:vMerge w:val="restart"/>
            <w:tcBorders>
              <w:top w:val="single" w:sz="4" w:space="0" w:color="000000"/>
              <w:right w:val="nil"/>
            </w:tcBorders>
            <w:vAlign w:val="center"/>
            <w:tcPrChange w:id="1297" w:author="رزان الدوسري ID 443203966" w:date="2023-02-10T02:50:00Z">
              <w:tcPr>
                <w:tcW w:w="1091" w:type="pct"/>
                <w:gridSpan w:val="2"/>
                <w:vMerge w:val="restart"/>
                <w:tcBorders>
                  <w:top w:val="double" w:sz="4" w:space="0" w:color="auto"/>
                  <w:right w:val="single" w:sz="4" w:space="0" w:color="auto"/>
                </w:tcBorders>
                <w:vAlign w:val="center"/>
              </w:tcPr>
            </w:tcPrChange>
          </w:tcPr>
          <w:p w14:paraId="7929E3B4" w14:textId="71B84C87" w:rsidR="00AD643D" w:rsidRPr="00C7045A" w:rsidRDefault="001F1F2C">
            <w:pPr>
              <w:spacing w:before="100" w:after="100" w:line="240" w:lineRule="auto"/>
              <w:jc w:val="center"/>
              <w:rPr>
                <w:ins w:id="1298" w:author="رزان الدوسري ID 443203966" w:date="2023-02-10T02:36:00Z"/>
                <w:rFonts w:ascii="Times New Roman" w:eastAsiaTheme="minorEastAsia" w:hAnsi="Times New Roman" w:cs="Times New Roman"/>
                <w:highlight w:val="yellow"/>
              </w:rPr>
            </w:pPr>
            <w:ins w:id="1299" w:author="رزان الدوسري ID 443203966" w:date="2023-02-10T02:54:00Z">
              <w:r w:rsidRPr="003C21C4">
                <w:rPr>
                  <w:rFonts w:ascii="Times New Roman" w:hAnsi="Times New Roman" w:cs="Times New Roman"/>
                  <w:b/>
                  <w:bCs/>
                </w:rPr>
                <w:t xml:space="preserve">Feature </w:t>
              </w:r>
            </w:ins>
            <w:r>
              <w:rPr>
                <w:rFonts w:ascii="Times New Roman" w:hAnsi="Times New Roman" w:cs="Times New Roman"/>
                <w:b/>
                <w:bCs/>
              </w:rPr>
              <w:t>2</w:t>
            </w:r>
            <w:ins w:id="1300" w:author="رزان الدوسري ID 443203966" w:date="2023-02-10T02:54:00Z">
              <w:r w:rsidRPr="003C21C4">
                <w:rPr>
                  <w:rFonts w:ascii="Times New Roman" w:hAnsi="Times New Roman" w:cs="Times New Roman"/>
                  <w:b/>
                  <w:bCs/>
                </w:rPr>
                <w:t xml:space="preserve">- </w:t>
              </w:r>
            </w:ins>
            <w:r w:rsidR="00AD5B82">
              <w:rPr>
                <w:rFonts w:ascii="Times New Roman" w:hAnsi="Times New Roman" w:cs="Times New Roman"/>
                <w:b/>
                <w:bCs/>
              </w:rPr>
              <w:t>Automatic action triggers</w:t>
            </w:r>
          </w:p>
        </w:tc>
        <w:tc>
          <w:tcPr>
            <w:tcW w:w="3117" w:type="pct"/>
            <w:tcBorders>
              <w:top w:val="single" w:sz="4" w:space="0" w:color="000000"/>
              <w:left w:val="nil"/>
              <w:right w:val="nil"/>
            </w:tcBorders>
            <w:vAlign w:val="center"/>
            <w:tcPrChange w:id="1301" w:author="رزان الدوسري ID 443203966" w:date="2023-02-10T02:50:00Z">
              <w:tcPr>
                <w:tcW w:w="2882" w:type="pct"/>
                <w:gridSpan w:val="4"/>
                <w:tcBorders>
                  <w:top w:val="double" w:sz="4" w:space="0" w:color="auto"/>
                  <w:left w:val="single" w:sz="4" w:space="0" w:color="auto"/>
                  <w:right w:val="single" w:sz="4" w:space="0" w:color="auto"/>
                </w:tcBorders>
                <w:vAlign w:val="center"/>
              </w:tcPr>
            </w:tcPrChange>
          </w:tcPr>
          <w:p w14:paraId="57115C49" w14:textId="19A36F4E" w:rsidR="00AD643D" w:rsidRPr="000B3DEF" w:rsidRDefault="001F1F2C" w:rsidP="000B3DEF">
            <w:pPr>
              <w:spacing w:before="100" w:after="100" w:line="240" w:lineRule="auto"/>
              <w:rPr>
                <w:ins w:id="1302" w:author="رزان الدوسري ID 443203966" w:date="2023-02-10T02:36:00Z"/>
                <w:rFonts w:ascii="Times New Roman" w:hAnsi="Times New Roman" w:cs="Times New Roman"/>
              </w:rPr>
            </w:pPr>
            <w:r>
              <w:rPr>
                <w:rFonts w:ascii="Times New Roman" w:hAnsi="Times New Roman" w:cs="Times New Roman"/>
              </w:rPr>
              <w:t>C</w:t>
            </w:r>
            <w:r w:rsidRPr="001F1F2C">
              <w:rPr>
                <w:rFonts w:ascii="Times New Roman" w:hAnsi="Times New Roman" w:cs="Times New Roman"/>
              </w:rPr>
              <w:t xml:space="preserve">reate a trigger event that </w:t>
            </w:r>
            <w:r w:rsidR="000B3DEF" w:rsidRPr="000B3DEF">
              <w:rPr>
                <w:rFonts w:ascii="Times New Roman" w:hAnsi="Times New Roman" w:cs="Times New Roman"/>
              </w:rPr>
              <w:t>upon completion of all necessary UX procedures for a specific user story, the card related to that user story is transferred to the designated "Done list"</w:t>
            </w:r>
            <w:r w:rsidRPr="001F1F2C">
              <w:rPr>
                <w:rFonts w:ascii="Times New Roman" w:hAnsi="Times New Roman" w:cs="Times New Roman"/>
              </w:rPr>
              <w:t>.</w:t>
            </w:r>
          </w:p>
        </w:tc>
        <w:tc>
          <w:tcPr>
            <w:tcW w:w="1027" w:type="pct"/>
            <w:tcBorders>
              <w:top w:val="single" w:sz="4" w:space="0" w:color="000000"/>
              <w:left w:val="nil"/>
            </w:tcBorders>
            <w:vAlign w:val="center"/>
            <w:tcPrChange w:id="1303" w:author="رزان الدوسري ID 443203966" w:date="2023-02-10T02:50:00Z">
              <w:tcPr>
                <w:tcW w:w="1027" w:type="pct"/>
                <w:gridSpan w:val="2"/>
                <w:tcBorders>
                  <w:top w:val="double" w:sz="4" w:space="0" w:color="auto"/>
                  <w:left w:val="single" w:sz="4" w:space="0" w:color="auto"/>
                </w:tcBorders>
                <w:vAlign w:val="center"/>
              </w:tcPr>
            </w:tcPrChange>
          </w:tcPr>
          <w:p w14:paraId="500E4BF0" w14:textId="08DCD86C" w:rsidR="00AD643D" w:rsidRPr="00221068" w:rsidRDefault="0058069C">
            <w:pPr>
              <w:spacing w:before="100" w:after="100" w:line="240" w:lineRule="auto"/>
              <w:jc w:val="center"/>
              <w:rPr>
                <w:ins w:id="1304" w:author="رزان الدوسري ID 443203966" w:date="2023-02-10T02:36:00Z"/>
                <w:rFonts w:ascii="Times New Roman" w:hAnsi="Times New Roman" w:cs="Times New Roman"/>
              </w:rPr>
              <w:pPrChange w:id="1305" w:author="Unknown" w:date="2023-02-10T02:46:00Z">
                <w:pPr>
                  <w:spacing w:before="240"/>
                  <w:jc w:val="both"/>
                </w:pPr>
              </w:pPrChange>
            </w:pPr>
            <w:r>
              <w:rPr>
                <w:rFonts w:ascii="Times New Roman" w:hAnsi="Times New Roman" w:cs="Times New Roman"/>
              </w:rPr>
              <w:t>3</w:t>
            </w:r>
          </w:p>
        </w:tc>
      </w:tr>
      <w:tr w:rsidR="00AD643D" w:rsidRPr="00221068" w14:paraId="298390CF" w14:textId="77777777" w:rsidTr="0024688F">
        <w:trPr>
          <w:trHeight w:val="1899"/>
          <w:jc w:val="center"/>
          <w:ins w:id="1306" w:author="رزان الدوسري ID 443203966" w:date="2023-02-10T02:47:00Z"/>
          <w:trPrChange w:id="1307" w:author="رزان الدوسري ID 443203966" w:date="2023-02-10T02:54:00Z">
            <w:trPr>
              <w:trHeight w:val="731"/>
              <w:jc w:val="center"/>
            </w:trPr>
          </w:trPrChange>
        </w:trPr>
        <w:tc>
          <w:tcPr>
            <w:tcW w:w="856" w:type="pct"/>
            <w:vMerge/>
            <w:tcBorders>
              <w:right w:val="nil"/>
            </w:tcBorders>
            <w:vAlign w:val="center"/>
            <w:tcPrChange w:id="1308" w:author="رزان الدوسري ID 443203966" w:date="2023-02-10T02:54:00Z">
              <w:tcPr>
                <w:tcW w:w="1091" w:type="pct"/>
                <w:gridSpan w:val="2"/>
                <w:vMerge/>
                <w:tcBorders>
                  <w:right w:val="single" w:sz="4" w:space="0" w:color="auto"/>
                </w:tcBorders>
                <w:vAlign w:val="center"/>
              </w:tcPr>
            </w:tcPrChange>
          </w:tcPr>
          <w:p w14:paraId="18FA479F" w14:textId="77777777" w:rsidR="00AD643D" w:rsidRPr="00221068" w:rsidRDefault="00AD643D">
            <w:pPr>
              <w:spacing w:before="100" w:after="100" w:line="240" w:lineRule="auto"/>
              <w:jc w:val="center"/>
              <w:rPr>
                <w:ins w:id="1309" w:author="رزان الدوسري ID 443203966" w:date="2023-02-10T02:47:00Z"/>
                <w:rFonts w:ascii="Times New Roman" w:eastAsiaTheme="minorEastAsia" w:hAnsi="Times New Roman" w:cs="Times New Roman"/>
              </w:rPr>
            </w:pPr>
          </w:p>
        </w:tc>
        <w:tc>
          <w:tcPr>
            <w:tcW w:w="3117" w:type="pct"/>
            <w:tcBorders>
              <w:left w:val="nil"/>
              <w:bottom w:val="single" w:sz="4" w:space="0" w:color="auto"/>
              <w:right w:val="nil"/>
            </w:tcBorders>
            <w:vAlign w:val="center"/>
            <w:tcPrChange w:id="1310" w:author="رزان الدوسري ID 443203966" w:date="2023-02-10T02:54:00Z">
              <w:tcPr>
                <w:tcW w:w="2882" w:type="pct"/>
                <w:gridSpan w:val="4"/>
                <w:tcBorders>
                  <w:left w:val="single" w:sz="4" w:space="0" w:color="auto"/>
                  <w:right w:val="single" w:sz="4" w:space="0" w:color="auto"/>
                </w:tcBorders>
                <w:vAlign w:val="center"/>
              </w:tcPr>
            </w:tcPrChange>
          </w:tcPr>
          <w:p w14:paraId="549A65CB" w14:textId="77777777" w:rsidR="00AD643D" w:rsidRPr="00221068" w:rsidRDefault="00AD643D">
            <w:pPr>
              <w:spacing w:before="100" w:after="100" w:line="240" w:lineRule="auto"/>
              <w:rPr>
                <w:ins w:id="1311" w:author="رزان الدوسري ID 443203966" w:date="2023-02-10T02:48:00Z"/>
                <w:rFonts w:ascii="Times New Roman" w:hAnsi="Times New Roman" w:cs="Times New Roman"/>
              </w:rPr>
              <w:pPrChange w:id="1312" w:author="Unknown" w:date="2023-02-10T02:49:00Z">
                <w:pPr>
                  <w:spacing w:before="240"/>
                  <w:jc w:val="both"/>
                </w:pPr>
              </w:pPrChange>
            </w:pPr>
            <w:ins w:id="1313" w:author="رزان الدوسري ID 443203966" w:date="2023-02-10T02:47:00Z">
              <w:r w:rsidRPr="00221068">
                <w:rPr>
                  <w:rFonts w:ascii="Times New Roman" w:hAnsi="Times New Roman" w:cs="Times New Roman"/>
                </w:rPr>
                <w:t>Apply</w:t>
              </w:r>
            </w:ins>
            <w:ins w:id="1314" w:author="رزان الدوسري ID 443203966" w:date="2023-02-10T02:48:00Z">
              <w:r w:rsidRPr="00221068">
                <w:rPr>
                  <w:rFonts w:ascii="Times New Roman" w:hAnsi="Times New Roman" w:cs="Times New Roman"/>
                </w:rPr>
                <w:t xml:space="preserve"> functional testing:</w:t>
              </w:r>
            </w:ins>
          </w:p>
          <w:p w14:paraId="2F902824" w14:textId="77777777" w:rsidR="00C75F8C" w:rsidRDefault="00C75F8C" w:rsidP="00C75F8C">
            <w:pPr>
              <w:pStyle w:val="ListParagraph"/>
              <w:numPr>
                <w:ilvl w:val="0"/>
                <w:numId w:val="30"/>
              </w:numPr>
              <w:spacing w:before="100" w:after="100" w:line="240" w:lineRule="auto"/>
              <w:ind w:left="311" w:hanging="253"/>
              <w:contextualSpacing w:val="0"/>
              <w:rPr>
                <w:rFonts w:ascii="Times New Roman" w:hAnsi="Times New Roman" w:cs="Times New Roman"/>
              </w:rPr>
            </w:pPr>
            <w:r w:rsidRPr="00C75F8C">
              <w:rPr>
                <w:rFonts w:ascii="Times New Roman" w:hAnsi="Times New Roman" w:cs="Times New Roman"/>
              </w:rPr>
              <w:t>Test Case 1: Verify that user story is marked as complete after all required UX methods are completed.</w:t>
            </w:r>
          </w:p>
          <w:p w14:paraId="2C031D3C" w14:textId="6556D641" w:rsidR="00C75F8C" w:rsidRPr="0024688F" w:rsidRDefault="00C75F8C" w:rsidP="0024688F">
            <w:pPr>
              <w:pStyle w:val="ListParagraph"/>
              <w:numPr>
                <w:ilvl w:val="0"/>
                <w:numId w:val="30"/>
              </w:numPr>
              <w:spacing w:before="100" w:after="100" w:line="240" w:lineRule="auto"/>
              <w:ind w:left="311" w:hanging="253"/>
              <w:contextualSpacing w:val="0"/>
              <w:rPr>
                <w:ins w:id="1315" w:author="رزان الدوسري ID 443203966" w:date="2023-02-10T02:47:00Z"/>
                <w:rFonts w:ascii="Times New Roman" w:hAnsi="Times New Roman" w:cs="Times New Roman"/>
                <w:rPrChange w:id="1316" w:author="رزان الدوسري ID 443203966" w:date="2023-02-10T02:49:00Z">
                  <w:rPr>
                    <w:ins w:id="1317" w:author="رزان الدوسري ID 443203966" w:date="2023-02-10T02:47:00Z"/>
                  </w:rPr>
                </w:rPrChange>
              </w:rPr>
            </w:pPr>
            <w:r w:rsidRPr="00C75F8C">
              <w:rPr>
                <w:rFonts w:ascii="Times New Roman" w:hAnsi="Times New Roman" w:cs="Times New Roman"/>
              </w:rPr>
              <w:t>Test Case 2: Verify that the user story is automatically moved to the "Done list" once it is marked as complete.</w:t>
            </w:r>
          </w:p>
        </w:tc>
        <w:tc>
          <w:tcPr>
            <w:tcW w:w="1027" w:type="pct"/>
            <w:tcBorders>
              <w:left w:val="nil"/>
            </w:tcBorders>
            <w:vAlign w:val="center"/>
            <w:tcPrChange w:id="1318" w:author="رزان الدوسري ID 443203966" w:date="2023-02-10T02:54:00Z">
              <w:tcPr>
                <w:tcW w:w="1027" w:type="pct"/>
                <w:gridSpan w:val="2"/>
                <w:tcBorders>
                  <w:left w:val="single" w:sz="4" w:space="0" w:color="auto"/>
                </w:tcBorders>
                <w:vAlign w:val="center"/>
              </w:tcPr>
            </w:tcPrChange>
          </w:tcPr>
          <w:p w14:paraId="0E8543B8" w14:textId="77777777" w:rsidR="00AD643D" w:rsidRPr="00221068" w:rsidRDefault="00AD643D">
            <w:pPr>
              <w:spacing w:before="100" w:after="100" w:line="240" w:lineRule="auto"/>
              <w:jc w:val="center"/>
              <w:rPr>
                <w:ins w:id="1319" w:author="رزان الدوسري ID 443203966" w:date="2023-02-10T02:47:00Z"/>
                <w:rFonts w:ascii="Times New Roman" w:hAnsi="Times New Roman" w:cs="Times New Roman"/>
              </w:rPr>
            </w:pPr>
            <w:r>
              <w:rPr>
                <w:rFonts w:ascii="Times New Roman" w:hAnsi="Times New Roman" w:cs="Times New Roman"/>
              </w:rPr>
              <w:t>2</w:t>
            </w:r>
          </w:p>
        </w:tc>
      </w:tr>
    </w:tbl>
    <w:p w14:paraId="057FCAB9" w14:textId="3B5FF556" w:rsidR="00AD643D" w:rsidRPr="007906ED" w:rsidRDefault="00AD643D" w:rsidP="00AD643D">
      <w:pPr>
        <w:pStyle w:val="Caption"/>
        <w:spacing w:before="100" w:line="360" w:lineRule="auto"/>
        <w:jc w:val="center"/>
        <w:rPr>
          <w:rFonts w:ascii="Times New Roman" w:hAnsi="Times New Roman" w:cs="Times New Roman"/>
          <w:i w:val="0"/>
          <w:iCs w:val="0"/>
          <w:color w:val="auto"/>
          <w:sz w:val="20"/>
          <w:szCs w:val="20"/>
        </w:rPr>
      </w:pPr>
      <w:bookmarkStart w:id="1320" w:name="_Toc127569285"/>
      <w:r w:rsidRPr="007906ED">
        <w:rPr>
          <w:rFonts w:ascii="Times New Roman" w:hAnsi="Times New Roman" w:cs="Times New Roman"/>
          <w:i w:val="0"/>
          <w:iCs w:val="0"/>
          <w:color w:val="auto"/>
          <w:sz w:val="20"/>
          <w:szCs w:val="20"/>
        </w:rPr>
        <w:t xml:space="preserve">Table </w:t>
      </w:r>
      <w:r>
        <w:rPr>
          <w:rFonts w:ascii="Times New Roman" w:hAnsi="Times New Roman" w:cs="Times New Roman"/>
          <w:i w:val="0"/>
          <w:iCs w:val="0"/>
          <w:color w:val="auto"/>
          <w:sz w:val="20"/>
          <w:szCs w:val="20"/>
        </w:rPr>
        <w:fldChar w:fldCharType="begin"/>
      </w:r>
      <w:r>
        <w:rPr>
          <w:rFonts w:ascii="Times New Roman" w:hAnsi="Times New Roman" w:cs="Times New Roman"/>
          <w:i w:val="0"/>
          <w:iCs w:val="0"/>
          <w:color w:val="auto"/>
          <w:sz w:val="20"/>
          <w:szCs w:val="20"/>
        </w:rPr>
        <w:instrText xml:space="preserve"> SEQ Table \* ARABIC </w:instrText>
      </w:r>
      <w:r>
        <w:rPr>
          <w:rFonts w:ascii="Times New Roman" w:hAnsi="Times New Roman" w:cs="Times New Roman"/>
          <w:i w:val="0"/>
          <w:iCs w:val="0"/>
          <w:color w:val="auto"/>
          <w:sz w:val="20"/>
          <w:szCs w:val="20"/>
        </w:rPr>
        <w:fldChar w:fldCharType="separate"/>
      </w:r>
      <w:r w:rsidR="007655CC">
        <w:rPr>
          <w:rFonts w:ascii="Times New Roman" w:hAnsi="Times New Roman" w:cs="Times New Roman"/>
          <w:i w:val="0"/>
          <w:iCs w:val="0"/>
          <w:noProof/>
          <w:color w:val="auto"/>
          <w:sz w:val="20"/>
          <w:szCs w:val="20"/>
        </w:rPr>
        <w:t>14</w:t>
      </w:r>
      <w:r>
        <w:rPr>
          <w:rFonts w:ascii="Times New Roman" w:hAnsi="Times New Roman" w:cs="Times New Roman"/>
          <w:i w:val="0"/>
          <w:iCs w:val="0"/>
          <w:color w:val="auto"/>
          <w:sz w:val="20"/>
          <w:szCs w:val="20"/>
        </w:rPr>
        <w:fldChar w:fldCharType="end"/>
      </w:r>
      <w:r w:rsidRPr="007906ED">
        <w:rPr>
          <w:rFonts w:ascii="Times New Roman" w:hAnsi="Times New Roman" w:cs="Times New Roman"/>
          <w:i w:val="0"/>
          <w:iCs w:val="0"/>
          <w:color w:val="auto"/>
          <w:sz w:val="20"/>
          <w:szCs w:val="20"/>
        </w:rPr>
        <w:t xml:space="preserve">.Sprint Backlog of Sprint </w:t>
      </w:r>
      <w:r w:rsidR="007655CC">
        <w:rPr>
          <w:rFonts w:ascii="Times New Roman" w:hAnsi="Times New Roman" w:cs="Times New Roman"/>
          <w:i w:val="0"/>
          <w:iCs w:val="0"/>
          <w:color w:val="auto"/>
          <w:sz w:val="20"/>
          <w:szCs w:val="20"/>
        </w:rPr>
        <w:t>5</w:t>
      </w:r>
      <w:bookmarkEnd w:id="1320"/>
    </w:p>
    <w:p w14:paraId="1290CE3C" w14:textId="77777777" w:rsidR="00AD643D" w:rsidRDefault="00AD643D" w:rsidP="00AD643D">
      <w:pPr>
        <w:rPr>
          <w:rFonts w:ascii="Times New Roman" w:hAnsi="Times New Roman" w:cs="Times New Roman"/>
          <w:b/>
          <w:sz w:val="24"/>
          <w:szCs w:val="24"/>
        </w:rPr>
      </w:pPr>
      <w:r>
        <w:rPr>
          <w:rFonts w:ascii="Times New Roman" w:hAnsi="Times New Roman" w:cs="Times New Roman"/>
          <w:b/>
          <w:sz w:val="24"/>
          <w:szCs w:val="24"/>
        </w:rPr>
        <w:t>Sprint</w:t>
      </w:r>
      <w:r w:rsidRPr="00AE5A4E">
        <w:rPr>
          <w:rFonts w:ascii="Times New Roman" w:hAnsi="Times New Roman" w:cs="Times New Roman"/>
          <w:b/>
          <w:sz w:val="24"/>
          <w:szCs w:val="24"/>
        </w:rPr>
        <w:t xml:space="preserve"> Outcomes:</w:t>
      </w:r>
      <w:del w:id="1321" w:author="رزان الدوسري ID 443203966" w:date="2023-02-10T02:46:00Z">
        <w:r w:rsidRPr="0065145A" w:rsidDel="00F92EA1">
          <w:rPr>
            <w:rFonts w:ascii="Times New Roman" w:hAnsi="Times New Roman" w:cs="Times New Roman"/>
            <w:b/>
            <w:bCs/>
            <w:sz w:val="24"/>
            <w:szCs w:val="24"/>
          </w:rPr>
          <w:delText>User Story 1:</w:delText>
        </w:r>
        <w:r w:rsidRPr="0065145A" w:rsidDel="00F92EA1">
          <w:rPr>
            <w:rFonts w:ascii="Times New Roman" w:hAnsi="Times New Roman" w:cs="Times New Roman"/>
            <w:sz w:val="24"/>
            <w:szCs w:val="24"/>
          </w:rPr>
          <w:delText xml:space="preserve"> As a user, I want to go through a wizard (step-by-step guide) when installing the power-up so that I understand how to use it.</w:delText>
        </w:r>
      </w:del>
    </w:p>
    <w:p w14:paraId="5844A205" w14:textId="77777777" w:rsidR="00AD643D" w:rsidRDefault="00AD643D" w:rsidP="00AD643D">
      <w:pPr>
        <w:keepNext/>
        <w:spacing w:line="240" w:lineRule="auto"/>
        <w:jc w:val="center"/>
      </w:pPr>
      <w:r>
        <w:rPr>
          <w:rFonts w:ascii="Times New Roman" w:hAnsi="Times New Roman" w:cs="Times New Roman"/>
          <w:b/>
          <w:noProof/>
          <w:sz w:val="24"/>
          <w:szCs w:val="24"/>
        </w:rPr>
        <w:drawing>
          <wp:inline distT="0" distB="0" distL="0" distR="0" wp14:anchorId="6D0072A1" wp14:editId="453A7D34">
            <wp:extent cx="3720932" cy="3244295"/>
            <wp:effectExtent l="12700" t="12700" r="13335" b="698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7517" cy="3293632"/>
                    </a:xfrm>
                    <a:prstGeom prst="rect">
                      <a:avLst/>
                    </a:prstGeom>
                    <a:ln w="3175">
                      <a:solidFill>
                        <a:schemeClr val="tx1"/>
                      </a:solidFill>
                    </a:ln>
                  </pic:spPr>
                </pic:pic>
              </a:graphicData>
            </a:graphic>
          </wp:inline>
        </w:drawing>
      </w:r>
    </w:p>
    <w:p w14:paraId="5C088BEE" w14:textId="096ECE5C" w:rsidR="00AD643D" w:rsidRPr="00C407AA" w:rsidRDefault="00AD643D" w:rsidP="00AD643D">
      <w:pPr>
        <w:pStyle w:val="Caption"/>
        <w:jc w:val="center"/>
        <w:rPr>
          <w:rFonts w:ascii="Times New Roman" w:hAnsi="Times New Roman" w:cs="Times New Roman"/>
          <w:i w:val="0"/>
          <w:iCs w:val="0"/>
          <w:color w:val="auto"/>
          <w:sz w:val="20"/>
          <w:szCs w:val="20"/>
        </w:rPr>
      </w:pPr>
      <w:bookmarkStart w:id="1322" w:name="_Toc128133772"/>
      <w:r w:rsidRPr="00BE6494">
        <w:rPr>
          <w:rFonts w:ascii="Times New Roman" w:hAnsi="Times New Roman" w:cs="Times New Roman"/>
          <w:i w:val="0"/>
          <w:iCs w:val="0"/>
          <w:color w:val="auto"/>
          <w:sz w:val="20"/>
          <w:szCs w:val="20"/>
          <w:highlight w:val="yellow"/>
        </w:rPr>
        <w:t xml:space="preserve">Figure </w:t>
      </w:r>
      <w:r w:rsidRPr="00BE6494">
        <w:rPr>
          <w:rFonts w:ascii="Times New Roman" w:hAnsi="Times New Roman" w:cs="Times New Roman"/>
          <w:i w:val="0"/>
          <w:iCs w:val="0"/>
          <w:color w:val="auto"/>
          <w:sz w:val="20"/>
          <w:szCs w:val="20"/>
          <w:highlight w:val="yellow"/>
        </w:rPr>
        <w:fldChar w:fldCharType="begin"/>
      </w:r>
      <w:r w:rsidRPr="00BE6494">
        <w:rPr>
          <w:rFonts w:ascii="Times New Roman" w:hAnsi="Times New Roman" w:cs="Times New Roman"/>
          <w:i w:val="0"/>
          <w:iCs w:val="0"/>
          <w:color w:val="auto"/>
          <w:sz w:val="20"/>
          <w:szCs w:val="20"/>
          <w:highlight w:val="yellow"/>
        </w:rPr>
        <w:instrText xml:space="preserve"> SEQ Figure \* ARABIC </w:instrText>
      </w:r>
      <w:r w:rsidRPr="00BE6494">
        <w:rPr>
          <w:rFonts w:ascii="Times New Roman" w:hAnsi="Times New Roman" w:cs="Times New Roman"/>
          <w:i w:val="0"/>
          <w:iCs w:val="0"/>
          <w:color w:val="auto"/>
          <w:sz w:val="20"/>
          <w:szCs w:val="20"/>
          <w:highlight w:val="yellow"/>
        </w:rPr>
        <w:fldChar w:fldCharType="separate"/>
      </w:r>
      <w:r w:rsidR="00C02976">
        <w:rPr>
          <w:rFonts w:ascii="Times New Roman" w:hAnsi="Times New Roman" w:cs="Times New Roman"/>
          <w:i w:val="0"/>
          <w:iCs w:val="0"/>
          <w:noProof/>
          <w:color w:val="auto"/>
          <w:sz w:val="20"/>
          <w:szCs w:val="20"/>
          <w:highlight w:val="yellow"/>
        </w:rPr>
        <w:t>32</w:t>
      </w:r>
      <w:r w:rsidRPr="00BE6494">
        <w:rPr>
          <w:rFonts w:ascii="Times New Roman" w:hAnsi="Times New Roman" w:cs="Times New Roman"/>
          <w:i w:val="0"/>
          <w:iCs w:val="0"/>
          <w:color w:val="auto"/>
          <w:sz w:val="20"/>
          <w:szCs w:val="20"/>
          <w:highlight w:val="yellow"/>
        </w:rPr>
        <w:fldChar w:fldCharType="end"/>
      </w:r>
      <w:r w:rsidRPr="00BE6494">
        <w:rPr>
          <w:rFonts w:ascii="Times New Roman" w:hAnsi="Times New Roman" w:cs="Times New Roman"/>
          <w:i w:val="0"/>
          <w:iCs w:val="0"/>
          <w:color w:val="auto"/>
          <w:sz w:val="20"/>
          <w:szCs w:val="20"/>
          <w:highlight w:val="yellow"/>
        </w:rPr>
        <w:t>.</w:t>
      </w:r>
      <w:r w:rsidRPr="00BE6494">
        <w:rPr>
          <w:rFonts w:asciiTheme="majorBidi" w:hAnsiTheme="majorBidi" w:cstheme="majorBidi"/>
          <w:i w:val="0"/>
          <w:iCs w:val="0"/>
          <w:color w:val="auto"/>
          <w:sz w:val="20"/>
          <w:szCs w:val="20"/>
          <w:highlight w:val="yellow"/>
        </w:rPr>
        <w:t xml:space="preserve"> ……</w:t>
      </w:r>
      <w:bookmarkEnd w:id="1322"/>
    </w:p>
    <w:p w14:paraId="4EED1BCD" w14:textId="77777777" w:rsidR="00AD643D" w:rsidRPr="0065145A" w:rsidDel="00D74BAF" w:rsidRDefault="00AD643D" w:rsidP="00AD643D">
      <w:pPr>
        <w:pStyle w:val="Caption"/>
        <w:rPr>
          <w:del w:id="1323" w:author="رزان الدوسري ID 443203966" w:date="2023-02-10T02:52:00Z"/>
          <w:rFonts w:ascii="Times New Roman" w:hAnsi="Times New Roman" w:cs="Times New Roman"/>
          <w:sz w:val="24"/>
          <w:szCs w:val="24"/>
        </w:rPr>
      </w:pPr>
      <w:del w:id="1324" w:author="رزان الدوسري ID 443203966" w:date="2023-02-10T02:52:00Z">
        <w:r w:rsidRPr="0065145A" w:rsidDel="00D74BAF">
          <w:rPr>
            <w:rFonts w:ascii="Times New Roman" w:hAnsi="Times New Roman" w:cs="Times New Roman"/>
            <w:b/>
            <w:bCs/>
            <w:sz w:val="24"/>
            <w:szCs w:val="24"/>
          </w:rPr>
          <w:delText>User Story 2:</w:delText>
        </w:r>
        <w:r w:rsidRPr="0065145A" w:rsidDel="00D74BAF">
          <w:rPr>
            <w:rFonts w:ascii="Times New Roman" w:hAnsi="Times New Roman" w:cs="Times New Roman"/>
            <w:sz w:val="24"/>
            <w:szCs w:val="24"/>
          </w:rPr>
          <w:delText xml:space="preserve"> </w:delText>
        </w:r>
        <w:r w:rsidRPr="0065145A" w:rsidDel="00D74BAF">
          <w:rPr>
            <w:rFonts w:ascii="Times New Roman" w:eastAsia="Times New Roman" w:hAnsi="Times New Roman" w:cs="Times New Roman"/>
            <w:color w:val="000000"/>
            <w:sz w:val="24"/>
            <w:szCs w:val="24"/>
          </w:rPr>
          <w:delText>As a user, I want to go directly to the board after completing the setup process for the power-up, so that I can begin using its features.</w:delText>
        </w:r>
      </w:del>
    </w:p>
    <w:p w14:paraId="7950685A" w14:textId="77777777" w:rsidR="00AD643D" w:rsidRPr="0065145A" w:rsidDel="00D74BAF" w:rsidRDefault="00AD643D" w:rsidP="00AD643D">
      <w:pPr>
        <w:pStyle w:val="Caption"/>
        <w:rPr>
          <w:del w:id="1325" w:author="رزان الدوسري ID 443203966" w:date="2023-02-10T02:55:00Z"/>
          <w:rFonts w:ascii="Times New Roman" w:hAnsi="Times New Roman" w:cs="Times New Roman"/>
          <w:sz w:val="24"/>
          <w:szCs w:val="24"/>
        </w:rPr>
      </w:pPr>
      <w:del w:id="1326" w:author="رزان الدوسري ID 443203966" w:date="2023-02-10T02:55:00Z">
        <w:r w:rsidRPr="0065145A" w:rsidDel="00D74BAF">
          <w:rPr>
            <w:rFonts w:ascii="Times New Roman" w:hAnsi="Times New Roman" w:cs="Times New Roman"/>
            <w:b/>
            <w:bCs/>
            <w:sz w:val="24"/>
            <w:szCs w:val="24"/>
          </w:rPr>
          <w:delText>User Story 3:</w:delText>
        </w:r>
        <w:r w:rsidRPr="0065145A" w:rsidDel="00D74BAF">
          <w:rPr>
            <w:rFonts w:ascii="Times New Roman" w:hAnsi="Times New Roman" w:cs="Times New Roman"/>
            <w:sz w:val="24"/>
            <w:szCs w:val="24"/>
          </w:rPr>
          <w:delText xml:space="preserve"> </w:delText>
        </w:r>
        <w:r w:rsidRPr="0065145A" w:rsidDel="00D74BAF">
          <w:rPr>
            <w:rFonts w:ascii="Times New Roman" w:eastAsia="Times New Roman" w:hAnsi="Times New Roman" w:cs="Times New Roman"/>
            <w:color w:val="000000"/>
            <w:sz w:val="24"/>
            <w:szCs w:val="24"/>
          </w:rPr>
          <w:delText>As a user, I want to receive an alert message indicating successful completion of the power-up setup, so that I am certain that everything is set correctly</w:delText>
        </w:r>
        <w:r w:rsidRPr="0065145A" w:rsidDel="00D74BAF">
          <w:rPr>
            <w:rFonts w:ascii="Times New Roman" w:hAnsi="Times New Roman" w:cs="Times New Roman"/>
            <w:sz w:val="24"/>
            <w:szCs w:val="24"/>
          </w:rPr>
          <w:delText>.</w:delText>
        </w:r>
      </w:del>
    </w:p>
    <w:p w14:paraId="1CC03F95" w14:textId="77777777" w:rsidR="00AD643D" w:rsidRPr="0065145A" w:rsidDel="00D74BAF" w:rsidRDefault="00AD643D" w:rsidP="00AD643D">
      <w:pPr>
        <w:pStyle w:val="Caption"/>
        <w:rPr>
          <w:del w:id="1327" w:author="رزان الدوسري ID 443203966" w:date="2023-02-10T02:55:00Z"/>
          <w:rFonts w:ascii="Times New Roman" w:hAnsi="Times New Roman" w:cs="Times New Roman"/>
          <w:b/>
          <w:sz w:val="24"/>
          <w:szCs w:val="24"/>
          <w:rtl/>
        </w:rPr>
      </w:pPr>
      <w:del w:id="1328" w:author="رزان الدوسري ID 443203966" w:date="2023-02-10T02:55:00Z">
        <w:r w:rsidRPr="0065145A" w:rsidDel="00D74BAF">
          <w:rPr>
            <w:rFonts w:ascii="Times New Roman" w:hAnsi="Times New Roman" w:cs="Times New Roman"/>
            <w:b/>
            <w:sz w:val="24"/>
            <w:szCs w:val="24"/>
          </w:rPr>
          <w:delText>UI Design of the User Stories:</w:delText>
        </w:r>
      </w:del>
    </w:p>
    <w:p w14:paraId="1653E669" w14:textId="77777777" w:rsidR="00AD643D" w:rsidRPr="0065145A" w:rsidDel="00D74BAF" w:rsidRDefault="00AD643D" w:rsidP="00AD643D">
      <w:pPr>
        <w:pStyle w:val="Caption"/>
        <w:rPr>
          <w:del w:id="1329" w:author="رزان الدوسري ID 443203966" w:date="2023-02-10T02:52:00Z"/>
          <w:rFonts w:ascii="Times New Roman" w:hAnsi="Times New Roman" w:cs="Times New Roman"/>
          <w:sz w:val="24"/>
          <w:szCs w:val="24"/>
        </w:rPr>
      </w:pPr>
      <w:del w:id="1330" w:author="رزان الدوسري ID 443203966" w:date="2023-02-10T02:52:00Z">
        <w:r w:rsidRPr="0065145A" w:rsidDel="00D74BAF">
          <w:rPr>
            <w:rFonts w:ascii="Times New Roman" w:hAnsi="Times New Roman" w:cs="Times New Roman"/>
            <w:b/>
            <w:bCs/>
            <w:sz w:val="24"/>
            <w:szCs w:val="24"/>
          </w:rPr>
          <w:delText xml:space="preserve">User Story 1: Wizard creation </w:delText>
        </w:r>
        <w:r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Outline the steps of the wizard by establish a sequence of steps which considers the data needed to initate the power-up. Create forms that represent each step of the wizard. And in each form create buttons, pick lists and other interactable elements to move through each step of the process in a controlled way.</w:delText>
        </w:r>
      </w:del>
    </w:p>
    <w:p w14:paraId="2BBB1539" w14:textId="77777777" w:rsidR="00AD643D" w:rsidRPr="0065145A" w:rsidDel="00D74BAF" w:rsidRDefault="00AD643D" w:rsidP="00AD643D">
      <w:pPr>
        <w:pStyle w:val="Caption"/>
        <w:rPr>
          <w:del w:id="1331" w:author="رزان الدوسري ID 443203966" w:date="2023-02-10T02:52:00Z"/>
          <w:rFonts w:ascii="Times New Roman" w:hAnsi="Times New Roman" w:cs="Times New Roman"/>
          <w:sz w:val="24"/>
          <w:szCs w:val="24"/>
        </w:rPr>
      </w:pPr>
      <w:del w:id="1332" w:author="رزان الدوسري ID 443203966" w:date="2023-02-10T02:52:00Z">
        <w:r w:rsidRPr="0065145A" w:rsidDel="00D74BAF">
          <w:rPr>
            <w:rFonts w:ascii="Times New Roman" w:hAnsi="Times New Roman" w:cs="Times New Roman"/>
            <w:b/>
            <w:bCs/>
            <w:sz w:val="24"/>
            <w:szCs w:val="24"/>
          </w:rPr>
          <w:delText>User Story 2: Navigation creation</w:delText>
        </w:r>
        <w:r w:rsidRPr="0065145A" w:rsidDel="00D74BAF">
          <w:rPr>
            <w:rFonts w:ascii="Times New Roman" w:hAnsi="Times New Roman" w:cs="Times New Roman"/>
            <w:sz w:val="24"/>
            <w:szCs w:val="24"/>
          </w:rPr>
          <w:delText xml:space="preserve"> </w:delText>
        </w:r>
        <w:r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create a “Navigate” or “Go to Board” button on the final screen of the power-up setup wizard, so that the user can quickly and easily access the board that the user wish to integrate the power-up with once set-up is completed.</w:delText>
        </w:r>
      </w:del>
    </w:p>
    <w:p w14:paraId="432A05B2" w14:textId="77777777" w:rsidR="00AD643D" w:rsidRPr="0065145A" w:rsidDel="00D74BAF" w:rsidRDefault="00AD643D" w:rsidP="00AD643D">
      <w:pPr>
        <w:pStyle w:val="Caption"/>
        <w:rPr>
          <w:del w:id="1333" w:author="رزان الدوسري ID 443203966" w:date="2023-02-10T02:55:00Z"/>
          <w:rFonts w:ascii="Times New Roman" w:hAnsi="Times New Roman" w:cs="Times New Roman"/>
          <w:sz w:val="24"/>
          <w:szCs w:val="24"/>
        </w:rPr>
      </w:pPr>
      <w:del w:id="1334" w:author="رزان الدوسري ID 443203966" w:date="2023-02-10T02:55:00Z">
        <w:r w:rsidRPr="0065145A" w:rsidDel="00D74BAF">
          <w:rPr>
            <w:rFonts w:ascii="Times New Roman" w:hAnsi="Times New Roman" w:cs="Times New Roman"/>
            <w:b/>
            <w:bCs/>
            <w:sz w:val="24"/>
            <w:szCs w:val="24"/>
          </w:rPr>
          <w:delText xml:space="preserve">User Story 3: Alert message box creation </w:delText>
        </w:r>
        <w:r w:rsidRPr="0065145A" w:rsidDel="00D74BAF">
          <w:rPr>
            <w:rFonts w:ascii="Times New Roman" w:eastAsiaTheme="minorEastAsia" w:hAnsi="Times New Roman" w:cs="Times New Roman"/>
            <w:bCs/>
            <w:sz w:val="24"/>
            <w:szCs w:val="24"/>
          </w:rPr>
          <w:delText xml:space="preserve">– </w:delText>
        </w:r>
        <w:r w:rsidRPr="0065145A" w:rsidDel="00D74BAF">
          <w:rPr>
            <w:rFonts w:ascii="Times New Roman" w:hAnsi="Times New Roman" w:cs="Times New Roman"/>
            <w:sz w:val="24"/>
            <w:szCs w:val="24"/>
          </w:rPr>
          <w:delText>create an alert message box that will appear after the user has completed their power-up setup. This message box should indicate the successful completion of the setup and be displayed on the project board where the setup was performed.</w:delText>
        </w:r>
      </w:del>
    </w:p>
    <w:p w14:paraId="3E295D46" w14:textId="77777777" w:rsidR="00AD643D" w:rsidRPr="0065145A" w:rsidDel="00D74BAF" w:rsidRDefault="00AD643D" w:rsidP="00AD643D">
      <w:pPr>
        <w:pStyle w:val="Caption"/>
        <w:rPr>
          <w:del w:id="1335" w:author="رزان الدوسري ID 443203966" w:date="2023-02-10T02:55:00Z"/>
          <w:rFonts w:ascii="Times New Roman" w:hAnsi="Times New Roman" w:cs="Times New Roman"/>
          <w:b/>
          <w:sz w:val="24"/>
          <w:szCs w:val="24"/>
        </w:rPr>
      </w:pPr>
      <w:del w:id="1336" w:author="رزان الدوسري ID 443203966" w:date="2023-02-10T02:55:00Z">
        <w:r w:rsidRPr="0065145A" w:rsidDel="00D74BAF">
          <w:rPr>
            <w:rFonts w:ascii="Times New Roman" w:hAnsi="Times New Roman" w:cs="Times New Roman"/>
            <w:b/>
            <w:sz w:val="24"/>
            <w:szCs w:val="24"/>
          </w:rPr>
          <w:delText>Development of the User Stories:</w:delText>
        </w:r>
      </w:del>
    </w:p>
    <w:p w14:paraId="53EC1793" w14:textId="77777777" w:rsidR="00AD643D" w:rsidRPr="0065145A" w:rsidDel="00D74BAF" w:rsidRDefault="00AD643D" w:rsidP="00AD643D">
      <w:pPr>
        <w:pStyle w:val="Caption"/>
        <w:rPr>
          <w:del w:id="1337" w:author="رزان الدوسري ID 443203966" w:date="2023-02-10T02:52:00Z"/>
          <w:rFonts w:ascii="Times New Roman" w:hAnsi="Times New Roman" w:cs="Times New Roman"/>
          <w:b/>
          <w:bCs/>
          <w:sz w:val="24"/>
          <w:szCs w:val="24"/>
        </w:rPr>
      </w:pPr>
      <w:del w:id="1338" w:author="رزان الدوسري ID 443203966" w:date="2023-02-10T02:52:00Z">
        <w:r w:rsidRPr="0065145A" w:rsidDel="00D74BAF">
          <w:rPr>
            <w:rFonts w:ascii="Times New Roman" w:hAnsi="Times New Roman" w:cs="Times New Roman"/>
            <w:b/>
            <w:bCs/>
            <w:sz w:val="24"/>
            <w:szCs w:val="24"/>
          </w:rPr>
          <w:delText xml:space="preserve">User Story 1: Modal component creation </w:delText>
        </w:r>
        <w:r w:rsidRPr="0065145A" w:rsidDel="00D74BAF">
          <w:rPr>
            <w:rFonts w:ascii="Times New Roman" w:eastAsiaTheme="minorEastAsia" w:hAnsi="Times New Roman" w:cs="Times New Roman"/>
            <w:bCs/>
            <w:sz w:val="24"/>
            <w:szCs w:val="24"/>
          </w:rPr>
          <w:delText>–</w:delText>
        </w:r>
        <w:r w:rsidRPr="0065145A" w:rsidDel="00D74BAF">
          <w:rPr>
            <w:rFonts w:ascii="Times New Roman" w:hAnsi="Times New Roman" w:cs="Times New Roman"/>
            <w:b/>
            <w:bCs/>
            <w:sz w:val="24"/>
            <w:szCs w:val="24"/>
          </w:rPr>
          <w:delText xml:space="preserve"> </w:delText>
        </w:r>
        <w:r w:rsidRPr="0065145A" w:rsidDel="00D74BAF">
          <w:rPr>
            <w:rFonts w:ascii="Times New Roman" w:hAnsi="Times New Roman" w:cs="Times New Roman"/>
            <w:sz w:val="24"/>
            <w:szCs w:val="24"/>
          </w:rPr>
          <w:delText xml:space="preserve">create a modal component that contains a wizard, and in this modal, create tabs to represent each step of the wizard. Within each tab, create a form that includes the necessary fields and buttons. </w:delText>
        </w:r>
      </w:del>
    </w:p>
    <w:p w14:paraId="235157BE" w14:textId="77777777" w:rsidR="00AD643D" w:rsidRPr="0065145A" w:rsidDel="00D74BAF" w:rsidRDefault="00AD643D" w:rsidP="00AD643D">
      <w:pPr>
        <w:pStyle w:val="Caption"/>
        <w:rPr>
          <w:del w:id="1339" w:author="رزان الدوسري ID 443203966" w:date="2023-02-10T02:52:00Z"/>
          <w:rFonts w:ascii="Times New Roman" w:eastAsiaTheme="minorEastAsia" w:hAnsi="Times New Roman" w:cs="Times New Roman"/>
          <w:bCs/>
          <w:sz w:val="24"/>
          <w:szCs w:val="24"/>
        </w:rPr>
      </w:pPr>
      <w:del w:id="1340" w:author="رزان الدوسري ID 443203966" w:date="2023-02-10T02:52:00Z">
        <w:r w:rsidRPr="0065145A" w:rsidDel="00D74BAF">
          <w:rPr>
            <w:rFonts w:ascii="Times New Roman" w:hAnsi="Times New Roman" w:cs="Times New Roman"/>
            <w:b/>
            <w:bCs/>
            <w:sz w:val="24"/>
            <w:szCs w:val="24"/>
          </w:rPr>
          <w:delText>User Story 2: Navigation creation</w:delText>
        </w:r>
        <w:r w:rsidRPr="0065145A" w:rsidDel="00D74BAF">
          <w:rPr>
            <w:rFonts w:ascii="Times New Roman" w:eastAsiaTheme="minorEastAsia" w:hAnsi="Times New Roman" w:cs="Times New Roman"/>
            <w:bCs/>
            <w:sz w:val="24"/>
            <w:szCs w:val="24"/>
          </w:rPr>
          <w:delText xml:space="preserve"> – create a button in the last step of the wizard, and assign  a trigger to it that navigates the user to the board where power-up was installed.</w:delText>
        </w:r>
      </w:del>
    </w:p>
    <w:p w14:paraId="029FD8BD" w14:textId="77777777" w:rsidR="00AD643D" w:rsidRPr="0065145A" w:rsidDel="00D74BAF" w:rsidRDefault="00AD643D" w:rsidP="00AD643D">
      <w:pPr>
        <w:pStyle w:val="Caption"/>
        <w:rPr>
          <w:del w:id="1341" w:author="رزان الدوسري ID 443203966" w:date="2023-02-10T02:55:00Z"/>
          <w:rFonts w:ascii="Times New Roman" w:hAnsi="Times New Roman" w:cs="Times New Roman"/>
          <w:b/>
          <w:bCs/>
          <w:sz w:val="24"/>
          <w:szCs w:val="24"/>
        </w:rPr>
      </w:pPr>
      <w:del w:id="1342" w:author="رزان الدوسري ID 443203966" w:date="2023-02-10T02:55:00Z">
        <w:r w:rsidRPr="0065145A" w:rsidDel="00D74BAF">
          <w:rPr>
            <w:rFonts w:ascii="Times New Roman" w:hAnsi="Times New Roman" w:cs="Times New Roman"/>
            <w:b/>
            <w:bCs/>
            <w:sz w:val="24"/>
            <w:szCs w:val="24"/>
          </w:rPr>
          <w:delText xml:space="preserve">User Story 3: Alert component creation </w:delText>
        </w:r>
        <w:r w:rsidRPr="0065145A" w:rsidDel="00D74BAF">
          <w:rPr>
            <w:rFonts w:ascii="Times New Roman" w:eastAsiaTheme="minorEastAsia" w:hAnsi="Times New Roman" w:cs="Times New Roman"/>
            <w:bCs/>
            <w:sz w:val="24"/>
            <w:szCs w:val="24"/>
          </w:rPr>
          <w:delText xml:space="preserve">– create an alert component that triggers once the </w:delText>
        </w:r>
        <w:r w:rsidRPr="0065145A" w:rsidDel="00D74BAF">
          <w:rPr>
            <w:rFonts w:ascii="Times New Roman" w:hAnsi="Times New Roman" w:cs="Times New Roman"/>
            <w:sz w:val="24"/>
            <w:szCs w:val="24"/>
          </w:rPr>
          <w:delText>power-up setup has been successfully completed.</w:delText>
        </w:r>
      </w:del>
    </w:p>
    <w:p w14:paraId="494A6D6D" w14:textId="77777777" w:rsidR="00AD643D" w:rsidRPr="0065145A" w:rsidDel="00D74BAF" w:rsidRDefault="00AD643D" w:rsidP="00AD643D">
      <w:pPr>
        <w:pStyle w:val="Caption"/>
        <w:rPr>
          <w:del w:id="1343" w:author="رزان الدوسري ID 443203966" w:date="2023-02-10T02:55:00Z"/>
          <w:rFonts w:ascii="Times New Roman" w:hAnsi="Times New Roman" w:cs="Times New Roman"/>
          <w:b/>
          <w:sz w:val="24"/>
          <w:szCs w:val="24"/>
        </w:rPr>
      </w:pPr>
      <w:del w:id="1344" w:author="رزان الدوسري ID 443203966" w:date="2023-02-10T02:55:00Z">
        <w:r w:rsidRPr="0065145A" w:rsidDel="00D74BAF">
          <w:rPr>
            <w:rFonts w:ascii="Times New Roman" w:hAnsi="Times New Roman" w:cs="Times New Roman"/>
            <w:b/>
            <w:sz w:val="24"/>
            <w:szCs w:val="24"/>
          </w:rPr>
          <w:delText>Test of the User Stories:</w:delText>
        </w:r>
      </w:del>
    </w:p>
    <w:p w14:paraId="4754D33B" w14:textId="77777777" w:rsidR="00AD643D" w:rsidRPr="0065145A" w:rsidDel="00D74BAF" w:rsidRDefault="00AD643D" w:rsidP="00AD643D">
      <w:pPr>
        <w:pStyle w:val="Caption"/>
        <w:rPr>
          <w:del w:id="1345" w:author="رزان الدوسري ID 443203966" w:date="2023-02-10T02:53:00Z"/>
          <w:rFonts w:ascii="Times New Roman" w:eastAsiaTheme="minorEastAsia" w:hAnsi="Times New Roman" w:cs="Times New Roman"/>
          <w:bCs/>
          <w:sz w:val="24"/>
          <w:szCs w:val="24"/>
        </w:rPr>
      </w:pPr>
      <w:del w:id="1346" w:author="رزان الدوسري ID 443203966" w:date="2023-02-10T02:53:00Z">
        <w:r w:rsidRPr="0065145A" w:rsidDel="00D74BAF">
          <w:rPr>
            <w:rFonts w:ascii="Times New Roman" w:hAnsi="Times New Roman" w:cs="Times New Roman"/>
            <w:b/>
            <w:bCs/>
            <w:sz w:val="24"/>
            <w:szCs w:val="24"/>
          </w:rPr>
          <w:delText>User Story 1:</w:delText>
        </w:r>
      </w:del>
    </w:p>
    <w:p w14:paraId="1C3846BE" w14:textId="77777777" w:rsidR="00AD643D" w:rsidRPr="0065145A" w:rsidDel="00D74BAF" w:rsidRDefault="00AD643D" w:rsidP="00AD643D">
      <w:pPr>
        <w:pStyle w:val="Caption"/>
        <w:rPr>
          <w:del w:id="1347" w:author="رزان الدوسري ID 443203966" w:date="2023-02-10T02:53:00Z"/>
          <w:rFonts w:ascii="Times New Roman" w:hAnsi="Times New Roman" w:cs="Times New Roman"/>
          <w:sz w:val="24"/>
          <w:szCs w:val="24"/>
        </w:rPr>
      </w:pPr>
      <w:del w:id="1348" w:author="رزان الدوسري ID 443203966" w:date="2023-02-10T02:53:00Z">
        <w:r w:rsidRPr="0065145A" w:rsidDel="00D74BAF">
          <w:rPr>
            <w:rFonts w:ascii="Times New Roman" w:hAnsi="Times New Roman" w:cs="Times New Roman"/>
            <w:sz w:val="24"/>
            <w:szCs w:val="24"/>
          </w:rPr>
          <w:delText>Test Case 1: Verify that the wizard is the first screen displayed after the power-up is installed.</w:delText>
        </w:r>
      </w:del>
    </w:p>
    <w:p w14:paraId="35FEA55D" w14:textId="77777777" w:rsidR="00AD643D" w:rsidRPr="0065145A" w:rsidDel="00D74BAF" w:rsidRDefault="00AD643D" w:rsidP="00AD643D">
      <w:pPr>
        <w:pStyle w:val="Caption"/>
        <w:rPr>
          <w:del w:id="1349" w:author="رزان الدوسري ID 443203966" w:date="2023-02-10T02:53:00Z"/>
          <w:rFonts w:ascii="Times New Roman" w:hAnsi="Times New Roman" w:cs="Times New Roman"/>
          <w:sz w:val="24"/>
          <w:szCs w:val="24"/>
        </w:rPr>
      </w:pPr>
      <w:del w:id="1350" w:author="رزان الدوسري ID 443203966" w:date="2023-02-10T02:53:00Z">
        <w:r w:rsidRPr="0065145A" w:rsidDel="00D74BAF">
          <w:rPr>
            <w:rFonts w:ascii="Times New Roman" w:hAnsi="Times New Roman" w:cs="Times New Roman"/>
            <w:sz w:val="24"/>
            <w:szCs w:val="24"/>
          </w:rPr>
          <w:delText>Test Case 2: Verify that the wizard has multiple steps to guide the user through the setup process.</w:delText>
        </w:r>
      </w:del>
    </w:p>
    <w:p w14:paraId="051ABF6C" w14:textId="77777777" w:rsidR="00AD643D" w:rsidRPr="0065145A" w:rsidDel="00D74BAF" w:rsidRDefault="00AD643D" w:rsidP="00AD643D">
      <w:pPr>
        <w:pStyle w:val="Caption"/>
        <w:rPr>
          <w:del w:id="1351" w:author="رزان الدوسري ID 443203966" w:date="2023-02-10T02:53:00Z"/>
          <w:rFonts w:ascii="Times New Roman" w:hAnsi="Times New Roman" w:cs="Times New Roman"/>
          <w:sz w:val="24"/>
          <w:szCs w:val="24"/>
        </w:rPr>
      </w:pPr>
      <w:del w:id="1352" w:author="رزان الدوسري ID 443203966" w:date="2023-02-10T02:53:00Z">
        <w:r w:rsidRPr="0065145A" w:rsidDel="00D74BAF">
          <w:rPr>
            <w:rFonts w:ascii="Times New Roman" w:hAnsi="Times New Roman" w:cs="Times New Roman"/>
            <w:sz w:val="24"/>
            <w:szCs w:val="24"/>
          </w:rPr>
          <w:delText>Test Case 3: Verify that each step in the wizard has clear instructions and visual aids to help the user understand what needs to be done.</w:delText>
        </w:r>
      </w:del>
    </w:p>
    <w:p w14:paraId="6E2E5584" w14:textId="77777777" w:rsidR="00AD643D" w:rsidRPr="0065145A" w:rsidDel="00D74BAF" w:rsidRDefault="00AD643D" w:rsidP="00AD643D">
      <w:pPr>
        <w:pStyle w:val="Caption"/>
        <w:rPr>
          <w:del w:id="1353" w:author="رزان الدوسري ID 443203966" w:date="2023-02-10T02:53:00Z"/>
          <w:rFonts w:ascii="Times New Roman" w:hAnsi="Times New Roman" w:cs="Times New Roman"/>
          <w:sz w:val="24"/>
          <w:szCs w:val="24"/>
        </w:rPr>
      </w:pPr>
      <w:del w:id="1354" w:author="رزان الدوسري ID 443203966" w:date="2023-02-10T02:53:00Z">
        <w:r w:rsidRPr="0065145A" w:rsidDel="00D74BAF">
          <w:rPr>
            <w:rFonts w:ascii="Times New Roman" w:hAnsi="Times New Roman" w:cs="Times New Roman"/>
            <w:sz w:val="24"/>
            <w:szCs w:val="24"/>
          </w:rPr>
          <w:delText>Test Case 4: Verify that the user is not allowed to proceed to the next step until all required information is entered in the current step.</w:delText>
        </w:r>
      </w:del>
    </w:p>
    <w:p w14:paraId="0293AD81" w14:textId="77777777" w:rsidR="00AD643D" w:rsidRPr="0065145A" w:rsidDel="00D74BAF" w:rsidRDefault="00AD643D" w:rsidP="00AD643D">
      <w:pPr>
        <w:pStyle w:val="Caption"/>
        <w:rPr>
          <w:del w:id="1355" w:author="رزان الدوسري ID 443203966" w:date="2023-02-10T02:55:00Z"/>
          <w:rFonts w:ascii="Times New Roman" w:eastAsiaTheme="minorEastAsia" w:hAnsi="Times New Roman" w:cs="Times New Roman"/>
          <w:b/>
          <w:bCs/>
          <w:sz w:val="24"/>
          <w:szCs w:val="24"/>
        </w:rPr>
      </w:pPr>
      <w:del w:id="1356" w:author="رزان الدوسري ID 443203966" w:date="2023-02-10T02:55:00Z">
        <w:r w:rsidRPr="0065145A" w:rsidDel="00D74BAF">
          <w:rPr>
            <w:rFonts w:ascii="Times New Roman" w:hAnsi="Times New Roman" w:cs="Times New Roman"/>
            <w:b/>
            <w:bCs/>
            <w:sz w:val="24"/>
            <w:szCs w:val="24"/>
          </w:rPr>
          <w:delText xml:space="preserve">User Story 2: </w:delText>
        </w:r>
      </w:del>
    </w:p>
    <w:p w14:paraId="7673EDC6" w14:textId="77777777" w:rsidR="00AD643D" w:rsidRPr="0065145A" w:rsidDel="00D74BAF" w:rsidRDefault="00AD643D" w:rsidP="00AD643D">
      <w:pPr>
        <w:pStyle w:val="Caption"/>
        <w:rPr>
          <w:del w:id="1357" w:author="رزان الدوسري ID 443203966" w:date="2023-02-10T02:55:00Z"/>
          <w:rFonts w:ascii="Times New Roman" w:hAnsi="Times New Roman" w:cs="Times New Roman"/>
          <w:sz w:val="24"/>
          <w:szCs w:val="24"/>
        </w:rPr>
      </w:pPr>
      <w:del w:id="1358" w:author="رزان الدوسري ID 443203966" w:date="2023-02-10T02:55:00Z">
        <w:r w:rsidRPr="0065145A" w:rsidDel="00D74BAF">
          <w:rPr>
            <w:rFonts w:ascii="Times New Roman" w:hAnsi="Times New Roman" w:cs="Times New Roman"/>
            <w:sz w:val="24"/>
            <w:szCs w:val="24"/>
          </w:rPr>
          <w:delText>Test Case 1: Verify that the user is taken directly to the board after completing the wizard.</w:delText>
        </w:r>
      </w:del>
    </w:p>
    <w:p w14:paraId="5875C2CF" w14:textId="77777777" w:rsidR="00AD643D" w:rsidRPr="0065145A" w:rsidDel="00D74BAF" w:rsidRDefault="00AD643D" w:rsidP="00AD643D">
      <w:pPr>
        <w:pStyle w:val="Caption"/>
        <w:rPr>
          <w:del w:id="1359" w:author="رزان الدوسري ID 443203966" w:date="2023-02-10T02:55:00Z"/>
          <w:rFonts w:ascii="Times New Roman" w:hAnsi="Times New Roman" w:cs="Times New Roman"/>
          <w:sz w:val="24"/>
          <w:szCs w:val="24"/>
        </w:rPr>
      </w:pPr>
      <w:del w:id="1360" w:author="رزان الدوسري ID 443203966" w:date="2023-02-10T02:55:00Z">
        <w:r w:rsidRPr="0065145A" w:rsidDel="00D74BAF">
          <w:rPr>
            <w:rFonts w:ascii="Times New Roman" w:hAnsi="Times New Roman" w:cs="Times New Roman"/>
            <w:sz w:val="24"/>
            <w:szCs w:val="24"/>
          </w:rPr>
          <w:delText>Test Case 2: Verify that all power-up features are available and functional on the board.</w:delText>
        </w:r>
      </w:del>
    </w:p>
    <w:p w14:paraId="38BF761C" w14:textId="77777777" w:rsidR="00AD643D" w:rsidRPr="0065145A" w:rsidDel="00D74BAF" w:rsidRDefault="00AD643D" w:rsidP="00AD643D">
      <w:pPr>
        <w:pStyle w:val="Caption"/>
        <w:rPr>
          <w:del w:id="1361" w:author="رزان الدوسري ID 443203966" w:date="2023-02-10T02:59:00Z"/>
          <w:rFonts w:ascii="Times New Roman" w:eastAsiaTheme="minorEastAsia" w:hAnsi="Times New Roman" w:cs="Times New Roman"/>
          <w:b/>
          <w:bCs/>
          <w:sz w:val="24"/>
          <w:szCs w:val="24"/>
        </w:rPr>
      </w:pPr>
      <w:del w:id="1362" w:author="رزان الدوسري ID 443203966" w:date="2023-02-10T02:59:00Z">
        <w:r w:rsidRPr="0065145A" w:rsidDel="00D74BAF">
          <w:rPr>
            <w:rFonts w:ascii="Times New Roman" w:hAnsi="Times New Roman" w:cs="Times New Roman"/>
            <w:b/>
            <w:bCs/>
            <w:sz w:val="24"/>
            <w:szCs w:val="24"/>
          </w:rPr>
          <w:delText xml:space="preserve">User Story 3: </w:delText>
        </w:r>
      </w:del>
    </w:p>
    <w:p w14:paraId="2422F421" w14:textId="77777777" w:rsidR="00AD643D" w:rsidRDefault="00AD643D" w:rsidP="00AD643D">
      <w:pPr>
        <w:keepNext/>
        <w:spacing w:line="240" w:lineRule="auto"/>
        <w:jc w:val="center"/>
      </w:pPr>
      <w:r>
        <w:rPr>
          <w:rFonts w:ascii="Times New Roman" w:hAnsi="Times New Roman" w:cs="Times New Roman"/>
          <w:b/>
          <w:noProof/>
          <w:sz w:val="24"/>
          <w:szCs w:val="24"/>
        </w:rPr>
        <w:drawing>
          <wp:inline distT="0" distB="0" distL="0" distR="0" wp14:anchorId="6FE21153" wp14:editId="4EBF8A66">
            <wp:extent cx="3024000" cy="2063306"/>
            <wp:effectExtent l="12700" t="12700" r="11430" b="6985"/>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024000" cy="2063306"/>
                    </a:xfrm>
                    <a:prstGeom prst="rect">
                      <a:avLst/>
                    </a:prstGeom>
                    <a:ln w="3175">
                      <a:solidFill>
                        <a:schemeClr val="tx1"/>
                      </a:solidFill>
                    </a:ln>
                  </pic:spPr>
                </pic:pic>
              </a:graphicData>
            </a:graphic>
          </wp:inline>
        </w:drawing>
      </w:r>
    </w:p>
    <w:p w14:paraId="6BFC554D" w14:textId="2BAA87EB" w:rsidR="00AD643D" w:rsidRPr="00962193" w:rsidRDefault="00AD643D" w:rsidP="00AD643D">
      <w:pPr>
        <w:pStyle w:val="Caption"/>
        <w:jc w:val="center"/>
        <w:rPr>
          <w:rFonts w:ascii="Times New Roman" w:hAnsi="Times New Roman" w:cs="Times New Roman"/>
          <w:i w:val="0"/>
          <w:iCs w:val="0"/>
          <w:color w:val="auto"/>
          <w:sz w:val="20"/>
          <w:szCs w:val="20"/>
        </w:rPr>
      </w:pPr>
      <w:bookmarkStart w:id="1363" w:name="_Toc128133773"/>
      <w:r w:rsidRPr="0058069C">
        <w:rPr>
          <w:rFonts w:ascii="Times New Roman" w:hAnsi="Times New Roman" w:cs="Times New Roman"/>
          <w:i w:val="0"/>
          <w:iCs w:val="0"/>
          <w:color w:val="auto"/>
          <w:sz w:val="20"/>
          <w:szCs w:val="20"/>
          <w:highlight w:val="yellow"/>
        </w:rPr>
        <w:t xml:space="preserve">Figure </w:t>
      </w:r>
      <w:r w:rsidRPr="0058069C">
        <w:rPr>
          <w:rFonts w:ascii="Times New Roman" w:hAnsi="Times New Roman" w:cs="Times New Roman"/>
          <w:i w:val="0"/>
          <w:iCs w:val="0"/>
          <w:color w:val="auto"/>
          <w:sz w:val="20"/>
          <w:szCs w:val="20"/>
          <w:highlight w:val="yellow"/>
        </w:rPr>
        <w:fldChar w:fldCharType="begin"/>
      </w:r>
      <w:r w:rsidRPr="0058069C">
        <w:rPr>
          <w:rFonts w:ascii="Times New Roman" w:hAnsi="Times New Roman" w:cs="Times New Roman"/>
          <w:i w:val="0"/>
          <w:iCs w:val="0"/>
          <w:color w:val="auto"/>
          <w:sz w:val="20"/>
          <w:szCs w:val="20"/>
          <w:highlight w:val="yellow"/>
        </w:rPr>
        <w:instrText xml:space="preserve"> SEQ Figure \* ARABIC </w:instrText>
      </w:r>
      <w:r w:rsidRPr="0058069C">
        <w:rPr>
          <w:rFonts w:ascii="Times New Roman" w:hAnsi="Times New Roman" w:cs="Times New Roman"/>
          <w:i w:val="0"/>
          <w:iCs w:val="0"/>
          <w:color w:val="auto"/>
          <w:sz w:val="20"/>
          <w:szCs w:val="20"/>
          <w:highlight w:val="yellow"/>
        </w:rPr>
        <w:fldChar w:fldCharType="separate"/>
      </w:r>
      <w:r w:rsidR="00C02976" w:rsidRPr="0058069C">
        <w:rPr>
          <w:rFonts w:ascii="Times New Roman" w:hAnsi="Times New Roman" w:cs="Times New Roman"/>
          <w:i w:val="0"/>
          <w:iCs w:val="0"/>
          <w:noProof/>
          <w:color w:val="auto"/>
          <w:sz w:val="20"/>
          <w:szCs w:val="20"/>
          <w:highlight w:val="yellow"/>
        </w:rPr>
        <w:t>33</w:t>
      </w:r>
      <w:r w:rsidRPr="0058069C">
        <w:rPr>
          <w:rFonts w:ascii="Times New Roman" w:hAnsi="Times New Roman" w:cs="Times New Roman"/>
          <w:i w:val="0"/>
          <w:iCs w:val="0"/>
          <w:color w:val="auto"/>
          <w:sz w:val="20"/>
          <w:szCs w:val="20"/>
          <w:highlight w:val="yellow"/>
        </w:rPr>
        <w:fldChar w:fldCharType="end"/>
      </w:r>
      <w:r w:rsidRPr="0058069C">
        <w:rPr>
          <w:rFonts w:ascii="Times New Roman" w:hAnsi="Times New Roman" w:cs="Times New Roman"/>
          <w:i w:val="0"/>
          <w:iCs w:val="0"/>
          <w:color w:val="auto"/>
          <w:sz w:val="20"/>
          <w:szCs w:val="20"/>
          <w:highlight w:val="yellow"/>
        </w:rPr>
        <w:t>.</w:t>
      </w:r>
      <w:r w:rsidRPr="0058069C">
        <w:rPr>
          <w:highlight w:val="yellow"/>
        </w:rPr>
        <w:t xml:space="preserve"> </w:t>
      </w:r>
      <w:r w:rsidRPr="0058069C">
        <w:rPr>
          <w:rFonts w:ascii="Times New Roman" w:hAnsi="Times New Roman" w:cs="Times New Roman"/>
          <w:i w:val="0"/>
          <w:iCs w:val="0"/>
          <w:color w:val="auto"/>
          <w:sz w:val="20"/>
          <w:szCs w:val="20"/>
          <w:highlight w:val="yellow"/>
        </w:rPr>
        <w:t xml:space="preserve">Create a color-coded </w:t>
      </w:r>
      <w:proofErr w:type="gramStart"/>
      <w:r w:rsidRPr="0058069C">
        <w:rPr>
          <w:rFonts w:ascii="Times New Roman" w:hAnsi="Times New Roman" w:cs="Times New Roman"/>
          <w:i w:val="0"/>
          <w:iCs w:val="0"/>
          <w:color w:val="auto"/>
          <w:sz w:val="20"/>
          <w:szCs w:val="20"/>
          <w:highlight w:val="yellow"/>
        </w:rPr>
        <w:t>badge</w:t>
      </w:r>
      <w:bookmarkEnd w:id="1363"/>
      <w:proofErr w:type="gramEnd"/>
    </w:p>
    <w:p w14:paraId="70DEA763" w14:textId="77777777" w:rsidR="00AD643D" w:rsidRDefault="00AD643D" w:rsidP="00AD643D">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14:paraId="28C87D46" w14:textId="77777777" w:rsidR="00AD643D" w:rsidRDefault="00AD643D" w:rsidP="00AD643D">
      <w:pPr>
        <w:rPr>
          <w:rFonts w:ascii="Times New Roman" w:hAnsi="Times New Roman" w:cs="Times New Roman"/>
          <w:b/>
          <w:sz w:val="24"/>
          <w:szCs w:val="24"/>
        </w:rPr>
      </w:pPr>
      <w:ins w:id="1364" w:author="رزان الدوسري ID 443203966" w:date="2023-02-10T03:06:00Z">
        <w:r>
          <w:rPr>
            <w:rFonts w:ascii="Times New Roman" w:hAnsi="Times New Roman" w:cs="Times New Roman"/>
            <w:b/>
            <w:sz w:val="24"/>
            <w:szCs w:val="24"/>
          </w:rPr>
          <w:t xml:space="preserve">Results of </w:t>
        </w:r>
      </w:ins>
      <w:ins w:id="1365" w:author="رزان الدوسري ID 443203966" w:date="2023-02-10T03:07:00Z">
        <w:r>
          <w:rPr>
            <w:rFonts w:ascii="Times New Roman" w:hAnsi="Times New Roman" w:cs="Times New Roman"/>
            <w:b/>
            <w:sz w:val="24"/>
            <w:szCs w:val="24"/>
          </w:rPr>
          <w:t>the</w:t>
        </w:r>
      </w:ins>
      <w:ins w:id="1366" w:author="رزان الدوسري ID 443203966" w:date="2023-02-10T03:06:00Z">
        <w:r>
          <w:rPr>
            <w:rFonts w:ascii="Times New Roman" w:hAnsi="Times New Roman" w:cs="Times New Roman"/>
            <w:b/>
            <w:sz w:val="24"/>
            <w:szCs w:val="24"/>
          </w:rPr>
          <w:t xml:space="preserve"> Ret</w:t>
        </w:r>
      </w:ins>
      <w:ins w:id="1367" w:author="رزان الدوسري ID 443203966" w:date="2023-02-10T03:07:00Z">
        <w:r>
          <w:rPr>
            <w:rFonts w:ascii="Times New Roman" w:hAnsi="Times New Roman" w:cs="Times New Roman"/>
            <w:b/>
            <w:sz w:val="24"/>
            <w:szCs w:val="24"/>
          </w:rPr>
          <w:t>rospective</w:t>
        </w:r>
      </w:ins>
      <w:ins w:id="1368" w:author="رزان الدوسري ID 443203966" w:date="2023-02-10T03:06:00Z">
        <w:r w:rsidRPr="0065145A">
          <w:rPr>
            <w:rFonts w:ascii="Times New Roman" w:hAnsi="Times New Roman" w:cs="Times New Roman"/>
            <w:b/>
            <w:sz w:val="24"/>
            <w:szCs w:val="24"/>
          </w:rPr>
          <w:t>:</w:t>
        </w:r>
      </w:ins>
    </w:p>
    <w:tbl>
      <w:tblPr>
        <w:tblStyle w:val="TableGrid"/>
        <w:tblW w:w="5119" w:type="pct"/>
        <w:jc w:val="center"/>
        <w:tblBorders>
          <w:left w:val="none" w:sz="0" w:space="0" w:color="auto"/>
          <w:right w:val="none" w:sz="0" w:space="0" w:color="auto"/>
          <w:insideV w:val="none" w:sz="0" w:space="0" w:color="auto"/>
        </w:tblBorders>
        <w:tblLook w:val="04A0" w:firstRow="1" w:lastRow="0" w:firstColumn="1" w:lastColumn="0" w:noHBand="0" w:noVBand="1"/>
      </w:tblPr>
      <w:tblGrid>
        <w:gridCol w:w="4654"/>
        <w:gridCol w:w="4662"/>
      </w:tblGrid>
      <w:tr w:rsidR="00AD643D" w:rsidRPr="00F22B6A" w14:paraId="043878CA" w14:textId="77777777">
        <w:trPr>
          <w:trHeight w:val="375"/>
          <w:jc w:val="center"/>
          <w:ins w:id="1369" w:author="رزان الدوسري ID 443203966" w:date="2023-02-10T03:07:00Z"/>
        </w:trPr>
        <w:tc>
          <w:tcPr>
            <w:tcW w:w="2498" w:type="pct"/>
            <w:tcBorders>
              <w:top w:val="nil"/>
              <w:bottom w:val="double" w:sz="4" w:space="0" w:color="auto"/>
            </w:tcBorders>
            <w:vAlign w:val="center"/>
          </w:tcPr>
          <w:p w14:paraId="2E7AA718" w14:textId="77777777" w:rsidR="00AD643D" w:rsidRPr="00F22B6A" w:rsidRDefault="00AD643D">
            <w:pPr>
              <w:spacing w:before="100" w:after="100" w:line="240" w:lineRule="auto"/>
              <w:jc w:val="center"/>
              <w:rPr>
                <w:ins w:id="1370" w:author="رزان الدوسري ID 443203966" w:date="2023-02-10T03:07:00Z"/>
                <w:rFonts w:ascii="Times New Roman" w:hAnsi="Times New Roman" w:cs="Times New Roman"/>
              </w:rPr>
            </w:pPr>
            <w:r w:rsidRPr="00F22B6A">
              <w:rPr>
                <w:rFonts w:ascii="Times New Roman" w:hAnsi="Times New Roman" w:cs="Times New Roman"/>
              </w:rPr>
              <w:t>WHAT WENT WELL?</w:t>
            </w:r>
          </w:p>
        </w:tc>
        <w:tc>
          <w:tcPr>
            <w:tcW w:w="2502" w:type="pct"/>
            <w:tcBorders>
              <w:top w:val="nil"/>
              <w:bottom w:val="double" w:sz="4" w:space="0" w:color="auto"/>
            </w:tcBorders>
            <w:vAlign w:val="center"/>
          </w:tcPr>
          <w:p w14:paraId="32691431" w14:textId="77777777" w:rsidR="00AD643D" w:rsidRPr="00F22B6A" w:rsidRDefault="00AD643D">
            <w:pPr>
              <w:spacing w:before="100" w:after="100" w:line="240" w:lineRule="auto"/>
              <w:jc w:val="center"/>
              <w:rPr>
                <w:ins w:id="1371" w:author="رزان الدوسري ID 443203966" w:date="2023-02-10T03:07:00Z"/>
                <w:rFonts w:ascii="Times New Roman" w:hAnsi="Times New Roman" w:cs="Times New Roman"/>
              </w:rPr>
            </w:pPr>
            <w:r w:rsidRPr="00F22B6A">
              <w:rPr>
                <w:rFonts w:ascii="Times New Roman" w:hAnsi="Times New Roman" w:cs="Times New Roman"/>
              </w:rPr>
              <w:t>WHAT WENT POORLY?</w:t>
            </w:r>
          </w:p>
        </w:tc>
      </w:tr>
      <w:tr w:rsidR="00AD643D" w:rsidRPr="00F22B6A" w14:paraId="46A4AB16" w14:textId="77777777" w:rsidTr="00D777EB">
        <w:trPr>
          <w:trHeight w:val="991"/>
          <w:jc w:val="center"/>
          <w:ins w:id="1372" w:author="رزان الدوسري ID 443203966" w:date="2023-02-10T03:07:00Z"/>
        </w:trPr>
        <w:tc>
          <w:tcPr>
            <w:tcW w:w="2498" w:type="pct"/>
            <w:tcBorders>
              <w:top w:val="double" w:sz="4" w:space="0" w:color="auto"/>
              <w:bottom w:val="nil"/>
            </w:tcBorders>
          </w:tcPr>
          <w:p w14:paraId="057EA0D2" w14:textId="77777777" w:rsidR="00AD643D" w:rsidRPr="00685B7C" w:rsidRDefault="00AD643D">
            <w:pPr>
              <w:pStyle w:val="ListParagraph"/>
              <w:keepNext/>
              <w:numPr>
                <w:ilvl w:val="0"/>
                <w:numId w:val="37"/>
              </w:numPr>
              <w:spacing w:before="100" w:after="100" w:line="240" w:lineRule="auto"/>
              <w:ind w:left="348"/>
              <w:contextualSpacing w:val="0"/>
              <w:rPr>
                <w:rFonts w:ascii="Times New Roman" w:hAnsi="Times New Roman" w:cs="Times New Roman"/>
                <w:highlight w:val="yellow"/>
              </w:rPr>
            </w:pPr>
            <w:r w:rsidRPr="00685B7C">
              <w:rPr>
                <w:rFonts w:ascii="Times New Roman" w:hAnsi="Times New Roman" w:cs="Times New Roman"/>
                <w:highlight w:val="yellow"/>
              </w:rPr>
              <w:t>………………………….…………………. ………………….…………………. ………………….………………….</w:t>
            </w:r>
          </w:p>
          <w:p w14:paraId="65EC5E0C" w14:textId="41F257EF" w:rsidR="00AD643D" w:rsidRPr="00F22B6A" w:rsidRDefault="00AD643D">
            <w:pPr>
              <w:spacing w:before="100" w:after="100" w:line="240" w:lineRule="auto"/>
              <w:rPr>
                <w:ins w:id="1373" w:author="رزان الدوسري ID 443203966" w:date="2023-02-10T03:07:00Z"/>
                <w:rFonts w:ascii="Times New Roman" w:hAnsi="Times New Roman" w:cs="Times New Roman"/>
              </w:rPr>
            </w:pPr>
          </w:p>
        </w:tc>
        <w:tc>
          <w:tcPr>
            <w:tcW w:w="2502" w:type="pct"/>
            <w:tcBorders>
              <w:top w:val="double" w:sz="4" w:space="0" w:color="auto"/>
              <w:bottom w:val="nil"/>
            </w:tcBorders>
          </w:tcPr>
          <w:p w14:paraId="37E0D052" w14:textId="50F432C6" w:rsidR="00AD643D" w:rsidRPr="00D777EB" w:rsidRDefault="004B07F5" w:rsidP="004B07F5">
            <w:pPr>
              <w:pStyle w:val="ListParagraph"/>
              <w:keepNext/>
              <w:numPr>
                <w:ilvl w:val="0"/>
                <w:numId w:val="37"/>
              </w:numPr>
              <w:spacing w:before="100" w:after="100" w:line="240" w:lineRule="auto"/>
              <w:ind w:left="348"/>
              <w:contextualSpacing w:val="0"/>
              <w:rPr>
                <w:ins w:id="1374" w:author="رزان الدوسري ID 443203966" w:date="2023-02-10T03:07:00Z"/>
                <w:rFonts w:ascii="Times New Roman" w:hAnsi="Times New Roman" w:cs="Times New Roman"/>
                <w:highlight w:val="yellow"/>
              </w:rPr>
            </w:pPr>
            <w:r w:rsidRPr="00685B7C">
              <w:rPr>
                <w:rFonts w:ascii="Times New Roman" w:hAnsi="Times New Roman" w:cs="Times New Roman"/>
                <w:highlight w:val="yellow"/>
              </w:rPr>
              <w:t>………………………….…………………. ………………….…………………. ………………….………………….</w:t>
            </w:r>
          </w:p>
        </w:tc>
      </w:tr>
      <w:tr w:rsidR="00AD643D" w:rsidRPr="00F22B6A" w14:paraId="0571CEA2" w14:textId="77777777">
        <w:trPr>
          <w:trHeight w:val="375"/>
          <w:jc w:val="center"/>
          <w:ins w:id="1375" w:author="رزان الدوسري ID 443203966" w:date="2023-02-10T03:07:00Z"/>
        </w:trPr>
        <w:tc>
          <w:tcPr>
            <w:tcW w:w="2498" w:type="pct"/>
            <w:tcBorders>
              <w:top w:val="nil"/>
              <w:bottom w:val="double" w:sz="4" w:space="0" w:color="auto"/>
            </w:tcBorders>
            <w:vAlign w:val="center"/>
          </w:tcPr>
          <w:p w14:paraId="364447E7" w14:textId="77777777" w:rsidR="00AD643D" w:rsidRPr="00F22B6A" w:rsidRDefault="00AD643D">
            <w:pPr>
              <w:spacing w:before="100" w:after="100" w:line="240" w:lineRule="auto"/>
              <w:jc w:val="center"/>
              <w:rPr>
                <w:ins w:id="1376" w:author="رزان الدوسري ID 443203966" w:date="2023-02-10T03:07:00Z"/>
                <w:rFonts w:ascii="Times New Roman" w:hAnsi="Times New Roman" w:cs="Times New Roman"/>
              </w:rPr>
            </w:pPr>
            <w:r w:rsidRPr="00F22B6A">
              <w:rPr>
                <w:rFonts w:ascii="Times New Roman" w:hAnsi="Times New Roman" w:cs="Times New Roman"/>
              </w:rPr>
              <w:t>WHAT NEW IDEAS DO WE HAVE?</w:t>
            </w:r>
          </w:p>
        </w:tc>
        <w:tc>
          <w:tcPr>
            <w:tcW w:w="2502" w:type="pct"/>
            <w:tcBorders>
              <w:top w:val="nil"/>
              <w:bottom w:val="double" w:sz="4" w:space="0" w:color="auto"/>
            </w:tcBorders>
            <w:vAlign w:val="center"/>
          </w:tcPr>
          <w:p w14:paraId="74874BBF" w14:textId="77777777" w:rsidR="00AD643D" w:rsidRPr="00F22B6A" w:rsidRDefault="00AD643D">
            <w:pPr>
              <w:spacing w:before="100" w:after="100" w:line="240" w:lineRule="auto"/>
              <w:jc w:val="center"/>
              <w:rPr>
                <w:ins w:id="1377" w:author="رزان الدوسري ID 443203966" w:date="2023-02-10T03:07:00Z"/>
                <w:rFonts w:ascii="Times New Roman" w:hAnsi="Times New Roman" w:cs="Times New Roman"/>
              </w:rPr>
            </w:pPr>
            <w:r w:rsidRPr="00F22B6A">
              <w:rPr>
                <w:rFonts w:ascii="Times New Roman" w:hAnsi="Times New Roman" w:cs="Times New Roman"/>
              </w:rPr>
              <w:t>WHAT ACTIONS WILL WE TAKE?</w:t>
            </w:r>
          </w:p>
        </w:tc>
      </w:tr>
      <w:tr w:rsidR="00AD643D" w:rsidRPr="00F22B6A" w14:paraId="559BA21D" w14:textId="77777777" w:rsidTr="005C083B">
        <w:trPr>
          <w:trHeight w:val="1033"/>
          <w:jc w:val="center"/>
          <w:ins w:id="1378" w:author="رزان الدوسري ID 443203966" w:date="2023-02-10T03:07:00Z"/>
        </w:trPr>
        <w:tc>
          <w:tcPr>
            <w:tcW w:w="2498" w:type="pct"/>
            <w:tcBorders>
              <w:top w:val="double" w:sz="4" w:space="0" w:color="auto"/>
            </w:tcBorders>
          </w:tcPr>
          <w:p w14:paraId="72AA7176" w14:textId="7DB68BA1" w:rsidR="00AD643D" w:rsidRPr="005C083B" w:rsidRDefault="00AD643D" w:rsidP="005C083B">
            <w:pPr>
              <w:pStyle w:val="ListParagraph"/>
              <w:keepNext/>
              <w:numPr>
                <w:ilvl w:val="0"/>
                <w:numId w:val="37"/>
              </w:numPr>
              <w:spacing w:before="100" w:after="100" w:line="240" w:lineRule="auto"/>
              <w:ind w:left="348"/>
              <w:contextualSpacing w:val="0"/>
              <w:rPr>
                <w:ins w:id="1379" w:author="رزان الدوسري ID 443203966" w:date="2023-02-10T03:07:00Z"/>
                <w:rFonts w:ascii="Times New Roman" w:hAnsi="Times New Roman" w:cs="Times New Roman"/>
                <w:highlight w:val="yellow"/>
              </w:rPr>
            </w:pPr>
            <w:r w:rsidRPr="00685B7C">
              <w:rPr>
                <w:rFonts w:ascii="Times New Roman" w:hAnsi="Times New Roman" w:cs="Times New Roman"/>
                <w:highlight w:val="yellow"/>
              </w:rPr>
              <w:t>………………………….…………………. ………………….…………………. ………………….………………….</w:t>
            </w:r>
          </w:p>
        </w:tc>
        <w:tc>
          <w:tcPr>
            <w:tcW w:w="2502" w:type="pct"/>
            <w:tcBorders>
              <w:top w:val="double" w:sz="4" w:space="0" w:color="auto"/>
            </w:tcBorders>
          </w:tcPr>
          <w:p w14:paraId="2C04F79A" w14:textId="0BC1F576" w:rsidR="00AD643D" w:rsidRPr="005C083B" w:rsidRDefault="00AD643D" w:rsidP="005C083B">
            <w:pPr>
              <w:pStyle w:val="ListParagraph"/>
              <w:keepNext/>
              <w:numPr>
                <w:ilvl w:val="0"/>
                <w:numId w:val="37"/>
              </w:numPr>
              <w:spacing w:before="100" w:after="100" w:line="240" w:lineRule="auto"/>
              <w:ind w:left="348"/>
              <w:contextualSpacing w:val="0"/>
              <w:rPr>
                <w:ins w:id="1380" w:author="رزان الدوسري ID 443203966" w:date="2023-02-10T03:07:00Z"/>
                <w:rFonts w:ascii="Times New Roman" w:hAnsi="Times New Roman" w:cs="Times New Roman"/>
                <w:highlight w:val="yellow"/>
              </w:rPr>
            </w:pPr>
            <w:r w:rsidRPr="00685B7C">
              <w:rPr>
                <w:rFonts w:ascii="Times New Roman" w:hAnsi="Times New Roman" w:cs="Times New Roman"/>
                <w:highlight w:val="yellow"/>
              </w:rPr>
              <w:t>………………………….…………………. ………………….…………………. ………………….………………….</w:t>
            </w:r>
          </w:p>
        </w:tc>
      </w:tr>
    </w:tbl>
    <w:p w14:paraId="4EA72433" w14:textId="5E1D8375" w:rsidR="00AD643D" w:rsidRPr="002620A8" w:rsidRDefault="00AD643D" w:rsidP="00AD643D">
      <w:pPr>
        <w:pStyle w:val="Caption"/>
        <w:spacing w:before="100" w:line="360" w:lineRule="auto"/>
        <w:jc w:val="center"/>
        <w:rPr>
          <w:rFonts w:ascii="Times New Roman" w:hAnsi="Times New Roman" w:cs="Times New Roman"/>
          <w:b/>
          <w:i w:val="0"/>
          <w:iCs w:val="0"/>
          <w:color w:val="auto"/>
          <w:sz w:val="28"/>
          <w:szCs w:val="28"/>
        </w:rPr>
      </w:pPr>
      <w:bookmarkStart w:id="1381" w:name="_Toc127569286"/>
      <w:r w:rsidRPr="00F42EB9">
        <w:rPr>
          <w:rFonts w:ascii="Times New Roman" w:hAnsi="Times New Roman" w:cs="Times New Roman"/>
          <w:i w:val="0"/>
          <w:iCs w:val="0"/>
          <w:color w:val="auto"/>
          <w:sz w:val="20"/>
          <w:szCs w:val="20"/>
        </w:rPr>
        <w:t xml:space="preserve">Table </w:t>
      </w:r>
      <w:r>
        <w:rPr>
          <w:rFonts w:ascii="Times New Roman" w:hAnsi="Times New Roman" w:cs="Times New Roman"/>
          <w:i w:val="0"/>
          <w:iCs w:val="0"/>
          <w:color w:val="auto"/>
          <w:sz w:val="20"/>
          <w:szCs w:val="20"/>
        </w:rPr>
        <w:fldChar w:fldCharType="begin"/>
      </w:r>
      <w:r>
        <w:rPr>
          <w:rFonts w:ascii="Times New Roman" w:hAnsi="Times New Roman" w:cs="Times New Roman"/>
          <w:i w:val="0"/>
          <w:iCs w:val="0"/>
          <w:color w:val="auto"/>
          <w:sz w:val="20"/>
          <w:szCs w:val="20"/>
        </w:rPr>
        <w:instrText xml:space="preserve"> SEQ Table \* ARABIC </w:instrText>
      </w:r>
      <w:r>
        <w:rPr>
          <w:rFonts w:ascii="Times New Roman" w:hAnsi="Times New Roman" w:cs="Times New Roman"/>
          <w:i w:val="0"/>
          <w:iCs w:val="0"/>
          <w:color w:val="auto"/>
          <w:sz w:val="20"/>
          <w:szCs w:val="20"/>
        </w:rPr>
        <w:fldChar w:fldCharType="separate"/>
      </w:r>
      <w:r w:rsidR="003A0F15">
        <w:rPr>
          <w:rFonts w:ascii="Times New Roman" w:hAnsi="Times New Roman" w:cs="Times New Roman"/>
          <w:i w:val="0"/>
          <w:iCs w:val="0"/>
          <w:noProof/>
          <w:color w:val="auto"/>
          <w:sz w:val="20"/>
          <w:szCs w:val="20"/>
        </w:rPr>
        <w:t>15</w:t>
      </w:r>
      <w:r>
        <w:rPr>
          <w:rFonts w:ascii="Times New Roman" w:hAnsi="Times New Roman" w:cs="Times New Roman"/>
          <w:i w:val="0"/>
          <w:iCs w:val="0"/>
          <w:color w:val="auto"/>
          <w:sz w:val="20"/>
          <w:szCs w:val="20"/>
        </w:rPr>
        <w:fldChar w:fldCharType="end"/>
      </w:r>
      <w:r w:rsidRPr="00F42EB9">
        <w:rPr>
          <w:rFonts w:ascii="Times New Roman" w:hAnsi="Times New Roman" w:cs="Times New Roman"/>
          <w:i w:val="0"/>
          <w:iCs w:val="0"/>
          <w:color w:val="auto"/>
          <w:sz w:val="20"/>
          <w:szCs w:val="20"/>
        </w:rPr>
        <w:t xml:space="preserve">.Sprint Retrospective of sprint </w:t>
      </w:r>
      <w:r w:rsidR="0024688F">
        <w:rPr>
          <w:rFonts w:ascii="Times New Roman" w:hAnsi="Times New Roman" w:cs="Times New Roman"/>
          <w:i w:val="0"/>
          <w:iCs w:val="0"/>
          <w:color w:val="auto"/>
          <w:sz w:val="20"/>
          <w:szCs w:val="20"/>
        </w:rPr>
        <w:t>5</w:t>
      </w:r>
      <w:bookmarkEnd w:id="1381"/>
    </w:p>
    <w:p w14:paraId="7D24A76B" w14:textId="77777777" w:rsidR="00AD643D" w:rsidRDefault="00AD643D" w:rsidP="005C083B">
      <w:pPr>
        <w:rPr>
          <w:ins w:id="1382" w:author="رزان الدوسري ID 443203966" w:date="2023-02-10T03:09:00Z"/>
          <w:rFonts w:ascii="Times New Roman" w:hAnsi="Times New Roman" w:cs="Times New Roman"/>
          <w:b/>
          <w:sz w:val="24"/>
          <w:szCs w:val="24"/>
        </w:rPr>
      </w:pPr>
      <w:ins w:id="1383" w:author="رزان الدوسري ID 443203966" w:date="2023-02-10T03:09:00Z">
        <w:r>
          <w:rPr>
            <w:rFonts w:ascii="Times New Roman" w:hAnsi="Times New Roman" w:cs="Times New Roman"/>
            <w:b/>
            <w:sz w:val="24"/>
            <w:szCs w:val="24"/>
          </w:rPr>
          <w:t>Sprint Burndown chart</w:t>
        </w:r>
        <w:r w:rsidRPr="0065145A">
          <w:rPr>
            <w:rFonts w:ascii="Times New Roman" w:hAnsi="Times New Roman" w:cs="Times New Roman"/>
            <w:b/>
            <w:sz w:val="24"/>
            <w:szCs w:val="24"/>
          </w:rPr>
          <w:t>:</w:t>
        </w:r>
      </w:ins>
    </w:p>
    <w:p w14:paraId="0237AD7C" w14:textId="77777777" w:rsidR="00AD643D" w:rsidRDefault="00AD643D" w:rsidP="005C083B">
      <w:pPr>
        <w:keepNext/>
        <w:tabs>
          <w:tab w:val="left" w:pos="2150"/>
        </w:tabs>
        <w:jc w:val="center"/>
      </w:pPr>
      <w:r>
        <w:fldChar w:fldCharType="begin"/>
      </w:r>
      <w:r>
        <w:instrText xml:space="preserve"> INCLUDEPICTURE "/Users/razan/Library/Group Containers/UBF8T346G9.ms/WebArchiveCopyPasteTempFiles/com.microsoft.Word/burndown-chart-example.png" \* MERGEFORMATINET </w:instrText>
      </w:r>
      <w:r>
        <w:fldChar w:fldCharType="separate"/>
      </w:r>
      <w:r>
        <w:rPr>
          <w:noProof/>
        </w:rPr>
        <w:drawing>
          <wp:inline distT="0" distB="0" distL="0" distR="0" wp14:anchorId="0B5B05AA" wp14:editId="03FFB001">
            <wp:extent cx="4568709" cy="2793304"/>
            <wp:effectExtent l="0" t="0" r="381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583447" cy="2802315"/>
                    </a:xfrm>
                    <a:prstGeom prst="rect">
                      <a:avLst/>
                    </a:prstGeom>
                    <a:noFill/>
                    <a:ln>
                      <a:noFill/>
                    </a:ln>
                  </pic:spPr>
                </pic:pic>
              </a:graphicData>
            </a:graphic>
          </wp:inline>
        </w:drawing>
      </w:r>
      <w:r>
        <w:fldChar w:fldCharType="end"/>
      </w:r>
    </w:p>
    <w:p w14:paraId="2D071A08" w14:textId="431A1906" w:rsidR="00AD643D" w:rsidRPr="00D35FAD" w:rsidRDefault="00AD643D" w:rsidP="005C083B">
      <w:pPr>
        <w:pStyle w:val="Caption"/>
        <w:jc w:val="center"/>
        <w:rPr>
          <w:ins w:id="1384" w:author="رزان الدوسري ID 443203966" w:date="2023-02-10T03:06:00Z"/>
          <w:rFonts w:ascii="Times New Roman" w:hAnsi="Times New Roman" w:cs="Times New Roman"/>
          <w:i w:val="0"/>
          <w:iCs w:val="0"/>
          <w:color w:val="auto"/>
          <w:sz w:val="20"/>
          <w:szCs w:val="20"/>
        </w:rPr>
      </w:pPr>
      <w:bookmarkStart w:id="1385" w:name="_Toc128133774"/>
      <w:r w:rsidRPr="00971325">
        <w:rPr>
          <w:rFonts w:ascii="Times New Roman" w:hAnsi="Times New Roman" w:cs="Times New Roman"/>
          <w:i w:val="0"/>
          <w:iCs w:val="0"/>
          <w:color w:val="auto"/>
          <w:sz w:val="20"/>
          <w:szCs w:val="20"/>
        </w:rPr>
        <w:t xml:space="preserve">Figure </w:t>
      </w:r>
      <w:r w:rsidRPr="00971325">
        <w:rPr>
          <w:rFonts w:ascii="Times New Roman" w:hAnsi="Times New Roman" w:cs="Times New Roman"/>
          <w:i w:val="0"/>
          <w:iCs w:val="0"/>
          <w:color w:val="auto"/>
          <w:sz w:val="20"/>
          <w:szCs w:val="20"/>
        </w:rPr>
        <w:fldChar w:fldCharType="begin"/>
      </w:r>
      <w:r w:rsidRPr="00971325">
        <w:rPr>
          <w:rFonts w:ascii="Times New Roman" w:hAnsi="Times New Roman" w:cs="Times New Roman"/>
          <w:i w:val="0"/>
          <w:iCs w:val="0"/>
          <w:color w:val="auto"/>
          <w:sz w:val="20"/>
          <w:szCs w:val="20"/>
        </w:rPr>
        <w:instrText xml:space="preserve"> SEQ Figure \* ARABIC </w:instrText>
      </w:r>
      <w:r w:rsidRPr="00971325">
        <w:rPr>
          <w:rFonts w:ascii="Times New Roman" w:hAnsi="Times New Roman" w:cs="Times New Roman"/>
          <w:i w:val="0"/>
          <w:iCs w:val="0"/>
          <w:color w:val="auto"/>
          <w:sz w:val="20"/>
          <w:szCs w:val="20"/>
        </w:rPr>
        <w:fldChar w:fldCharType="separate"/>
      </w:r>
      <w:r w:rsidR="00C02976" w:rsidRPr="00971325">
        <w:rPr>
          <w:rFonts w:ascii="Times New Roman" w:hAnsi="Times New Roman" w:cs="Times New Roman"/>
          <w:i w:val="0"/>
          <w:iCs w:val="0"/>
          <w:color w:val="auto"/>
          <w:sz w:val="20"/>
          <w:szCs w:val="20"/>
        </w:rPr>
        <w:t>34</w:t>
      </w:r>
      <w:r w:rsidRPr="00971325">
        <w:rPr>
          <w:rFonts w:ascii="Times New Roman" w:hAnsi="Times New Roman" w:cs="Times New Roman"/>
          <w:i w:val="0"/>
          <w:iCs w:val="0"/>
          <w:color w:val="auto"/>
          <w:sz w:val="20"/>
          <w:szCs w:val="20"/>
        </w:rPr>
        <w:fldChar w:fldCharType="end"/>
      </w:r>
      <w:r w:rsidRPr="00971325">
        <w:rPr>
          <w:rFonts w:ascii="Times New Roman" w:hAnsi="Times New Roman" w:cs="Times New Roman"/>
          <w:i w:val="0"/>
          <w:iCs w:val="0"/>
          <w:color w:val="auto"/>
          <w:sz w:val="20"/>
          <w:szCs w:val="20"/>
        </w:rPr>
        <w:t xml:space="preserve">.Sprint </w:t>
      </w:r>
      <w:r w:rsidR="004B07F5" w:rsidRPr="00971325">
        <w:rPr>
          <w:rFonts w:ascii="Times New Roman" w:hAnsi="Times New Roman" w:cs="Times New Roman"/>
          <w:i w:val="0"/>
          <w:iCs w:val="0"/>
          <w:color w:val="auto"/>
          <w:sz w:val="20"/>
          <w:szCs w:val="20"/>
        </w:rPr>
        <w:t>5</w:t>
      </w:r>
      <w:r w:rsidRPr="00971325">
        <w:rPr>
          <w:rFonts w:ascii="Times New Roman" w:hAnsi="Times New Roman" w:cs="Times New Roman"/>
          <w:i w:val="0"/>
          <w:iCs w:val="0"/>
          <w:color w:val="auto"/>
          <w:sz w:val="20"/>
          <w:szCs w:val="20"/>
        </w:rPr>
        <w:t xml:space="preserve"> burndown chart</w:t>
      </w:r>
      <w:bookmarkEnd w:id="1385"/>
    </w:p>
    <w:p w14:paraId="672E8FDF" w14:textId="77777777" w:rsidR="005C083B" w:rsidRDefault="005C083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047E704A" w14:textId="1A707469" w:rsidR="00AD643D" w:rsidRPr="005C083B" w:rsidDel="007A2F0C" w:rsidRDefault="00AD643D" w:rsidP="005C083B">
      <w:pPr>
        <w:pStyle w:val="ListParagraph"/>
        <w:numPr>
          <w:ilvl w:val="0"/>
          <w:numId w:val="18"/>
        </w:numPr>
        <w:ind w:left="0" w:hanging="357"/>
        <w:contextualSpacing w:val="0"/>
        <w:jc w:val="both"/>
        <w:rPr>
          <w:del w:id="1386" w:author="رزان الدوسري ID 443203966" w:date="2023-02-10T03:00:00Z"/>
          <w:rFonts w:ascii="Times New Roman" w:hAnsi="Times New Roman" w:cs="Times New Roman"/>
          <w:b/>
          <w:sz w:val="24"/>
          <w:szCs w:val="24"/>
        </w:rPr>
      </w:pPr>
      <w:del w:id="1387" w:author="رزان الدوسري ID 443203966" w:date="2023-02-10T03:00:00Z">
        <w:r w:rsidRPr="005C083B" w:rsidDel="007A2F0C">
          <w:rPr>
            <w:rFonts w:ascii="Times New Roman" w:hAnsi="Times New Roman" w:cs="Times New Roman"/>
            <w:b/>
            <w:sz w:val="24"/>
            <w:szCs w:val="24"/>
          </w:rPr>
          <w:delText>Test Case 1: Verify that the user receives an alert message after the setup process is completed.</w:delText>
        </w:r>
      </w:del>
    </w:p>
    <w:p w14:paraId="01A68707" w14:textId="77777777" w:rsidR="00AD643D" w:rsidRPr="005C083B" w:rsidDel="007A2F0C" w:rsidRDefault="00AD643D" w:rsidP="005C083B">
      <w:pPr>
        <w:pStyle w:val="ListParagraph"/>
        <w:numPr>
          <w:ilvl w:val="0"/>
          <w:numId w:val="18"/>
        </w:numPr>
        <w:ind w:left="0" w:hanging="357"/>
        <w:contextualSpacing w:val="0"/>
        <w:jc w:val="both"/>
        <w:rPr>
          <w:del w:id="1388" w:author="رزان الدوسري ID 443203966" w:date="2023-02-10T03:00:00Z"/>
          <w:rFonts w:ascii="Times New Roman" w:hAnsi="Times New Roman" w:cs="Times New Roman"/>
          <w:b/>
          <w:sz w:val="24"/>
          <w:szCs w:val="24"/>
        </w:rPr>
      </w:pPr>
      <w:del w:id="1389" w:author="رزان الدوسري ID 443203966" w:date="2023-02-10T03:00:00Z">
        <w:r w:rsidRPr="005C083B" w:rsidDel="007A2F0C">
          <w:rPr>
            <w:rFonts w:ascii="Times New Roman" w:hAnsi="Times New Roman" w:cs="Times New Roman"/>
            <w:b/>
            <w:sz w:val="24"/>
            <w:szCs w:val="24"/>
          </w:rPr>
          <w:delText>Test Case 2: Verify that the alert message clearly indicates that the power-up setup is complete.</w:delText>
        </w:r>
      </w:del>
    </w:p>
    <w:p w14:paraId="3CADFF7D" w14:textId="1DC6DC33" w:rsidR="00983BEC" w:rsidRPr="005C083B" w:rsidRDefault="00AD643D" w:rsidP="005C083B">
      <w:pPr>
        <w:rPr>
          <w:rFonts w:ascii="Times New Roman" w:hAnsi="Times New Roman" w:cs="Times New Roman"/>
          <w:b/>
          <w:sz w:val="24"/>
          <w:szCs w:val="24"/>
        </w:rPr>
      </w:pPr>
      <w:del w:id="1390" w:author="رزان الدوسري ID 443203966" w:date="2023-02-10T03:00:00Z">
        <w:r w:rsidRPr="005C083B" w:rsidDel="007A2F0C">
          <w:rPr>
            <w:rFonts w:ascii="Times New Roman" w:hAnsi="Times New Roman" w:cs="Times New Roman"/>
            <w:b/>
            <w:sz w:val="24"/>
            <w:szCs w:val="24"/>
          </w:rPr>
          <w:delText>Test Case 3: Verify that the alert message provides information on what to do next or how to access the power-up features on th</w:delText>
        </w:r>
      </w:del>
      <w:r w:rsidR="005C083B" w:rsidRPr="005C083B">
        <w:rPr>
          <w:rFonts w:ascii="Times New Roman" w:hAnsi="Times New Roman" w:cs="Times New Roman"/>
          <w:b/>
          <w:sz w:val="24"/>
          <w:szCs w:val="24"/>
        </w:rPr>
        <w:t>Final Project Burndown</w:t>
      </w:r>
    </w:p>
    <w:p w14:paraId="6058C4DB" w14:textId="2323E003" w:rsidR="00DD60EB" w:rsidRPr="00E34488" w:rsidRDefault="001A5ED1" w:rsidP="00122AD4">
      <w:pPr>
        <w:ind w:firstLine="284"/>
        <w:jc w:val="both"/>
        <w:rPr>
          <w:rFonts w:ascii="Times New Roman" w:eastAsiaTheme="minorEastAsia" w:hAnsi="Times New Roman" w:cs="Times New Roman"/>
          <w:bCs/>
          <w:sz w:val="24"/>
          <w:szCs w:val="24"/>
        </w:rPr>
      </w:pPr>
      <w:r w:rsidRPr="00E34488">
        <w:rPr>
          <w:rFonts w:ascii="Times New Roman" w:eastAsiaTheme="minorEastAsia" w:hAnsi="Times New Roman" w:cs="Times New Roman"/>
          <w:bCs/>
          <w:sz w:val="24"/>
          <w:szCs w:val="24"/>
        </w:rPr>
        <w:t>This section presents our Final Project Burndown chart</w:t>
      </w:r>
      <w:r w:rsidR="000147C8" w:rsidRPr="00E34488">
        <w:rPr>
          <w:rFonts w:ascii="Times New Roman" w:eastAsiaTheme="minorEastAsia" w:hAnsi="Times New Roman" w:cs="Times New Roman"/>
          <w:bCs/>
          <w:sz w:val="24"/>
          <w:szCs w:val="24"/>
        </w:rPr>
        <w:t xml:space="preserve"> as illustrated in </w:t>
      </w:r>
      <w:r w:rsidR="00E34488" w:rsidRPr="00E34488">
        <w:rPr>
          <w:rFonts w:ascii="Times New Roman" w:eastAsiaTheme="minorEastAsia" w:hAnsi="Times New Roman" w:cs="Times New Roman"/>
          <w:bCs/>
          <w:sz w:val="24"/>
          <w:szCs w:val="24"/>
        </w:rPr>
        <w:fldChar w:fldCharType="begin"/>
      </w:r>
      <w:r w:rsidR="00E34488" w:rsidRPr="00E34488">
        <w:rPr>
          <w:rFonts w:ascii="Times New Roman" w:eastAsiaTheme="minorEastAsia" w:hAnsi="Times New Roman" w:cs="Times New Roman"/>
          <w:bCs/>
          <w:sz w:val="24"/>
          <w:szCs w:val="24"/>
        </w:rPr>
        <w:instrText xml:space="preserve"> REF _Ref127220102 \h  \* MERGEFORMAT </w:instrText>
      </w:r>
      <w:r w:rsidR="00E34488" w:rsidRPr="00E34488">
        <w:rPr>
          <w:rFonts w:ascii="Times New Roman" w:eastAsiaTheme="minorEastAsia" w:hAnsi="Times New Roman" w:cs="Times New Roman"/>
          <w:bCs/>
          <w:sz w:val="24"/>
          <w:szCs w:val="24"/>
        </w:rPr>
      </w:r>
      <w:r w:rsidR="00E34488" w:rsidRPr="00E34488">
        <w:rPr>
          <w:rFonts w:ascii="Times New Roman" w:eastAsiaTheme="minorEastAsia" w:hAnsi="Times New Roman" w:cs="Times New Roman"/>
          <w:bCs/>
          <w:sz w:val="24"/>
          <w:szCs w:val="24"/>
        </w:rPr>
        <w:fldChar w:fldCharType="separate"/>
      </w:r>
      <w:r w:rsidR="00E34488" w:rsidRPr="00E34488">
        <w:rPr>
          <w:rFonts w:ascii="Times New Roman" w:hAnsi="Times New Roman" w:cs="Times New Roman"/>
          <w:sz w:val="24"/>
          <w:szCs w:val="24"/>
        </w:rPr>
        <w:t xml:space="preserve">Figure </w:t>
      </w:r>
      <w:r w:rsidR="00E34488" w:rsidRPr="00E34488">
        <w:rPr>
          <w:rFonts w:ascii="Times New Roman" w:hAnsi="Times New Roman" w:cs="Times New Roman"/>
          <w:noProof/>
          <w:sz w:val="24"/>
          <w:szCs w:val="24"/>
        </w:rPr>
        <w:t>35</w:t>
      </w:r>
      <w:r w:rsidR="00E34488" w:rsidRPr="00E34488">
        <w:rPr>
          <w:rFonts w:ascii="Times New Roman" w:eastAsiaTheme="minorEastAsia" w:hAnsi="Times New Roman" w:cs="Times New Roman"/>
          <w:bCs/>
          <w:sz w:val="24"/>
          <w:szCs w:val="24"/>
        </w:rPr>
        <w:fldChar w:fldCharType="end"/>
      </w:r>
      <w:r w:rsidRPr="00E34488">
        <w:rPr>
          <w:rFonts w:ascii="Times New Roman" w:eastAsiaTheme="minorEastAsia" w:hAnsi="Times New Roman" w:cs="Times New Roman"/>
          <w:bCs/>
          <w:sz w:val="24"/>
          <w:szCs w:val="24"/>
        </w:rPr>
        <w:t>, which is an essential part of the Scrum methodology we are using to track the progress of our development work</w:t>
      </w:r>
      <w:r w:rsidR="00E62528" w:rsidRPr="00E34488">
        <w:rPr>
          <w:rFonts w:ascii="Times New Roman" w:eastAsiaTheme="minorEastAsia" w:hAnsi="Times New Roman" w:cs="Times New Roman"/>
          <w:bCs/>
          <w:sz w:val="24"/>
          <w:szCs w:val="24"/>
        </w:rPr>
        <w:t xml:space="preserve"> [*]</w:t>
      </w:r>
      <w:r w:rsidRPr="00E34488">
        <w:rPr>
          <w:rFonts w:ascii="Times New Roman" w:eastAsiaTheme="minorEastAsia" w:hAnsi="Times New Roman" w:cs="Times New Roman"/>
          <w:bCs/>
          <w:sz w:val="24"/>
          <w:szCs w:val="24"/>
        </w:rPr>
        <w:t>. The burndown chart provides a visual representation of how much work has been completed for our project and how far away it is from completion</w:t>
      </w:r>
      <w:r w:rsidR="00E62528" w:rsidRPr="00E34488">
        <w:rPr>
          <w:rFonts w:ascii="Times New Roman" w:eastAsiaTheme="minorEastAsia" w:hAnsi="Times New Roman" w:cs="Times New Roman"/>
          <w:bCs/>
          <w:sz w:val="24"/>
          <w:szCs w:val="24"/>
        </w:rPr>
        <w:t xml:space="preserve"> [*]</w:t>
      </w:r>
      <w:r w:rsidRPr="00E34488">
        <w:rPr>
          <w:rFonts w:ascii="Times New Roman" w:eastAsiaTheme="minorEastAsia" w:hAnsi="Times New Roman" w:cs="Times New Roman"/>
          <w:bCs/>
          <w:sz w:val="24"/>
          <w:szCs w:val="24"/>
        </w:rPr>
        <w:t xml:space="preserve">. It can help us identify any potential issues or delays so that we can address them quickly. Additionally, it can help us </w:t>
      </w:r>
      <w:proofErr w:type="gramStart"/>
      <w:r w:rsidRPr="00E34488">
        <w:rPr>
          <w:rFonts w:ascii="Times New Roman" w:eastAsiaTheme="minorEastAsia" w:hAnsi="Times New Roman" w:cs="Times New Roman"/>
          <w:bCs/>
          <w:sz w:val="24"/>
          <w:szCs w:val="24"/>
        </w:rPr>
        <w:t>plan ahead</w:t>
      </w:r>
      <w:proofErr w:type="gramEnd"/>
      <w:r w:rsidRPr="00E34488">
        <w:rPr>
          <w:rFonts w:ascii="Times New Roman" w:eastAsiaTheme="minorEastAsia" w:hAnsi="Times New Roman" w:cs="Times New Roman"/>
          <w:bCs/>
          <w:sz w:val="24"/>
          <w:szCs w:val="24"/>
        </w:rPr>
        <w:t xml:space="preserve"> more precisely and track progress on a regular basis</w:t>
      </w:r>
      <w:r w:rsidR="00876D08" w:rsidRPr="00E34488">
        <w:rPr>
          <w:rFonts w:ascii="Times New Roman" w:eastAsiaTheme="minorEastAsia" w:hAnsi="Times New Roman" w:cs="Times New Roman"/>
          <w:bCs/>
          <w:sz w:val="24"/>
          <w:szCs w:val="24"/>
        </w:rPr>
        <w:t xml:space="preserve"> </w:t>
      </w:r>
      <w:r w:rsidR="00B45569" w:rsidRPr="00E34488">
        <w:rPr>
          <w:rFonts w:ascii="Times New Roman" w:eastAsiaTheme="minorEastAsia" w:hAnsi="Times New Roman" w:cs="Times New Roman"/>
          <w:bCs/>
          <w:sz w:val="24"/>
          <w:szCs w:val="24"/>
        </w:rPr>
        <w:t>[</w:t>
      </w:r>
      <w:r w:rsidR="00876D08" w:rsidRPr="00E34488">
        <w:rPr>
          <w:rFonts w:ascii="Times New Roman" w:eastAsiaTheme="minorEastAsia" w:hAnsi="Times New Roman" w:cs="Times New Roman"/>
          <w:bCs/>
          <w:sz w:val="24"/>
          <w:szCs w:val="24"/>
        </w:rPr>
        <w:t>*</w:t>
      </w:r>
      <w:r w:rsidR="00B45569" w:rsidRPr="00E34488">
        <w:rPr>
          <w:rFonts w:ascii="Times New Roman" w:eastAsiaTheme="minorEastAsia" w:hAnsi="Times New Roman" w:cs="Times New Roman"/>
          <w:bCs/>
          <w:sz w:val="24"/>
          <w:szCs w:val="24"/>
        </w:rPr>
        <w:t>]</w:t>
      </w:r>
      <w:r w:rsidRPr="00E34488">
        <w:rPr>
          <w:rFonts w:ascii="Times New Roman" w:eastAsiaTheme="minorEastAsia" w:hAnsi="Times New Roman" w:cs="Times New Roman"/>
          <w:bCs/>
          <w:sz w:val="24"/>
          <w:szCs w:val="24"/>
        </w:rPr>
        <w:t>.</w:t>
      </w:r>
    </w:p>
    <w:p w14:paraId="7217F2D9" w14:textId="77777777" w:rsidR="00876D08" w:rsidRPr="00C02976" w:rsidRDefault="00876D08" w:rsidP="00C02976">
      <w:pPr>
        <w:jc w:val="both"/>
        <w:rPr>
          <w:rFonts w:ascii="Times New Roman" w:hAnsi="Times New Roman" w:cs="Times New Roman"/>
          <w:b/>
          <w:sz w:val="28"/>
          <w:szCs w:val="28"/>
        </w:rPr>
      </w:pPr>
    </w:p>
    <w:p w14:paraId="3740B852" w14:textId="77777777" w:rsidR="00C02976" w:rsidRDefault="00C02976" w:rsidP="00C02976">
      <w:pPr>
        <w:keepNext/>
        <w:tabs>
          <w:tab w:val="left" w:pos="2150"/>
        </w:tabs>
        <w:jc w:val="center"/>
      </w:pPr>
      <w:r>
        <w:fldChar w:fldCharType="begin"/>
      </w:r>
      <w:r>
        <w:instrText xml:space="preserve"> INCLUDEPICTURE "/Users/razan/Library/Group Containers/UBF8T346G9.ms/WebArchiveCopyPasteTempFiles/com.microsoft.Word/burndown-chart-example.png" \* MERGEFORMATINET </w:instrText>
      </w:r>
      <w:r>
        <w:fldChar w:fldCharType="separate"/>
      </w:r>
      <w:r>
        <w:rPr>
          <w:noProof/>
        </w:rPr>
        <w:drawing>
          <wp:inline distT="0" distB="0" distL="0" distR="0" wp14:anchorId="1E3A00AE" wp14:editId="3238CC28">
            <wp:extent cx="4068813" cy="2487168"/>
            <wp:effectExtent l="0" t="0" r="0" b="2540"/>
            <wp:docPr id="45" name="Picture 45" descr="What is Burndown Chart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urndown Chart in Scru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25141" cy="2521600"/>
                    </a:xfrm>
                    <a:prstGeom prst="rect">
                      <a:avLst/>
                    </a:prstGeom>
                    <a:noFill/>
                    <a:ln>
                      <a:noFill/>
                    </a:ln>
                  </pic:spPr>
                </pic:pic>
              </a:graphicData>
            </a:graphic>
          </wp:inline>
        </w:drawing>
      </w:r>
      <w:r>
        <w:fldChar w:fldCharType="end"/>
      </w:r>
    </w:p>
    <w:p w14:paraId="48EBFCFA" w14:textId="23713760" w:rsidR="00C02976" w:rsidRPr="00C02976" w:rsidRDefault="00C02976" w:rsidP="00C02976">
      <w:pPr>
        <w:pStyle w:val="Caption"/>
        <w:jc w:val="center"/>
        <w:rPr>
          <w:rFonts w:ascii="Times New Roman" w:hAnsi="Times New Roman" w:cs="Times New Roman"/>
          <w:i w:val="0"/>
          <w:iCs w:val="0"/>
          <w:color w:val="auto"/>
          <w:sz w:val="20"/>
          <w:szCs w:val="20"/>
        </w:rPr>
      </w:pPr>
      <w:bookmarkStart w:id="1391" w:name="_Ref127220102"/>
      <w:bookmarkStart w:id="1392" w:name="_Toc128133775"/>
      <w:r w:rsidRPr="00915B2D">
        <w:rPr>
          <w:rFonts w:ascii="Times New Roman" w:hAnsi="Times New Roman" w:cs="Times New Roman"/>
          <w:i w:val="0"/>
          <w:iCs w:val="0"/>
          <w:color w:val="auto"/>
          <w:sz w:val="20"/>
          <w:szCs w:val="20"/>
          <w:highlight w:val="yellow"/>
        </w:rPr>
        <w:t xml:space="preserve">Figure </w:t>
      </w:r>
      <w:r w:rsidRPr="00915B2D">
        <w:rPr>
          <w:rFonts w:ascii="Times New Roman" w:hAnsi="Times New Roman" w:cs="Times New Roman"/>
          <w:i w:val="0"/>
          <w:iCs w:val="0"/>
          <w:color w:val="auto"/>
          <w:sz w:val="20"/>
          <w:szCs w:val="20"/>
          <w:highlight w:val="yellow"/>
        </w:rPr>
        <w:fldChar w:fldCharType="begin"/>
      </w:r>
      <w:r w:rsidRPr="00915B2D">
        <w:rPr>
          <w:rFonts w:ascii="Times New Roman" w:hAnsi="Times New Roman" w:cs="Times New Roman"/>
          <w:i w:val="0"/>
          <w:iCs w:val="0"/>
          <w:color w:val="auto"/>
          <w:sz w:val="20"/>
          <w:szCs w:val="20"/>
          <w:highlight w:val="yellow"/>
        </w:rPr>
        <w:instrText xml:space="preserve"> SEQ Figure \* ARABIC </w:instrText>
      </w:r>
      <w:r w:rsidRPr="00915B2D">
        <w:rPr>
          <w:rFonts w:ascii="Times New Roman" w:hAnsi="Times New Roman" w:cs="Times New Roman"/>
          <w:i w:val="0"/>
          <w:iCs w:val="0"/>
          <w:color w:val="auto"/>
          <w:sz w:val="20"/>
          <w:szCs w:val="20"/>
          <w:highlight w:val="yellow"/>
        </w:rPr>
        <w:fldChar w:fldCharType="separate"/>
      </w:r>
      <w:r w:rsidR="00915B2D">
        <w:rPr>
          <w:rFonts w:ascii="Times New Roman" w:hAnsi="Times New Roman" w:cs="Times New Roman"/>
          <w:i w:val="0"/>
          <w:iCs w:val="0"/>
          <w:noProof/>
          <w:color w:val="auto"/>
          <w:sz w:val="20"/>
          <w:szCs w:val="20"/>
          <w:highlight w:val="yellow"/>
        </w:rPr>
        <w:t>35</w:t>
      </w:r>
      <w:r w:rsidRPr="00915B2D">
        <w:rPr>
          <w:rFonts w:ascii="Times New Roman" w:hAnsi="Times New Roman" w:cs="Times New Roman"/>
          <w:i w:val="0"/>
          <w:iCs w:val="0"/>
          <w:color w:val="auto"/>
          <w:sz w:val="20"/>
          <w:szCs w:val="20"/>
          <w:highlight w:val="yellow"/>
        </w:rPr>
        <w:fldChar w:fldCharType="end"/>
      </w:r>
      <w:bookmarkEnd w:id="1391"/>
      <w:r w:rsidRPr="00915B2D">
        <w:rPr>
          <w:rFonts w:ascii="Times New Roman" w:hAnsi="Times New Roman" w:cs="Times New Roman"/>
          <w:i w:val="0"/>
          <w:iCs w:val="0"/>
          <w:color w:val="auto"/>
          <w:sz w:val="20"/>
          <w:szCs w:val="20"/>
          <w:highlight w:val="yellow"/>
        </w:rPr>
        <w:t>.Project Burndown</w:t>
      </w:r>
      <w:bookmarkEnd w:id="1392"/>
    </w:p>
    <w:p w14:paraId="4A248A7E" w14:textId="3B6BC72A" w:rsidR="005C083B" w:rsidRPr="00FE486D" w:rsidRDefault="005C083B" w:rsidP="00FE486D">
      <w:pPr>
        <w:keepNext/>
        <w:tabs>
          <w:tab w:val="left" w:pos="2150"/>
        </w:tabs>
        <w:jc w:val="center"/>
      </w:pPr>
      <w:r w:rsidRPr="005C083B">
        <w:rPr>
          <w:rFonts w:ascii="Times New Roman" w:eastAsiaTheme="majorEastAsia" w:hAnsi="Times New Roman" w:cs="Times New Roman"/>
          <w:sz w:val="24"/>
          <w:szCs w:val="24"/>
        </w:rPr>
        <w:br w:type="page"/>
      </w:r>
    </w:p>
    <w:p w14:paraId="4ECD0C7B" w14:textId="77777777" w:rsidR="00983BEC" w:rsidRPr="0065145A" w:rsidRDefault="00983BEC" w:rsidP="00983BEC">
      <w:pPr>
        <w:pStyle w:val="Heading1"/>
        <w:spacing w:line="480" w:lineRule="auto"/>
        <w:rPr>
          <w:rFonts w:ascii="Times New Roman" w:eastAsiaTheme="majorEastAsia" w:hAnsi="Times New Roman" w:cs="Times New Roman"/>
          <w:sz w:val="32"/>
          <w:szCs w:val="32"/>
        </w:rPr>
      </w:pPr>
      <w:bookmarkStart w:id="1393" w:name="_Toc129350603"/>
      <w:bookmarkEnd w:id="1393"/>
    </w:p>
    <w:p w14:paraId="76E1E627" w14:textId="49A71F41" w:rsidR="00983BEC" w:rsidRDefault="00983BEC" w:rsidP="00983BEC">
      <w:pPr>
        <w:pStyle w:val="Heading1"/>
        <w:numPr>
          <w:ilvl w:val="0"/>
          <w:numId w:val="0"/>
        </w:numPr>
        <w:spacing w:line="480" w:lineRule="auto"/>
        <w:rPr>
          <w:rFonts w:ascii="Times New Roman" w:eastAsiaTheme="majorEastAsia" w:hAnsi="Times New Roman" w:cs="Times New Roman"/>
          <w:b/>
          <w:sz w:val="32"/>
          <w:szCs w:val="32"/>
        </w:rPr>
      </w:pPr>
      <w:bookmarkStart w:id="1394" w:name="_Toc129350604"/>
      <w:r w:rsidRPr="0065145A">
        <w:rPr>
          <w:rFonts w:ascii="Times New Roman" w:eastAsiaTheme="majorEastAsia" w:hAnsi="Times New Roman" w:cs="Times New Roman"/>
          <w:b/>
          <w:sz w:val="32"/>
          <w:szCs w:val="32"/>
        </w:rPr>
        <w:t>Treatment Validation</w:t>
      </w:r>
      <w:bookmarkEnd w:id="1394"/>
    </w:p>
    <w:p w14:paraId="0E51033C" w14:textId="12C18664" w:rsidR="004A74A2" w:rsidRDefault="003952BD" w:rsidP="006A7313">
      <w:pPr>
        <w:ind w:firstLine="284"/>
        <w:jc w:val="both"/>
        <w:rPr>
          <w:rFonts w:ascii="Times New Roman" w:hAnsi="Times New Roman" w:cs="Times New Roman"/>
          <w:sz w:val="24"/>
          <w:szCs w:val="24"/>
        </w:rPr>
      </w:pPr>
      <w:r w:rsidRPr="003952BD">
        <w:rPr>
          <w:rFonts w:ascii="Times New Roman" w:hAnsi="Times New Roman" w:cs="Times New Roman"/>
          <w:sz w:val="24"/>
          <w:szCs w:val="24"/>
        </w:rPr>
        <w:t>This chapter presents a validation study that was conducted to assess the efficacy of the UX-Estimator power-up for use by expert UX practitioners</w:t>
      </w:r>
      <w:r w:rsidR="006927DF">
        <w:rPr>
          <w:rFonts w:ascii="Times New Roman" w:hAnsi="Times New Roman" w:cs="Times New Roman"/>
          <w:sz w:val="24"/>
          <w:szCs w:val="24"/>
        </w:rPr>
        <w:t xml:space="preserve">, </w:t>
      </w:r>
      <w:r w:rsidR="006927DF" w:rsidRPr="001D2E61">
        <w:rPr>
          <w:rFonts w:ascii="Times New Roman" w:hAnsi="Times New Roman" w:cs="Times New Roman"/>
          <w:sz w:val="24"/>
          <w:szCs w:val="24"/>
        </w:rPr>
        <w:t xml:space="preserve">novice </w:t>
      </w:r>
      <w:r w:rsidR="006927DF">
        <w:rPr>
          <w:rFonts w:ascii="Times New Roman" w:hAnsi="Times New Roman" w:cs="Times New Roman"/>
          <w:sz w:val="24"/>
          <w:szCs w:val="24"/>
        </w:rPr>
        <w:t xml:space="preserve">UX </w:t>
      </w:r>
      <w:r w:rsidR="006927DF" w:rsidRPr="001D2E61">
        <w:rPr>
          <w:rFonts w:ascii="Times New Roman" w:hAnsi="Times New Roman" w:cs="Times New Roman"/>
          <w:sz w:val="24"/>
          <w:szCs w:val="24"/>
        </w:rPr>
        <w:t>practitioners</w:t>
      </w:r>
      <w:r w:rsidRPr="003952BD">
        <w:rPr>
          <w:rFonts w:ascii="Times New Roman" w:hAnsi="Times New Roman" w:cs="Times New Roman"/>
          <w:sz w:val="24"/>
          <w:szCs w:val="24"/>
        </w:rPr>
        <w:t xml:space="preserve"> and agile teams. The Treatment Validation phase of the Design Science Methodology was utilized in this study, which involves engagement with various end-users to gain an understanding of their requirements and determine suitable design and technical solutions. The developed prototype </w:t>
      </w:r>
      <w:r w:rsidR="00BF3D83">
        <w:rPr>
          <w:rFonts w:ascii="Times New Roman" w:hAnsi="Times New Roman" w:cs="Times New Roman"/>
          <w:sz w:val="24"/>
          <w:szCs w:val="24"/>
        </w:rPr>
        <w:t>is</w:t>
      </w:r>
      <w:r w:rsidRPr="003952BD">
        <w:rPr>
          <w:rFonts w:ascii="Times New Roman" w:hAnsi="Times New Roman" w:cs="Times New Roman"/>
          <w:sz w:val="24"/>
          <w:szCs w:val="24"/>
        </w:rPr>
        <w:t xml:space="preserve"> then validated experimentally. This validation aimed to answer two questions: 1) Did the UX-Estimator power-up help novice practitioners or agile teams better estimate effort associated with UX activities? 2) Did it guide them in selecting appropriate UX methods? Furthermore, potential threats to validity were discussed</w:t>
      </w:r>
      <w:r w:rsidRPr="00F171C2">
        <w:rPr>
          <w:rFonts w:ascii="Times New Roman" w:hAnsi="Times New Roman" w:cs="Times New Roman"/>
          <w:sz w:val="24"/>
          <w:szCs w:val="24"/>
        </w:rPr>
        <w:t>.</w:t>
      </w:r>
    </w:p>
    <w:p w14:paraId="1E4D30A8" w14:textId="0E7BE586" w:rsidR="00E970FC" w:rsidRPr="005B5D9D" w:rsidRDefault="00E970FC" w:rsidP="004A74A2">
      <w:pPr>
        <w:rPr>
          <w:b/>
          <w:bCs/>
          <w:i/>
          <w:iCs/>
        </w:rPr>
      </w:pPr>
      <w:r w:rsidRPr="005B5D9D">
        <w:rPr>
          <w:rFonts w:ascii="Times New Roman" w:hAnsi="Times New Roman" w:cs="Times New Roman"/>
          <w:b/>
          <w:bCs/>
          <w:i/>
          <w:iCs/>
          <w:sz w:val="24"/>
          <w:szCs w:val="24"/>
        </w:rPr>
        <w:t>[what do you think about the sub-section</w:t>
      </w:r>
      <w:r w:rsidR="005B5D9D" w:rsidRPr="005B5D9D">
        <w:rPr>
          <w:rFonts w:ascii="Times New Roman" w:hAnsi="Times New Roman" w:cs="Times New Roman"/>
          <w:b/>
          <w:bCs/>
          <w:i/>
          <w:iCs/>
          <w:sz w:val="24"/>
          <w:szCs w:val="24"/>
        </w:rPr>
        <w:t>s?]</w:t>
      </w:r>
    </w:p>
    <w:p w14:paraId="58FEC550" w14:textId="4444A251" w:rsidR="00E62560" w:rsidRDefault="00983BEC" w:rsidP="000465D1">
      <w:pPr>
        <w:pStyle w:val="Heading2"/>
        <w:numPr>
          <w:ilvl w:val="0"/>
          <w:numId w:val="2"/>
        </w:numPr>
        <w:spacing w:line="480" w:lineRule="auto"/>
        <w:rPr>
          <w:rFonts w:ascii="Times New Roman" w:hAnsi="Times New Roman" w:cs="Times New Roman"/>
          <w:b/>
          <w:bCs/>
          <w:color w:val="auto"/>
          <w:sz w:val="28"/>
          <w:szCs w:val="28"/>
        </w:rPr>
      </w:pPr>
      <w:del w:id="1395" w:author="رزان الدوسري ID 443203966" w:date="2023-02-09T11:28:00Z">
        <w:r w:rsidRPr="0065145A" w:rsidDel="00537A08">
          <w:rPr>
            <w:rFonts w:ascii="Times New Roman" w:hAnsi="Times New Roman" w:cs="Times New Roman"/>
            <w:b/>
            <w:bCs/>
            <w:color w:val="auto"/>
            <w:sz w:val="28"/>
            <w:szCs w:val="28"/>
          </w:rPr>
          <w:delText>……………</w:delText>
        </w:r>
      </w:del>
      <w:bookmarkStart w:id="1396" w:name="_Toc129350605"/>
      <w:ins w:id="1397" w:author="رزان الدوسري ID 443203966" w:date="2023-02-09T11:28:00Z">
        <w:r w:rsidR="0065551B">
          <w:rPr>
            <w:rFonts w:ascii="Times New Roman" w:hAnsi="Times New Roman" w:cs="Times New Roman"/>
            <w:b/>
            <w:bCs/>
            <w:color w:val="auto"/>
            <w:sz w:val="28"/>
            <w:szCs w:val="28"/>
          </w:rPr>
          <w:t>Planning</w:t>
        </w:r>
      </w:ins>
      <w:bookmarkEnd w:id="1396"/>
    </w:p>
    <w:p w14:paraId="663E5089" w14:textId="77777777" w:rsidR="00F23B15" w:rsidRPr="005729E2" w:rsidRDefault="00F23B15" w:rsidP="00D31B5C">
      <w:pPr>
        <w:pStyle w:val="p1"/>
        <w:spacing w:line="276" w:lineRule="auto"/>
        <w:ind w:firstLine="284"/>
        <w:jc w:val="both"/>
        <w:divId w:val="342515226"/>
        <w:rPr>
          <w:rFonts w:asciiTheme="majorBidi" w:hAnsiTheme="majorBidi" w:cstheme="majorBidi"/>
          <w:sz w:val="24"/>
          <w:szCs w:val="24"/>
        </w:rPr>
      </w:pPr>
      <w:r w:rsidRPr="005729E2">
        <w:rPr>
          <w:rStyle w:val="s1"/>
          <w:rFonts w:asciiTheme="majorBidi" w:hAnsiTheme="majorBidi" w:cstheme="majorBidi"/>
          <w:sz w:val="24"/>
          <w:szCs w:val="24"/>
        </w:rPr>
        <w:t>During the treatment validation process, proper planning is critical in order to gain insights into whether users find the proposed solution to be effective, efficient and/or usable. To accomplish this goal, it is essential to take a step-by-step approach in the planning phase by including activities such as selecting a suitable user group and identifying experienced users who can provide valuable information about how the proposed solutions work in their experience. Additionally, recruiting and involving these user groups should involve clear communication of the goals of the validation process.</w:t>
      </w:r>
    </w:p>
    <w:p w14:paraId="655C002D" w14:textId="6B4C0377" w:rsidR="00F23B15" w:rsidRDefault="00BE264F" w:rsidP="00D31B5C">
      <w:pPr>
        <w:pStyle w:val="p1"/>
        <w:spacing w:line="276" w:lineRule="auto"/>
        <w:ind w:firstLine="284"/>
        <w:jc w:val="both"/>
        <w:divId w:val="342515226"/>
        <w:rPr>
          <w:rStyle w:val="s1"/>
          <w:rFonts w:asciiTheme="majorBidi" w:hAnsiTheme="majorBidi" w:cstheme="majorBidi"/>
          <w:sz w:val="24"/>
          <w:szCs w:val="24"/>
        </w:rPr>
      </w:pPr>
      <w:proofErr w:type="gramStart"/>
      <w:r>
        <w:rPr>
          <w:rStyle w:val="s1"/>
          <w:rFonts w:asciiTheme="majorBidi" w:hAnsiTheme="majorBidi" w:cstheme="majorBidi"/>
          <w:sz w:val="24"/>
          <w:szCs w:val="24"/>
          <w:lang w:val="en-US"/>
        </w:rPr>
        <w:t>I</w:t>
      </w:r>
      <w:r w:rsidR="00F23B15" w:rsidRPr="005729E2">
        <w:rPr>
          <w:rStyle w:val="s1"/>
          <w:rFonts w:asciiTheme="majorBidi" w:hAnsiTheme="majorBidi" w:cstheme="majorBidi"/>
          <w:sz w:val="24"/>
          <w:szCs w:val="24"/>
        </w:rPr>
        <w:t>n order to</w:t>
      </w:r>
      <w:proofErr w:type="gramEnd"/>
      <w:r w:rsidR="00F23B15" w:rsidRPr="005729E2">
        <w:rPr>
          <w:rStyle w:val="s1"/>
          <w:rFonts w:asciiTheme="majorBidi" w:hAnsiTheme="majorBidi" w:cstheme="majorBidi"/>
          <w:sz w:val="24"/>
          <w:szCs w:val="24"/>
        </w:rPr>
        <w:t xml:space="preserve"> improve overall validity of the results from treatment validation, considerations must also be taken into account regarding sample size; that is, number of participants recruited from each level of UX knowledge and proficiency. By following best practices for user involvement during treatment validation as outlined above, it will become easier for us to ensure accurate results from experience.</w:t>
      </w:r>
    </w:p>
    <w:p w14:paraId="18E83DFE" w14:textId="54169FA4" w:rsidR="00D31B5C" w:rsidRPr="00D31B5C" w:rsidRDefault="00802AB2" w:rsidP="00D31B5C">
      <w:pPr>
        <w:pStyle w:val="p1"/>
        <w:spacing w:line="276" w:lineRule="auto"/>
        <w:ind w:firstLine="284"/>
        <w:divId w:val="342515226"/>
        <w:rPr>
          <w:rFonts w:ascii="Times New Roman" w:hAnsi="Times New Roman"/>
          <w:bCs/>
          <w:sz w:val="24"/>
          <w:szCs w:val="24"/>
        </w:rPr>
      </w:pPr>
      <w:r>
        <w:rPr>
          <w:rFonts w:ascii="Times New Roman" w:hAnsi="Times New Roman"/>
          <w:bCs/>
          <w:sz w:val="24"/>
          <w:szCs w:val="24"/>
          <w:lang w:val="en-US"/>
        </w:rPr>
        <w:t xml:space="preserve">******* </w:t>
      </w:r>
      <w:r w:rsidRPr="00160424">
        <w:rPr>
          <w:rFonts w:ascii="Times New Roman" w:hAnsi="Times New Roman"/>
          <w:bCs/>
          <w:sz w:val="24"/>
          <w:szCs w:val="24"/>
        </w:rPr>
        <w:t xml:space="preserve">suggest that </w:t>
      </w:r>
      <w:r w:rsidRPr="00802AB2">
        <w:rPr>
          <w:rFonts w:ascii="Times New Roman" w:hAnsi="Times New Roman"/>
          <w:bCs/>
          <w:sz w:val="24"/>
          <w:szCs w:val="24"/>
        </w:rPr>
        <w:t>10 participants are necessary to validate a solution</w:t>
      </w:r>
      <w:r>
        <w:rPr>
          <w:rFonts w:ascii="Times New Roman" w:hAnsi="Times New Roman"/>
          <w:bCs/>
          <w:sz w:val="24"/>
          <w:szCs w:val="24"/>
        </w:rPr>
        <w:t xml:space="preserve"> </w:t>
      </w:r>
      <w:r>
        <w:rPr>
          <w:rFonts w:ascii="Times New Roman" w:hAnsi="Times New Roman"/>
          <w:bCs/>
          <w:sz w:val="24"/>
          <w:szCs w:val="24"/>
          <w:lang w:val="en-US"/>
        </w:rPr>
        <w:t>[*]</w:t>
      </w:r>
      <w:r w:rsidRPr="00802AB2">
        <w:rPr>
          <w:rFonts w:ascii="Times New Roman" w:hAnsi="Times New Roman"/>
          <w:bCs/>
          <w:sz w:val="24"/>
          <w:szCs w:val="24"/>
        </w:rPr>
        <w:t xml:space="preserve">, we planned to validate the UX-Estimator power-up by </w:t>
      </w:r>
      <w:r w:rsidR="00086BE6">
        <w:rPr>
          <w:rFonts w:ascii="Times New Roman" w:hAnsi="Times New Roman"/>
          <w:bCs/>
          <w:sz w:val="24"/>
          <w:szCs w:val="24"/>
          <w:lang w:val="en-US"/>
        </w:rPr>
        <w:t>reaching out to</w:t>
      </w:r>
      <w:r w:rsidRPr="00802AB2">
        <w:rPr>
          <w:rFonts w:ascii="Times New Roman" w:hAnsi="Times New Roman"/>
          <w:bCs/>
          <w:sz w:val="24"/>
          <w:szCs w:val="24"/>
        </w:rPr>
        <w:t xml:space="preserve"> 10</w:t>
      </w:r>
      <w:r w:rsidR="00086BE6">
        <w:rPr>
          <w:rFonts w:ascii="Times New Roman" w:hAnsi="Times New Roman"/>
          <w:bCs/>
          <w:sz w:val="24"/>
          <w:szCs w:val="24"/>
          <w:lang w:val="en-US"/>
        </w:rPr>
        <w:t xml:space="preserve"> </w:t>
      </w:r>
      <w:r w:rsidRPr="00802AB2">
        <w:rPr>
          <w:rFonts w:ascii="Times New Roman" w:hAnsi="Times New Roman"/>
          <w:bCs/>
          <w:sz w:val="24"/>
          <w:szCs w:val="24"/>
        </w:rPr>
        <w:t>UX practitioners</w:t>
      </w:r>
      <w:r w:rsidR="00086BE6">
        <w:rPr>
          <w:rFonts w:ascii="Times New Roman" w:hAnsi="Times New Roman"/>
          <w:bCs/>
          <w:sz w:val="24"/>
          <w:szCs w:val="24"/>
          <w:lang w:val="en-US"/>
        </w:rPr>
        <w:t>, as t</w:t>
      </w:r>
      <w:r w:rsidRPr="00802AB2">
        <w:rPr>
          <w:rFonts w:ascii="Times New Roman" w:hAnsi="Times New Roman"/>
          <w:bCs/>
          <w:sz w:val="24"/>
          <w:szCs w:val="24"/>
        </w:rPr>
        <w:t xml:space="preserve">his number is </w:t>
      </w:r>
      <w:r w:rsidR="009A7344">
        <w:rPr>
          <w:rFonts w:ascii="Times New Roman" w:hAnsi="Times New Roman"/>
          <w:bCs/>
          <w:sz w:val="24"/>
          <w:szCs w:val="24"/>
          <w:lang w:val="en-US"/>
        </w:rPr>
        <w:t>likely sufficient for</w:t>
      </w:r>
      <w:r w:rsidRPr="00802AB2">
        <w:rPr>
          <w:rFonts w:ascii="Times New Roman" w:hAnsi="Times New Roman"/>
          <w:bCs/>
          <w:sz w:val="24"/>
          <w:szCs w:val="24"/>
        </w:rPr>
        <w:t xml:space="preserve"> accurate result</w:t>
      </w:r>
      <w:r w:rsidR="00C42E6D">
        <w:rPr>
          <w:rFonts w:ascii="Times New Roman" w:hAnsi="Times New Roman"/>
          <w:bCs/>
          <w:sz w:val="24"/>
          <w:szCs w:val="24"/>
          <w:lang w:val="en-US"/>
        </w:rPr>
        <w:t>s</w:t>
      </w:r>
      <w:r w:rsidRPr="00802AB2">
        <w:rPr>
          <w:rFonts w:ascii="Times New Roman" w:hAnsi="Times New Roman"/>
          <w:bCs/>
          <w:sz w:val="24"/>
          <w:szCs w:val="24"/>
        </w:rPr>
        <w:t>.</w:t>
      </w:r>
      <w:r w:rsidR="00282797">
        <w:rPr>
          <w:rFonts w:ascii="Times New Roman" w:hAnsi="Times New Roman"/>
          <w:bCs/>
          <w:sz w:val="24"/>
          <w:szCs w:val="24"/>
          <w:lang w:val="en-US"/>
        </w:rPr>
        <w:t xml:space="preserve"> </w:t>
      </w:r>
      <w:r w:rsidR="00282797" w:rsidRPr="00160424">
        <w:rPr>
          <w:rFonts w:ascii="Times New Roman" w:hAnsi="Times New Roman"/>
          <w:bCs/>
          <w:sz w:val="24"/>
          <w:szCs w:val="24"/>
        </w:rPr>
        <w:t xml:space="preserve">An overview of the participants is provided in </w:t>
      </w:r>
      <w:r w:rsidR="00922697" w:rsidRPr="00922697">
        <w:rPr>
          <w:rFonts w:ascii="Times New Roman" w:hAnsi="Times New Roman"/>
          <w:b/>
          <w:i/>
          <w:iCs/>
          <w:sz w:val="24"/>
          <w:szCs w:val="24"/>
          <w:lang w:val="en-US"/>
        </w:rPr>
        <w:t>Appendix B(need to name it)</w:t>
      </w:r>
      <w:r w:rsidR="00D1292D">
        <w:rPr>
          <w:rFonts w:ascii="Times New Roman" w:hAnsi="Times New Roman"/>
          <w:bCs/>
          <w:sz w:val="24"/>
          <w:szCs w:val="24"/>
          <w:lang w:val="en-US"/>
        </w:rPr>
        <w:t xml:space="preserve"> </w:t>
      </w:r>
      <w:r w:rsidR="00C42E6D">
        <w:rPr>
          <w:rFonts w:ascii="Times New Roman" w:hAnsi="Times New Roman"/>
          <w:bCs/>
          <w:sz w:val="24"/>
          <w:szCs w:val="24"/>
          <w:lang w:val="en-US"/>
        </w:rPr>
        <w:t>To</w:t>
      </w:r>
      <w:r w:rsidRPr="00802AB2">
        <w:rPr>
          <w:rFonts w:ascii="Times New Roman" w:hAnsi="Times New Roman"/>
          <w:bCs/>
          <w:sz w:val="24"/>
          <w:szCs w:val="24"/>
        </w:rPr>
        <w:t xml:space="preserve"> evaluate if our power-up achieved its desired goal, the </w:t>
      </w:r>
      <w:r w:rsidR="001E414C">
        <w:rPr>
          <w:rFonts w:ascii="Times New Roman" w:hAnsi="Times New Roman"/>
          <w:bCs/>
          <w:sz w:val="24"/>
          <w:szCs w:val="24"/>
          <w:lang w:val="en-US"/>
        </w:rPr>
        <w:t xml:space="preserve">research </w:t>
      </w:r>
      <w:r w:rsidRPr="00802AB2">
        <w:rPr>
          <w:rFonts w:ascii="Times New Roman" w:hAnsi="Times New Roman"/>
          <w:bCs/>
          <w:sz w:val="24"/>
          <w:szCs w:val="24"/>
        </w:rPr>
        <w:t xml:space="preserve">questions </w:t>
      </w:r>
      <w:r w:rsidR="002519DD">
        <w:rPr>
          <w:rFonts w:ascii="Times New Roman" w:hAnsi="Times New Roman"/>
          <w:bCs/>
          <w:sz w:val="24"/>
          <w:szCs w:val="24"/>
          <w:lang w:val="en-US"/>
        </w:rPr>
        <w:t xml:space="preserve">driving this validation study </w:t>
      </w:r>
      <w:r w:rsidR="00F50B53">
        <w:rPr>
          <w:rFonts w:ascii="Times New Roman" w:hAnsi="Times New Roman"/>
          <w:bCs/>
          <w:sz w:val="24"/>
          <w:szCs w:val="24"/>
          <w:lang w:val="en-US"/>
        </w:rPr>
        <w:t>are</w:t>
      </w:r>
      <w:r w:rsidRPr="00802AB2">
        <w:rPr>
          <w:rFonts w:ascii="Times New Roman" w:hAnsi="Times New Roman"/>
          <w:bCs/>
          <w:sz w:val="24"/>
          <w:szCs w:val="24"/>
        </w:rPr>
        <w:t xml:space="preserve"> formulated</w:t>
      </w:r>
      <w:r w:rsidR="00F50B53" w:rsidRPr="00F50B53">
        <w:rPr>
          <w:rFonts w:ascii="Times New Roman" w:hAnsi="Times New Roman"/>
          <w:bCs/>
          <w:sz w:val="24"/>
          <w:szCs w:val="24"/>
        </w:rPr>
        <w:t xml:space="preserve"> </w:t>
      </w:r>
      <w:r w:rsidR="00F50B53" w:rsidRPr="002211B1">
        <w:rPr>
          <w:rFonts w:ascii="Times New Roman" w:hAnsi="Times New Roman"/>
          <w:bCs/>
          <w:sz w:val="24"/>
          <w:szCs w:val="24"/>
        </w:rPr>
        <w:t>as follows</w:t>
      </w:r>
      <w:r w:rsidRPr="00802AB2">
        <w:rPr>
          <w:rFonts w:ascii="Times New Roman" w:hAnsi="Times New Roman"/>
          <w:bCs/>
          <w:sz w:val="24"/>
          <w:szCs w:val="24"/>
        </w:rPr>
        <w:t xml:space="preserve">: </w:t>
      </w:r>
    </w:p>
    <w:p w14:paraId="48ABE8C9" w14:textId="35A8BB5F" w:rsidR="009B544D" w:rsidRDefault="009B544D" w:rsidP="00D31B5C">
      <w:pPr>
        <w:spacing w:before="240"/>
        <w:ind w:firstLine="284"/>
        <w:jc w:val="both"/>
        <w:divId w:val="342515226"/>
        <w:rPr>
          <w:rFonts w:ascii="Times New Roman" w:eastAsiaTheme="minorEastAsia" w:hAnsi="Times New Roman" w:cs="Times New Roman"/>
          <w:bCs/>
          <w:sz w:val="24"/>
          <w:szCs w:val="24"/>
        </w:rPr>
      </w:pPr>
      <w:r w:rsidRPr="00881761">
        <w:rPr>
          <w:rFonts w:ascii="Times New Roman" w:eastAsiaTheme="minorEastAsia" w:hAnsi="Times New Roman" w:cs="Times New Roman"/>
          <w:b/>
          <w:sz w:val="24"/>
          <w:szCs w:val="24"/>
        </w:rPr>
        <w:t xml:space="preserve">RQ1: </w:t>
      </w:r>
      <w:r w:rsidR="00D31B5C" w:rsidRPr="00D31B5C">
        <w:rPr>
          <w:rFonts w:ascii="Times New Roman" w:eastAsiaTheme="minorEastAsia" w:hAnsi="Times New Roman" w:cs="Times New Roman"/>
          <w:bCs/>
          <w:sz w:val="24"/>
          <w:szCs w:val="24"/>
        </w:rPr>
        <w:t>Did the UX-Estimator power-up effectively assist novice practitioners and agile teams in estimating effort associated with UX activities?</w:t>
      </w:r>
    </w:p>
    <w:p w14:paraId="524448CB" w14:textId="6161D94B" w:rsidR="00FE486D" w:rsidRDefault="009B544D" w:rsidP="00FE486D">
      <w:pPr>
        <w:ind w:firstLine="284"/>
        <w:jc w:val="both"/>
        <w:divId w:val="342515226"/>
        <w:rPr>
          <w:rFonts w:ascii="Times New Roman" w:eastAsiaTheme="minorEastAsia" w:hAnsi="Times New Roman" w:cs="Times New Roman"/>
          <w:bCs/>
          <w:sz w:val="24"/>
          <w:szCs w:val="24"/>
        </w:rPr>
      </w:pPr>
      <w:r w:rsidRPr="00881761">
        <w:rPr>
          <w:rFonts w:ascii="Times New Roman" w:eastAsiaTheme="minorEastAsia" w:hAnsi="Times New Roman" w:cs="Times New Roman"/>
          <w:b/>
          <w:sz w:val="24"/>
          <w:szCs w:val="24"/>
        </w:rPr>
        <w:t>RQ</w:t>
      </w:r>
      <w:r w:rsidR="00122AD4" w:rsidRPr="00881761">
        <w:rPr>
          <w:rFonts w:ascii="Times New Roman" w:eastAsiaTheme="minorEastAsia" w:hAnsi="Times New Roman" w:cs="Times New Roman"/>
          <w:b/>
          <w:sz w:val="24"/>
          <w:szCs w:val="24"/>
        </w:rPr>
        <w:t>2:</w:t>
      </w:r>
      <w:r w:rsidR="00122AD4" w:rsidRPr="00D31B5C">
        <w:rPr>
          <w:rFonts w:ascii="Times New Roman" w:eastAsiaTheme="minorEastAsia" w:hAnsi="Times New Roman" w:cs="Times New Roman"/>
          <w:bCs/>
          <w:sz w:val="24"/>
          <w:szCs w:val="24"/>
        </w:rPr>
        <w:t xml:space="preserve"> Did</w:t>
      </w:r>
      <w:r w:rsidR="001E44DC" w:rsidRPr="001E44DC">
        <w:rPr>
          <w:rFonts w:ascii="Times New Roman" w:eastAsiaTheme="minorEastAsia" w:hAnsi="Times New Roman" w:cs="Times New Roman"/>
          <w:bCs/>
          <w:sz w:val="24"/>
          <w:szCs w:val="24"/>
        </w:rPr>
        <w:t xml:space="preserve"> </w:t>
      </w:r>
      <w:r w:rsidR="001E44DC">
        <w:rPr>
          <w:rFonts w:ascii="Times New Roman" w:eastAsiaTheme="minorEastAsia" w:hAnsi="Times New Roman" w:cs="Times New Roman"/>
          <w:bCs/>
          <w:sz w:val="24"/>
          <w:szCs w:val="24"/>
        </w:rPr>
        <w:t xml:space="preserve">the </w:t>
      </w:r>
      <w:r w:rsidR="001E44DC" w:rsidRPr="00D31B5C">
        <w:rPr>
          <w:rFonts w:ascii="Times New Roman" w:eastAsiaTheme="minorEastAsia" w:hAnsi="Times New Roman" w:cs="Times New Roman"/>
          <w:bCs/>
          <w:sz w:val="24"/>
          <w:szCs w:val="24"/>
        </w:rPr>
        <w:t xml:space="preserve">UX-Estimator power-up </w:t>
      </w:r>
      <w:r w:rsidR="00D31B5C" w:rsidRPr="00D31B5C">
        <w:rPr>
          <w:rFonts w:ascii="Times New Roman" w:eastAsiaTheme="minorEastAsia" w:hAnsi="Times New Roman" w:cs="Times New Roman"/>
          <w:bCs/>
          <w:sz w:val="24"/>
          <w:szCs w:val="24"/>
        </w:rPr>
        <w:t xml:space="preserve">guide </w:t>
      </w:r>
      <w:r w:rsidR="00CD37E4" w:rsidRPr="00D31B5C">
        <w:rPr>
          <w:rFonts w:ascii="Times New Roman" w:eastAsiaTheme="minorEastAsia" w:hAnsi="Times New Roman" w:cs="Times New Roman"/>
          <w:bCs/>
          <w:sz w:val="24"/>
          <w:szCs w:val="24"/>
        </w:rPr>
        <w:t xml:space="preserve">novice practitioners and agile teams </w:t>
      </w:r>
      <w:r w:rsidR="00D31B5C" w:rsidRPr="00D31B5C">
        <w:rPr>
          <w:rFonts w:ascii="Times New Roman" w:eastAsiaTheme="minorEastAsia" w:hAnsi="Times New Roman" w:cs="Times New Roman"/>
          <w:bCs/>
          <w:sz w:val="24"/>
          <w:szCs w:val="24"/>
        </w:rPr>
        <w:t xml:space="preserve">in selecting appropriate UX methods? </w:t>
      </w:r>
    </w:p>
    <w:p w14:paraId="76D0851C" w14:textId="5B54761E" w:rsidR="00FE486D" w:rsidRPr="00FE486D" w:rsidRDefault="00FE486D" w:rsidP="00FE486D">
      <w:pPr>
        <w:ind w:firstLine="284"/>
        <w:jc w:val="both"/>
        <w:divId w:val="342515226"/>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RQ1 examines </w:t>
      </w:r>
      <w:r w:rsidRPr="00F56B3E">
        <w:rPr>
          <w:rFonts w:ascii="Times New Roman" w:eastAsiaTheme="minorEastAsia" w:hAnsi="Times New Roman" w:cs="Times New Roman"/>
          <w:bCs/>
          <w:sz w:val="24"/>
          <w:szCs w:val="24"/>
        </w:rPr>
        <w:t xml:space="preserve">the efficiency and accuracy with which the </w:t>
      </w:r>
      <w:r w:rsidRPr="00D31B5C">
        <w:rPr>
          <w:rFonts w:ascii="Times New Roman" w:eastAsiaTheme="minorEastAsia" w:hAnsi="Times New Roman" w:cs="Times New Roman"/>
          <w:bCs/>
          <w:sz w:val="24"/>
          <w:szCs w:val="24"/>
        </w:rPr>
        <w:t xml:space="preserve">UX-Estimator power-up </w:t>
      </w:r>
      <w:r w:rsidRPr="00F56B3E">
        <w:rPr>
          <w:rFonts w:ascii="Times New Roman" w:eastAsiaTheme="minorEastAsia" w:hAnsi="Times New Roman" w:cs="Times New Roman"/>
          <w:bCs/>
          <w:sz w:val="24"/>
          <w:szCs w:val="24"/>
        </w:rPr>
        <w:t>estimates effort associated with UX activities for novice practitioners and agile teams.</w:t>
      </w:r>
      <w:r>
        <w:rPr>
          <w:rFonts w:ascii="Times New Roman" w:eastAsiaTheme="minorEastAsia" w:hAnsi="Times New Roman" w:cs="Times New Roman"/>
          <w:bCs/>
          <w:sz w:val="24"/>
          <w:szCs w:val="24"/>
        </w:rPr>
        <w:t xml:space="preserve"> RQ2 examines </w:t>
      </w:r>
      <w:r w:rsidRPr="00FE486D">
        <w:rPr>
          <w:rFonts w:ascii="Times New Roman" w:eastAsiaTheme="minorEastAsia" w:hAnsi="Times New Roman" w:cs="Times New Roman"/>
          <w:bCs/>
          <w:sz w:val="24"/>
          <w:szCs w:val="24"/>
        </w:rPr>
        <w:t>the extent to which the tool was useful for novice practitioners and agile teams in choosing the right UX methods for their specific scenarios.</w:t>
      </w:r>
    </w:p>
    <w:p w14:paraId="72469DAD" w14:textId="71147750" w:rsidR="00983BEC" w:rsidRPr="00122AD4" w:rsidRDefault="00983BEC" w:rsidP="005B15B4">
      <w:pPr>
        <w:pStyle w:val="Heading2"/>
        <w:numPr>
          <w:ilvl w:val="2"/>
          <w:numId w:val="2"/>
        </w:numPr>
        <w:spacing w:line="480" w:lineRule="auto"/>
        <w:rPr>
          <w:rFonts w:ascii="Times New Roman" w:hAnsi="Times New Roman" w:cs="Times New Roman"/>
          <w:b/>
          <w:bCs/>
          <w:strike/>
          <w:color w:val="auto"/>
          <w:sz w:val="28"/>
          <w:szCs w:val="28"/>
        </w:rPr>
      </w:pPr>
      <w:bookmarkStart w:id="1398" w:name="_Toc129350606"/>
      <w:r w:rsidRPr="00122AD4">
        <w:rPr>
          <w:rFonts w:ascii="Times New Roman" w:hAnsi="Times New Roman" w:cs="Times New Roman"/>
          <w:b/>
          <w:bCs/>
          <w:strike/>
          <w:color w:val="auto"/>
          <w:sz w:val="28"/>
          <w:szCs w:val="28"/>
        </w:rPr>
        <w:t>……………</w:t>
      </w:r>
      <w:bookmarkEnd w:id="1398"/>
    </w:p>
    <w:p w14:paraId="64564A4C" w14:textId="57F5C154" w:rsidR="00A46CB1" w:rsidRDefault="00A46CB1" w:rsidP="00A46CB1">
      <w:pPr>
        <w:pStyle w:val="Heading2"/>
        <w:numPr>
          <w:ilvl w:val="1"/>
          <w:numId w:val="2"/>
        </w:numPr>
        <w:spacing w:line="480" w:lineRule="auto"/>
        <w:rPr>
          <w:rFonts w:ascii="Times New Roman" w:hAnsi="Times New Roman" w:cs="Times New Roman"/>
          <w:b/>
          <w:bCs/>
          <w:color w:val="auto"/>
          <w:sz w:val="28"/>
          <w:szCs w:val="28"/>
        </w:rPr>
      </w:pPr>
      <w:bookmarkStart w:id="1399" w:name="_Toc129350607"/>
      <w:r>
        <w:rPr>
          <w:rFonts w:ascii="Times New Roman" w:hAnsi="Times New Roman" w:cs="Times New Roman"/>
          <w:b/>
          <w:bCs/>
          <w:color w:val="auto"/>
          <w:sz w:val="28"/>
          <w:szCs w:val="28"/>
        </w:rPr>
        <w:t>Executing</w:t>
      </w:r>
      <w:bookmarkEnd w:id="1399"/>
    </w:p>
    <w:p w14:paraId="58EE9079" w14:textId="14455A61" w:rsidR="006227C2" w:rsidRDefault="009C65C4" w:rsidP="00A97B24">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The executing phase</w:t>
      </w:r>
      <w:r w:rsidR="00FE3723">
        <w:rPr>
          <w:rFonts w:ascii="Times New Roman" w:eastAsiaTheme="minorEastAsia" w:hAnsi="Times New Roman" w:cs="Times New Roman"/>
          <w:bCs/>
          <w:sz w:val="24"/>
          <w:szCs w:val="24"/>
        </w:rPr>
        <w:t xml:space="preserve"> </w:t>
      </w:r>
      <w:r w:rsidR="004463AE" w:rsidRPr="004463AE">
        <w:rPr>
          <w:rFonts w:ascii="Times New Roman" w:eastAsiaTheme="minorEastAsia" w:hAnsi="Times New Roman" w:cs="Times New Roman"/>
          <w:bCs/>
          <w:sz w:val="24"/>
          <w:szCs w:val="24"/>
        </w:rPr>
        <w:t>provide</w:t>
      </w:r>
      <w:r>
        <w:rPr>
          <w:rFonts w:ascii="Times New Roman" w:eastAsiaTheme="minorEastAsia" w:hAnsi="Times New Roman" w:cs="Times New Roman"/>
          <w:bCs/>
          <w:sz w:val="24"/>
          <w:szCs w:val="24"/>
        </w:rPr>
        <w:t>s</w:t>
      </w:r>
      <w:r w:rsidR="004463AE" w:rsidRPr="004463AE">
        <w:rPr>
          <w:rFonts w:ascii="Times New Roman" w:eastAsiaTheme="minorEastAsia" w:hAnsi="Times New Roman" w:cs="Times New Roman"/>
          <w:bCs/>
          <w:sz w:val="24"/>
          <w:szCs w:val="24"/>
        </w:rPr>
        <w:t xml:space="preserve"> instructions on how to successfully validate the Trello Power-Up, allowing users to interact with it and observe how efficiently and accurately UX-Estimator estimates effort for novice practitioners and agile teams. The aim is to determine whether the tool was indeed useful for both user groups when selecting appropriate UX methods for their </w:t>
      </w:r>
      <w:proofErr w:type="gramStart"/>
      <w:r w:rsidR="004463AE" w:rsidRPr="004463AE">
        <w:rPr>
          <w:rFonts w:ascii="Times New Roman" w:eastAsiaTheme="minorEastAsia" w:hAnsi="Times New Roman" w:cs="Times New Roman"/>
          <w:bCs/>
          <w:sz w:val="24"/>
          <w:szCs w:val="24"/>
        </w:rPr>
        <w:t>particular scenarios</w:t>
      </w:r>
      <w:proofErr w:type="gramEnd"/>
      <w:r w:rsidR="004463AE" w:rsidRPr="004463AE">
        <w:rPr>
          <w:rFonts w:ascii="Times New Roman" w:eastAsiaTheme="minorEastAsia" w:hAnsi="Times New Roman" w:cs="Times New Roman"/>
          <w:bCs/>
          <w:sz w:val="24"/>
          <w:szCs w:val="24"/>
        </w:rPr>
        <w:t>.</w:t>
      </w:r>
      <w:r w:rsidR="00A97B24">
        <w:rPr>
          <w:rFonts w:ascii="Times New Roman" w:eastAsiaTheme="minorEastAsia" w:hAnsi="Times New Roman" w:cs="Times New Roman"/>
          <w:bCs/>
          <w:sz w:val="24"/>
          <w:szCs w:val="24"/>
        </w:rPr>
        <w:t xml:space="preserve"> </w:t>
      </w:r>
      <w:r w:rsidR="006227C2" w:rsidRPr="006227C2">
        <w:rPr>
          <w:rFonts w:ascii="Times New Roman" w:eastAsiaTheme="minorEastAsia" w:hAnsi="Times New Roman" w:cs="Times New Roman"/>
          <w:bCs/>
          <w:sz w:val="24"/>
          <w:szCs w:val="24"/>
        </w:rPr>
        <w:t xml:space="preserve">The following steps can be taken </w:t>
      </w:r>
      <w:proofErr w:type="gramStart"/>
      <w:r w:rsidR="006227C2" w:rsidRPr="006227C2">
        <w:rPr>
          <w:rFonts w:ascii="Times New Roman" w:eastAsiaTheme="minorEastAsia" w:hAnsi="Times New Roman" w:cs="Times New Roman"/>
          <w:bCs/>
          <w:sz w:val="24"/>
          <w:szCs w:val="24"/>
        </w:rPr>
        <w:t>in order to</w:t>
      </w:r>
      <w:proofErr w:type="gramEnd"/>
      <w:r w:rsidR="006227C2" w:rsidRPr="006227C2">
        <w:rPr>
          <w:rFonts w:ascii="Times New Roman" w:eastAsiaTheme="minorEastAsia" w:hAnsi="Times New Roman" w:cs="Times New Roman"/>
          <w:bCs/>
          <w:sz w:val="24"/>
          <w:szCs w:val="24"/>
        </w:rPr>
        <w:t xml:space="preserve"> properly validate the UX-Estimator Power-Up.</w:t>
      </w:r>
    </w:p>
    <w:p w14:paraId="43598808" w14:textId="05EE19DE" w:rsidR="006227C2" w:rsidRPr="006227C2" w:rsidRDefault="006227C2" w:rsidP="006227C2">
      <w:pPr>
        <w:rPr>
          <w:rFonts w:ascii="Times New Roman" w:eastAsiaTheme="minorEastAsia" w:hAnsi="Times New Roman" w:cs="Times New Roman"/>
          <w:b/>
          <w:sz w:val="24"/>
          <w:szCs w:val="24"/>
        </w:rPr>
      </w:pPr>
      <w:r w:rsidRPr="006227C2">
        <w:rPr>
          <w:rFonts w:ascii="Times New Roman" w:eastAsiaTheme="minorEastAsia" w:hAnsi="Times New Roman" w:cs="Times New Roman"/>
          <w:b/>
          <w:sz w:val="24"/>
          <w:szCs w:val="24"/>
        </w:rPr>
        <w:t xml:space="preserve">1. Validation of the Trello Power Up: </w:t>
      </w:r>
    </w:p>
    <w:p w14:paraId="39859C1D" w14:textId="2B48D394" w:rsidR="006227C2" w:rsidRPr="006227C2" w:rsidRDefault="006227C2" w:rsidP="006227C2">
      <w:pPr>
        <w:ind w:firstLine="284"/>
        <w:jc w:val="both"/>
        <w:rPr>
          <w:rFonts w:ascii="Times New Roman" w:eastAsiaTheme="minorEastAsia" w:hAnsi="Times New Roman" w:cs="Times New Roman"/>
          <w:bCs/>
          <w:sz w:val="24"/>
          <w:szCs w:val="24"/>
        </w:rPr>
      </w:pPr>
      <w:r w:rsidRPr="006227C2">
        <w:rPr>
          <w:rFonts w:ascii="Times New Roman" w:eastAsiaTheme="minorEastAsia" w:hAnsi="Times New Roman" w:cs="Times New Roman"/>
          <w:bCs/>
          <w:sz w:val="24"/>
          <w:szCs w:val="24"/>
        </w:rPr>
        <w:t>The first step in executing UX-Estimator power-up is to validate it by testing it with users. This will include activating the power up on a Trello board for the users and monitoring their interactions with it. Observing how the users interact with it will provide an insight into its usability and accuracy in providing effort estimates associated with UX activities. It will also help identify any areas which need improvement.</w:t>
      </w:r>
      <w:r w:rsidR="00A95264" w:rsidRPr="00A95264">
        <w:t xml:space="preserve"> </w:t>
      </w:r>
      <w:r w:rsidR="00A95264" w:rsidRPr="00A95264">
        <w:rPr>
          <w:rFonts w:ascii="Times New Roman" w:eastAsiaTheme="minorEastAsia" w:hAnsi="Times New Roman" w:cs="Times New Roman"/>
          <w:bCs/>
          <w:sz w:val="24"/>
          <w:szCs w:val="24"/>
        </w:rPr>
        <w:t xml:space="preserve">The </w:t>
      </w:r>
      <w:r w:rsidR="00A95264">
        <w:rPr>
          <w:rFonts w:ascii="Times New Roman" w:eastAsiaTheme="minorEastAsia" w:hAnsi="Times New Roman" w:cs="Times New Roman"/>
          <w:bCs/>
          <w:sz w:val="24"/>
          <w:szCs w:val="24"/>
        </w:rPr>
        <w:t>validation</w:t>
      </w:r>
      <w:r w:rsidR="00A95264" w:rsidRPr="00A95264">
        <w:rPr>
          <w:rFonts w:ascii="Times New Roman" w:eastAsiaTheme="minorEastAsia" w:hAnsi="Times New Roman" w:cs="Times New Roman"/>
          <w:bCs/>
          <w:sz w:val="24"/>
          <w:szCs w:val="24"/>
        </w:rPr>
        <w:t xml:space="preserve"> involved two types of participants: </w:t>
      </w:r>
      <w:r w:rsidR="00A95264" w:rsidRPr="001E6625">
        <w:rPr>
          <w:rFonts w:ascii="Times New Roman" w:eastAsiaTheme="minorEastAsia" w:hAnsi="Times New Roman" w:cs="Times New Roman"/>
          <w:bCs/>
          <w:sz w:val="24"/>
          <w:szCs w:val="24"/>
        </w:rPr>
        <w:t xml:space="preserve">novice </w:t>
      </w:r>
      <w:r w:rsidR="001E6625" w:rsidRPr="001E6625">
        <w:rPr>
          <w:rFonts w:ascii="Times New Roman" w:eastAsiaTheme="minorEastAsia" w:hAnsi="Times New Roman" w:cs="Times New Roman"/>
          <w:bCs/>
          <w:sz w:val="24"/>
          <w:szCs w:val="24"/>
        </w:rPr>
        <w:t xml:space="preserve">UX </w:t>
      </w:r>
      <w:r w:rsidR="00A95264" w:rsidRPr="001E6625">
        <w:rPr>
          <w:rFonts w:ascii="Times New Roman" w:eastAsiaTheme="minorEastAsia" w:hAnsi="Times New Roman" w:cs="Times New Roman"/>
          <w:bCs/>
          <w:sz w:val="24"/>
          <w:szCs w:val="24"/>
        </w:rPr>
        <w:t>practitioners</w:t>
      </w:r>
      <w:r w:rsidR="001E6625" w:rsidRPr="001E6625">
        <w:rPr>
          <w:rFonts w:ascii="Times New Roman" w:eastAsiaTheme="minorEastAsia" w:hAnsi="Times New Roman" w:cs="Times New Roman"/>
          <w:bCs/>
          <w:sz w:val="24"/>
          <w:szCs w:val="24"/>
        </w:rPr>
        <w:t xml:space="preserve"> were mainly agile teams</w:t>
      </w:r>
      <w:r w:rsidR="001E6625">
        <w:rPr>
          <w:rFonts w:ascii="Times New Roman" w:eastAsiaTheme="minorEastAsia" w:hAnsi="Times New Roman" w:cs="Times New Roman"/>
          <w:bCs/>
          <w:sz w:val="24"/>
          <w:szCs w:val="24"/>
        </w:rPr>
        <w:t>,</w:t>
      </w:r>
      <w:r w:rsidR="00A95264" w:rsidRPr="001E6625">
        <w:rPr>
          <w:rFonts w:ascii="Times New Roman" w:eastAsiaTheme="minorEastAsia" w:hAnsi="Times New Roman" w:cs="Times New Roman"/>
          <w:bCs/>
          <w:sz w:val="24"/>
          <w:szCs w:val="24"/>
        </w:rPr>
        <w:t xml:space="preserve"> and expert </w:t>
      </w:r>
      <w:r w:rsidR="001E6625" w:rsidRPr="001E6625">
        <w:rPr>
          <w:rFonts w:ascii="Times New Roman" w:eastAsiaTheme="minorEastAsia" w:hAnsi="Times New Roman" w:cs="Times New Roman"/>
          <w:bCs/>
          <w:sz w:val="24"/>
          <w:szCs w:val="24"/>
        </w:rPr>
        <w:t>UX practitioners</w:t>
      </w:r>
      <w:r w:rsidR="00A95264" w:rsidRPr="001E6625">
        <w:rPr>
          <w:rFonts w:ascii="Times New Roman" w:eastAsiaTheme="minorEastAsia" w:hAnsi="Times New Roman" w:cs="Times New Roman"/>
          <w:bCs/>
          <w:sz w:val="24"/>
          <w:szCs w:val="24"/>
        </w:rPr>
        <w:t>.</w:t>
      </w:r>
    </w:p>
    <w:p w14:paraId="398120F0" w14:textId="77777777" w:rsidR="006227C2" w:rsidRDefault="006227C2" w:rsidP="006227C2">
      <w:pPr>
        <w:jc w:val="both"/>
        <w:rPr>
          <w:rFonts w:ascii="Times New Roman" w:eastAsiaTheme="minorEastAsia" w:hAnsi="Times New Roman" w:cs="Times New Roman"/>
          <w:bCs/>
          <w:sz w:val="24"/>
          <w:szCs w:val="24"/>
        </w:rPr>
      </w:pPr>
      <w:r w:rsidRPr="006227C2">
        <w:rPr>
          <w:rFonts w:ascii="Times New Roman" w:eastAsiaTheme="minorEastAsia" w:hAnsi="Times New Roman" w:cs="Times New Roman"/>
          <w:b/>
          <w:sz w:val="24"/>
          <w:szCs w:val="24"/>
        </w:rPr>
        <w:t>2. Usability Testing:</w:t>
      </w:r>
      <w:r w:rsidRPr="006227C2">
        <w:rPr>
          <w:rFonts w:ascii="Times New Roman" w:eastAsiaTheme="minorEastAsia" w:hAnsi="Times New Roman" w:cs="Times New Roman"/>
          <w:bCs/>
          <w:sz w:val="24"/>
          <w:szCs w:val="24"/>
        </w:rPr>
        <w:t xml:space="preserve"> </w:t>
      </w:r>
    </w:p>
    <w:p w14:paraId="2EA36884" w14:textId="5FBA42C5" w:rsidR="006227C2" w:rsidRPr="006227C2" w:rsidRDefault="00E719FF" w:rsidP="00D7430D">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Along with</w:t>
      </w:r>
      <w:r w:rsidR="006227C2" w:rsidRPr="006227C2">
        <w:rPr>
          <w:rFonts w:ascii="Times New Roman" w:eastAsiaTheme="minorEastAsia" w:hAnsi="Times New Roman" w:cs="Times New Roman"/>
          <w:bCs/>
          <w:sz w:val="24"/>
          <w:szCs w:val="24"/>
        </w:rPr>
        <w:t xml:space="preserve"> the validation, usability testing will be conducted with both novice practitioners and </w:t>
      </w:r>
      <w:r w:rsidR="00E06D06" w:rsidRPr="001E6625">
        <w:rPr>
          <w:rFonts w:ascii="Times New Roman" w:eastAsiaTheme="minorEastAsia" w:hAnsi="Times New Roman" w:cs="Times New Roman"/>
          <w:bCs/>
          <w:sz w:val="24"/>
          <w:szCs w:val="24"/>
        </w:rPr>
        <w:t>expert practitioners</w:t>
      </w:r>
      <w:r w:rsidR="006227C2" w:rsidRPr="006227C2">
        <w:rPr>
          <w:rFonts w:ascii="Times New Roman" w:eastAsiaTheme="minorEastAsia" w:hAnsi="Times New Roman" w:cs="Times New Roman"/>
          <w:bCs/>
          <w:sz w:val="24"/>
          <w:szCs w:val="24"/>
        </w:rPr>
        <w:t xml:space="preserve"> using the </w:t>
      </w:r>
      <w:r w:rsidR="005B498E" w:rsidRPr="006227C2">
        <w:rPr>
          <w:rFonts w:ascii="Times New Roman" w:eastAsiaTheme="minorEastAsia" w:hAnsi="Times New Roman" w:cs="Times New Roman"/>
          <w:bCs/>
          <w:sz w:val="24"/>
          <w:szCs w:val="24"/>
        </w:rPr>
        <w:t>Trello</w:t>
      </w:r>
      <w:r w:rsidR="006227C2" w:rsidRPr="006227C2">
        <w:rPr>
          <w:rFonts w:ascii="Times New Roman" w:eastAsiaTheme="minorEastAsia" w:hAnsi="Times New Roman" w:cs="Times New Roman"/>
          <w:bCs/>
          <w:sz w:val="24"/>
          <w:szCs w:val="24"/>
        </w:rPr>
        <w:t xml:space="preserve"> power up. This will involve getting feedback from users on how they found using the tool, including its level of ease, accuracy in estimation, helpfulness in making decisions related to choosing appropriate UX methods as well as any areas </w:t>
      </w:r>
      <w:r w:rsidR="00B94E2C" w:rsidRPr="006227C2">
        <w:rPr>
          <w:rFonts w:ascii="Times New Roman" w:eastAsiaTheme="minorEastAsia" w:hAnsi="Times New Roman" w:cs="Times New Roman"/>
          <w:bCs/>
          <w:sz w:val="24"/>
          <w:szCs w:val="24"/>
        </w:rPr>
        <w:t>where</w:t>
      </w:r>
      <w:r w:rsidR="006227C2" w:rsidRPr="006227C2">
        <w:rPr>
          <w:rFonts w:ascii="Times New Roman" w:eastAsiaTheme="minorEastAsia" w:hAnsi="Times New Roman" w:cs="Times New Roman"/>
          <w:bCs/>
          <w:sz w:val="24"/>
          <w:szCs w:val="24"/>
        </w:rPr>
        <w:t xml:space="preserve"> user experience could be improved upon.</w:t>
      </w:r>
    </w:p>
    <w:p w14:paraId="0D914EA7" w14:textId="645B65D5" w:rsidR="007B29BF" w:rsidRPr="007B29BF" w:rsidRDefault="006227C2" w:rsidP="006227C2">
      <w:pPr>
        <w:jc w:val="both"/>
        <w:rPr>
          <w:rFonts w:ascii="Times New Roman" w:eastAsiaTheme="minorEastAsia" w:hAnsi="Times New Roman" w:cs="Times New Roman"/>
          <w:b/>
          <w:sz w:val="24"/>
          <w:szCs w:val="24"/>
        </w:rPr>
      </w:pPr>
      <w:r w:rsidRPr="007B29BF">
        <w:rPr>
          <w:rFonts w:ascii="Times New Roman" w:eastAsiaTheme="minorEastAsia" w:hAnsi="Times New Roman" w:cs="Times New Roman"/>
          <w:b/>
          <w:sz w:val="24"/>
          <w:szCs w:val="24"/>
        </w:rPr>
        <w:t xml:space="preserve">3. Interviews: </w:t>
      </w:r>
    </w:p>
    <w:p w14:paraId="65FE50FB" w14:textId="1F0C9271" w:rsidR="006227C2" w:rsidRDefault="006227C2" w:rsidP="007B29BF">
      <w:pPr>
        <w:ind w:firstLine="284"/>
        <w:jc w:val="both"/>
        <w:rPr>
          <w:rFonts w:ascii="Times New Roman" w:eastAsiaTheme="minorEastAsia" w:hAnsi="Times New Roman" w:cs="Times New Roman"/>
          <w:bCs/>
          <w:sz w:val="24"/>
          <w:szCs w:val="24"/>
        </w:rPr>
      </w:pPr>
      <w:r w:rsidRPr="006227C2">
        <w:rPr>
          <w:rFonts w:ascii="Times New Roman" w:eastAsiaTheme="minorEastAsia" w:hAnsi="Times New Roman" w:cs="Times New Roman"/>
          <w:bCs/>
          <w:sz w:val="24"/>
          <w:szCs w:val="24"/>
        </w:rPr>
        <w:t xml:space="preserve">As part of further validating the UX-Estimator power up’s effectiveness for </w:t>
      </w:r>
      <w:r w:rsidR="002B15E8">
        <w:rPr>
          <w:rFonts w:ascii="Times New Roman" w:eastAsiaTheme="minorEastAsia" w:hAnsi="Times New Roman" w:cs="Times New Roman"/>
          <w:bCs/>
          <w:sz w:val="24"/>
          <w:szCs w:val="24"/>
          <w:highlight w:val="yellow"/>
        </w:rPr>
        <w:t>both type of</w:t>
      </w:r>
      <w:r w:rsidRPr="00203EB8">
        <w:rPr>
          <w:rFonts w:ascii="Times New Roman" w:eastAsiaTheme="minorEastAsia" w:hAnsi="Times New Roman" w:cs="Times New Roman"/>
          <w:bCs/>
          <w:sz w:val="24"/>
          <w:szCs w:val="24"/>
          <w:highlight w:val="yellow"/>
        </w:rPr>
        <w:t xml:space="preserve"> practitioners</w:t>
      </w:r>
      <w:r w:rsidRPr="006227C2">
        <w:rPr>
          <w:rFonts w:ascii="Times New Roman" w:eastAsiaTheme="minorEastAsia" w:hAnsi="Times New Roman" w:cs="Times New Roman"/>
          <w:bCs/>
          <w:sz w:val="24"/>
          <w:szCs w:val="24"/>
        </w:rPr>
        <w:t xml:space="preserve">, interviews can be conducted with </w:t>
      </w:r>
      <w:r w:rsidR="007B29BF" w:rsidRPr="00802AB2">
        <w:rPr>
          <w:rFonts w:ascii="Times New Roman" w:hAnsi="Times New Roman"/>
          <w:bCs/>
          <w:sz w:val="24"/>
          <w:szCs w:val="24"/>
        </w:rPr>
        <w:t>participants</w:t>
      </w:r>
      <w:r w:rsidRPr="006227C2">
        <w:rPr>
          <w:rFonts w:ascii="Times New Roman" w:eastAsiaTheme="minorEastAsia" w:hAnsi="Times New Roman" w:cs="Times New Roman"/>
          <w:bCs/>
          <w:sz w:val="24"/>
          <w:szCs w:val="24"/>
        </w:rPr>
        <w:t xml:space="preserve"> who have used or tested out the tool. This data will then be gathered and analyzed to examine </w:t>
      </w:r>
      <w:r w:rsidR="00E719FF" w:rsidRPr="006227C2">
        <w:rPr>
          <w:rFonts w:ascii="Times New Roman" w:eastAsiaTheme="minorEastAsia" w:hAnsi="Times New Roman" w:cs="Times New Roman"/>
          <w:bCs/>
          <w:sz w:val="24"/>
          <w:szCs w:val="24"/>
        </w:rPr>
        <w:t>whether</w:t>
      </w:r>
      <w:r w:rsidRPr="006227C2">
        <w:rPr>
          <w:rFonts w:ascii="Times New Roman" w:eastAsiaTheme="minorEastAsia" w:hAnsi="Times New Roman" w:cs="Times New Roman"/>
          <w:bCs/>
          <w:sz w:val="24"/>
          <w:szCs w:val="24"/>
        </w:rPr>
        <w:t xml:space="preserve"> the tool is useful for its intended purpose, helping aid novice practitioners and agile teams in estimating </w:t>
      </w:r>
      <w:r w:rsidR="00885072">
        <w:rPr>
          <w:rFonts w:ascii="Times New Roman" w:eastAsiaTheme="minorEastAsia" w:hAnsi="Times New Roman" w:cs="Times New Roman"/>
          <w:bCs/>
          <w:sz w:val="24"/>
          <w:szCs w:val="24"/>
        </w:rPr>
        <w:t>effort</w:t>
      </w:r>
      <w:r w:rsidRPr="006227C2">
        <w:rPr>
          <w:rFonts w:ascii="Times New Roman" w:eastAsiaTheme="minorEastAsia" w:hAnsi="Times New Roman" w:cs="Times New Roman"/>
          <w:bCs/>
          <w:sz w:val="24"/>
          <w:szCs w:val="24"/>
        </w:rPr>
        <w:t xml:space="preserve"> associated with required UX activities as well as helping them choose appropriate methods for their </w:t>
      </w:r>
      <w:proofErr w:type="gramStart"/>
      <w:r w:rsidRPr="006227C2">
        <w:rPr>
          <w:rFonts w:ascii="Times New Roman" w:eastAsiaTheme="minorEastAsia" w:hAnsi="Times New Roman" w:cs="Times New Roman"/>
          <w:bCs/>
          <w:sz w:val="24"/>
          <w:szCs w:val="24"/>
        </w:rPr>
        <w:t>particular scenarios</w:t>
      </w:r>
      <w:proofErr w:type="gramEnd"/>
      <w:r w:rsidRPr="006227C2">
        <w:rPr>
          <w:rFonts w:ascii="Times New Roman" w:eastAsiaTheme="minorEastAsia" w:hAnsi="Times New Roman" w:cs="Times New Roman"/>
          <w:bCs/>
          <w:sz w:val="24"/>
          <w:szCs w:val="24"/>
        </w:rPr>
        <w:t>.</w:t>
      </w:r>
    </w:p>
    <w:p w14:paraId="6018DF7D" w14:textId="77777777" w:rsidR="007A1EAB" w:rsidRDefault="007A1EAB" w:rsidP="007B29BF">
      <w:pPr>
        <w:ind w:firstLine="284"/>
        <w:jc w:val="both"/>
        <w:rPr>
          <w:rFonts w:ascii="Times New Roman" w:eastAsiaTheme="minorEastAsia" w:hAnsi="Times New Roman" w:cs="Times New Roman"/>
          <w:bCs/>
          <w:sz w:val="24"/>
          <w:szCs w:val="24"/>
        </w:rPr>
      </w:pPr>
    </w:p>
    <w:p w14:paraId="5AAEB4B1" w14:textId="05EE458E" w:rsidR="007A1EAB" w:rsidRDefault="00B62849" w:rsidP="00B62849">
      <w:pPr>
        <w:jc w:val="both"/>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4</w:t>
      </w:r>
      <w:r w:rsidRPr="007B29BF">
        <w:rPr>
          <w:rFonts w:ascii="Times New Roman" w:eastAsiaTheme="minorEastAsia" w:hAnsi="Times New Roman" w:cs="Times New Roman"/>
          <w:b/>
          <w:sz w:val="24"/>
          <w:szCs w:val="24"/>
        </w:rPr>
        <w:t xml:space="preserve">. </w:t>
      </w:r>
      <w:r w:rsidR="007A1EAB" w:rsidRPr="00E03299">
        <w:rPr>
          <w:rFonts w:ascii="Times New Roman" w:eastAsiaTheme="minorEastAsia" w:hAnsi="Times New Roman" w:cs="Times New Roman"/>
          <w:b/>
          <w:sz w:val="24"/>
          <w:szCs w:val="24"/>
        </w:rPr>
        <w:t>Procedure</w:t>
      </w:r>
      <w:r>
        <w:rPr>
          <w:rFonts w:ascii="Times New Roman" w:eastAsiaTheme="minorEastAsia" w:hAnsi="Times New Roman" w:cs="Times New Roman"/>
          <w:b/>
          <w:sz w:val="24"/>
          <w:szCs w:val="24"/>
        </w:rPr>
        <w:t>:</w:t>
      </w:r>
    </w:p>
    <w:p w14:paraId="2AD200BD" w14:textId="67A47398" w:rsidR="008F75C9" w:rsidRDefault="00E03299" w:rsidP="00B62849">
      <w:pPr>
        <w:ind w:firstLine="284"/>
        <w:jc w:val="both"/>
        <w:rPr>
          <w:rFonts w:ascii="Times New Roman" w:eastAsiaTheme="minorEastAsia" w:hAnsi="Times New Roman" w:cs="Times New Roman"/>
          <w:bCs/>
          <w:sz w:val="24"/>
          <w:szCs w:val="24"/>
        </w:rPr>
      </w:pPr>
      <w:r>
        <w:rPr>
          <w:rFonts w:ascii="Times New Roman" w:eastAsiaTheme="minorEastAsia" w:hAnsi="Times New Roman" w:cs="Times New Roman"/>
          <w:bCs/>
          <w:sz w:val="24"/>
          <w:szCs w:val="24"/>
        </w:rPr>
        <w:t xml:space="preserve">As </w:t>
      </w:r>
      <w:r w:rsidR="00435683">
        <w:rPr>
          <w:rFonts w:ascii="Times New Roman" w:eastAsiaTheme="minorEastAsia" w:hAnsi="Times New Roman" w:cs="Times New Roman"/>
          <w:bCs/>
          <w:sz w:val="24"/>
          <w:szCs w:val="24"/>
        </w:rPr>
        <w:t>mentioned earlier</w:t>
      </w:r>
      <w:r w:rsidRPr="00E03299">
        <w:rPr>
          <w:rFonts w:ascii="Times New Roman" w:eastAsiaTheme="minorEastAsia" w:hAnsi="Times New Roman" w:cs="Times New Roman"/>
          <w:bCs/>
          <w:sz w:val="24"/>
          <w:szCs w:val="24"/>
        </w:rPr>
        <w:t xml:space="preserve">, </w:t>
      </w:r>
      <w:r w:rsidR="00EC2852" w:rsidRPr="00EC2852">
        <w:rPr>
          <w:rFonts w:ascii="Times New Roman" w:eastAsiaTheme="minorEastAsia" w:hAnsi="Times New Roman" w:cs="Times New Roman"/>
          <w:bCs/>
          <w:sz w:val="24"/>
          <w:szCs w:val="24"/>
        </w:rPr>
        <w:t xml:space="preserve">to validate the </w:t>
      </w:r>
      <w:r w:rsidR="00535AB9" w:rsidRPr="006227C2">
        <w:rPr>
          <w:rFonts w:ascii="Times New Roman" w:eastAsiaTheme="minorEastAsia" w:hAnsi="Times New Roman" w:cs="Times New Roman"/>
          <w:bCs/>
          <w:sz w:val="24"/>
          <w:szCs w:val="24"/>
        </w:rPr>
        <w:t>UX-Estimator</w:t>
      </w:r>
      <w:r w:rsidR="00EC2852" w:rsidRPr="00EC2852">
        <w:rPr>
          <w:rFonts w:ascii="Times New Roman" w:eastAsiaTheme="minorEastAsia" w:hAnsi="Times New Roman" w:cs="Times New Roman"/>
          <w:bCs/>
          <w:sz w:val="24"/>
          <w:szCs w:val="24"/>
        </w:rPr>
        <w:t xml:space="preserve"> power-up, a series of steps was conducted with its users: </w:t>
      </w:r>
    </w:p>
    <w:p w14:paraId="4FAD8B46" w14:textId="77777777" w:rsidR="008F75C9" w:rsidRPr="006072F9" w:rsidRDefault="00EC2852" w:rsidP="00B62849">
      <w:pPr>
        <w:pStyle w:val="ListParagraph"/>
        <w:numPr>
          <w:ilvl w:val="0"/>
          <w:numId w:val="51"/>
        </w:numPr>
        <w:ind w:left="709"/>
        <w:jc w:val="both"/>
        <w:rPr>
          <w:rFonts w:ascii="Times New Roman" w:eastAsiaTheme="minorEastAsia" w:hAnsi="Times New Roman" w:cs="Times New Roman"/>
          <w:bCs/>
          <w:sz w:val="24"/>
          <w:szCs w:val="24"/>
        </w:rPr>
      </w:pPr>
      <w:r w:rsidRPr="006072F9">
        <w:rPr>
          <w:rFonts w:ascii="Times New Roman" w:eastAsiaTheme="minorEastAsia" w:hAnsi="Times New Roman" w:cs="Times New Roman"/>
          <w:bCs/>
          <w:sz w:val="24"/>
          <w:szCs w:val="24"/>
        </w:rPr>
        <w:t xml:space="preserve">Practitioners were provided an account to login into Trello and access the board. </w:t>
      </w:r>
    </w:p>
    <w:p w14:paraId="0A507A2D" w14:textId="0C55FBBA" w:rsidR="008F75C9" w:rsidRPr="006072F9" w:rsidRDefault="00EC2852" w:rsidP="00B62849">
      <w:pPr>
        <w:pStyle w:val="ListParagraph"/>
        <w:numPr>
          <w:ilvl w:val="0"/>
          <w:numId w:val="51"/>
        </w:numPr>
        <w:ind w:left="709"/>
        <w:jc w:val="both"/>
        <w:rPr>
          <w:rFonts w:ascii="Times New Roman" w:eastAsiaTheme="minorEastAsia" w:hAnsi="Times New Roman" w:cs="Times New Roman"/>
          <w:bCs/>
          <w:sz w:val="24"/>
          <w:szCs w:val="24"/>
        </w:rPr>
      </w:pPr>
      <w:r w:rsidRPr="006072F9">
        <w:rPr>
          <w:rFonts w:ascii="Times New Roman" w:eastAsiaTheme="minorEastAsia" w:hAnsi="Times New Roman" w:cs="Times New Roman"/>
          <w:bCs/>
          <w:sz w:val="24"/>
          <w:szCs w:val="24"/>
        </w:rPr>
        <w:t xml:space="preserve">They </w:t>
      </w:r>
      <w:r w:rsidR="00535AB9">
        <w:rPr>
          <w:rFonts w:ascii="Times New Roman" w:eastAsiaTheme="minorEastAsia" w:hAnsi="Times New Roman" w:cs="Times New Roman"/>
          <w:bCs/>
          <w:sz w:val="24"/>
          <w:szCs w:val="24"/>
        </w:rPr>
        <w:t xml:space="preserve">were asked to </w:t>
      </w:r>
      <w:r w:rsidR="00535AB9" w:rsidRPr="006072F9">
        <w:rPr>
          <w:rFonts w:ascii="Times New Roman" w:eastAsiaTheme="minorEastAsia" w:hAnsi="Times New Roman" w:cs="Times New Roman"/>
          <w:bCs/>
          <w:sz w:val="24"/>
          <w:szCs w:val="24"/>
        </w:rPr>
        <w:t>choose</w:t>
      </w:r>
      <w:r w:rsidRPr="006072F9">
        <w:rPr>
          <w:rFonts w:ascii="Times New Roman" w:eastAsiaTheme="minorEastAsia" w:hAnsi="Times New Roman" w:cs="Times New Roman"/>
          <w:bCs/>
          <w:sz w:val="24"/>
          <w:szCs w:val="24"/>
        </w:rPr>
        <w:t xml:space="preserve"> “</w:t>
      </w:r>
      <w:r w:rsidR="00535AB9" w:rsidRPr="006227C2">
        <w:rPr>
          <w:rFonts w:ascii="Times New Roman" w:eastAsiaTheme="minorEastAsia" w:hAnsi="Times New Roman" w:cs="Times New Roman"/>
          <w:bCs/>
          <w:sz w:val="24"/>
          <w:szCs w:val="24"/>
        </w:rPr>
        <w:t>UX-Estimator</w:t>
      </w:r>
      <w:r w:rsidRPr="006072F9">
        <w:rPr>
          <w:rFonts w:ascii="Times New Roman" w:eastAsiaTheme="minorEastAsia" w:hAnsi="Times New Roman" w:cs="Times New Roman"/>
          <w:bCs/>
          <w:sz w:val="24"/>
          <w:szCs w:val="24"/>
        </w:rPr>
        <w:t>” power-up from the list of available power ups and install</w:t>
      </w:r>
      <w:r w:rsidR="005A3140">
        <w:rPr>
          <w:rFonts w:ascii="Times New Roman" w:eastAsiaTheme="minorEastAsia" w:hAnsi="Times New Roman" w:cs="Times New Roman"/>
          <w:bCs/>
          <w:sz w:val="24"/>
          <w:szCs w:val="24"/>
        </w:rPr>
        <w:t>ing</w:t>
      </w:r>
      <w:r w:rsidRPr="006072F9">
        <w:rPr>
          <w:rFonts w:ascii="Times New Roman" w:eastAsiaTheme="minorEastAsia" w:hAnsi="Times New Roman" w:cs="Times New Roman"/>
          <w:bCs/>
          <w:sz w:val="24"/>
          <w:szCs w:val="24"/>
        </w:rPr>
        <w:t xml:space="preserve"> it.</w:t>
      </w:r>
    </w:p>
    <w:p w14:paraId="18F2411F" w14:textId="0CC5A963" w:rsidR="008F75C9" w:rsidRPr="006072F9" w:rsidRDefault="00EC2852" w:rsidP="00B62849">
      <w:pPr>
        <w:pStyle w:val="ListParagraph"/>
        <w:numPr>
          <w:ilvl w:val="0"/>
          <w:numId w:val="51"/>
        </w:numPr>
        <w:ind w:left="709"/>
        <w:jc w:val="both"/>
        <w:rPr>
          <w:rFonts w:ascii="Times New Roman" w:eastAsiaTheme="minorEastAsia" w:hAnsi="Times New Roman" w:cs="Times New Roman"/>
          <w:bCs/>
          <w:sz w:val="24"/>
          <w:szCs w:val="24"/>
        </w:rPr>
      </w:pPr>
      <w:r w:rsidRPr="006072F9">
        <w:rPr>
          <w:rFonts w:ascii="Times New Roman" w:eastAsiaTheme="minorEastAsia" w:hAnsi="Times New Roman" w:cs="Times New Roman"/>
          <w:bCs/>
          <w:sz w:val="24"/>
          <w:szCs w:val="24"/>
        </w:rPr>
        <w:t xml:space="preserve">Once </w:t>
      </w:r>
      <w:r w:rsidR="00E43114">
        <w:rPr>
          <w:rFonts w:ascii="Times New Roman" w:eastAsiaTheme="minorEastAsia" w:hAnsi="Times New Roman" w:cs="Times New Roman"/>
          <w:bCs/>
          <w:sz w:val="24"/>
          <w:szCs w:val="24"/>
        </w:rPr>
        <w:t>installation</w:t>
      </w:r>
      <w:r w:rsidRPr="006072F9">
        <w:rPr>
          <w:rFonts w:ascii="Times New Roman" w:eastAsiaTheme="minorEastAsia" w:hAnsi="Times New Roman" w:cs="Times New Roman"/>
          <w:bCs/>
          <w:sz w:val="24"/>
          <w:szCs w:val="24"/>
        </w:rPr>
        <w:t xml:space="preserve"> was successful, a step-by-step wizard appeared to </w:t>
      </w:r>
      <w:r w:rsidR="001127AA">
        <w:rPr>
          <w:rFonts w:ascii="Times New Roman" w:eastAsiaTheme="minorEastAsia" w:hAnsi="Times New Roman" w:cs="Times New Roman"/>
          <w:bCs/>
          <w:sz w:val="24"/>
          <w:szCs w:val="24"/>
        </w:rPr>
        <w:t>guide the</w:t>
      </w:r>
      <w:r w:rsidRPr="006072F9">
        <w:rPr>
          <w:rFonts w:ascii="Times New Roman" w:eastAsiaTheme="minorEastAsia" w:hAnsi="Times New Roman" w:cs="Times New Roman"/>
          <w:bCs/>
          <w:sz w:val="24"/>
          <w:szCs w:val="24"/>
        </w:rPr>
        <w:t xml:space="preserve"> </w:t>
      </w:r>
      <w:r w:rsidR="001127AA">
        <w:rPr>
          <w:rFonts w:ascii="Times New Roman" w:eastAsiaTheme="minorEastAsia" w:hAnsi="Times New Roman" w:cs="Times New Roman"/>
          <w:bCs/>
          <w:sz w:val="24"/>
          <w:szCs w:val="24"/>
        </w:rPr>
        <w:t>p</w:t>
      </w:r>
      <w:r w:rsidR="001127AA" w:rsidRPr="006072F9">
        <w:rPr>
          <w:rFonts w:ascii="Times New Roman" w:eastAsiaTheme="minorEastAsia" w:hAnsi="Times New Roman" w:cs="Times New Roman"/>
          <w:bCs/>
          <w:sz w:val="24"/>
          <w:szCs w:val="24"/>
        </w:rPr>
        <w:t xml:space="preserve">ractitioners </w:t>
      </w:r>
      <w:r w:rsidR="00DF3017">
        <w:rPr>
          <w:rFonts w:ascii="Times New Roman" w:eastAsiaTheme="minorEastAsia" w:hAnsi="Times New Roman" w:cs="Times New Roman"/>
          <w:bCs/>
          <w:sz w:val="24"/>
          <w:szCs w:val="24"/>
        </w:rPr>
        <w:t xml:space="preserve">though </w:t>
      </w:r>
      <w:r w:rsidRPr="006072F9">
        <w:rPr>
          <w:rFonts w:ascii="Times New Roman" w:eastAsiaTheme="minorEastAsia" w:hAnsi="Times New Roman" w:cs="Times New Roman"/>
          <w:bCs/>
          <w:sz w:val="24"/>
          <w:szCs w:val="24"/>
        </w:rPr>
        <w:t>understand</w:t>
      </w:r>
      <w:r w:rsidR="00DF3017">
        <w:rPr>
          <w:rFonts w:ascii="Times New Roman" w:eastAsiaTheme="minorEastAsia" w:hAnsi="Times New Roman" w:cs="Times New Roman"/>
          <w:bCs/>
          <w:sz w:val="24"/>
          <w:szCs w:val="24"/>
        </w:rPr>
        <w:t>ing</w:t>
      </w:r>
      <w:r w:rsidRPr="006072F9">
        <w:rPr>
          <w:rFonts w:ascii="Times New Roman" w:eastAsiaTheme="minorEastAsia" w:hAnsi="Times New Roman" w:cs="Times New Roman"/>
          <w:bCs/>
          <w:sz w:val="24"/>
          <w:szCs w:val="24"/>
        </w:rPr>
        <w:t xml:space="preserve"> the use of the power up and </w:t>
      </w:r>
      <w:r w:rsidR="00A20A27">
        <w:rPr>
          <w:rFonts w:ascii="Times New Roman" w:eastAsiaTheme="minorEastAsia" w:hAnsi="Times New Roman" w:cs="Times New Roman"/>
          <w:bCs/>
          <w:sz w:val="24"/>
          <w:szCs w:val="24"/>
        </w:rPr>
        <w:t>its functionalities</w:t>
      </w:r>
      <w:r w:rsidRPr="006072F9">
        <w:rPr>
          <w:rFonts w:ascii="Times New Roman" w:eastAsiaTheme="minorEastAsia" w:hAnsi="Times New Roman" w:cs="Times New Roman"/>
          <w:bCs/>
          <w:sz w:val="24"/>
          <w:szCs w:val="24"/>
        </w:rPr>
        <w:t xml:space="preserve">. </w:t>
      </w:r>
    </w:p>
    <w:p w14:paraId="24C514A0" w14:textId="6F08D6EC" w:rsidR="008F75C9" w:rsidRPr="006072F9" w:rsidRDefault="00EC2852" w:rsidP="00B62849">
      <w:pPr>
        <w:pStyle w:val="ListParagraph"/>
        <w:numPr>
          <w:ilvl w:val="0"/>
          <w:numId w:val="51"/>
        </w:numPr>
        <w:ind w:left="709"/>
        <w:jc w:val="both"/>
        <w:rPr>
          <w:rFonts w:ascii="Times New Roman" w:eastAsiaTheme="minorEastAsia" w:hAnsi="Times New Roman" w:cs="Times New Roman"/>
          <w:bCs/>
          <w:sz w:val="24"/>
          <w:szCs w:val="24"/>
        </w:rPr>
      </w:pPr>
      <w:r w:rsidRPr="006072F9">
        <w:rPr>
          <w:rFonts w:ascii="Times New Roman" w:eastAsiaTheme="minorEastAsia" w:hAnsi="Times New Roman" w:cs="Times New Roman"/>
          <w:bCs/>
          <w:sz w:val="24"/>
          <w:szCs w:val="24"/>
        </w:rPr>
        <w:t xml:space="preserve">Within the wizard steps, practitioners </w:t>
      </w:r>
      <w:r w:rsidR="00A20A27">
        <w:rPr>
          <w:rFonts w:ascii="Times New Roman" w:eastAsiaTheme="minorEastAsia" w:hAnsi="Times New Roman" w:cs="Times New Roman"/>
          <w:bCs/>
          <w:sz w:val="24"/>
          <w:szCs w:val="24"/>
        </w:rPr>
        <w:t>were asked</w:t>
      </w:r>
      <w:r w:rsidRPr="006072F9">
        <w:rPr>
          <w:rFonts w:ascii="Times New Roman" w:eastAsiaTheme="minorEastAsia" w:hAnsi="Times New Roman" w:cs="Times New Roman"/>
          <w:bCs/>
          <w:sz w:val="24"/>
          <w:szCs w:val="24"/>
        </w:rPr>
        <w:t xml:space="preserve"> to select which already existing list they wanted to move completed cards to (e.g., Done list). </w:t>
      </w:r>
    </w:p>
    <w:p w14:paraId="2E56B932" w14:textId="44D04BD2" w:rsidR="00E03299" w:rsidRDefault="00A51D00" w:rsidP="00B62849">
      <w:pPr>
        <w:pStyle w:val="ListParagraph"/>
        <w:numPr>
          <w:ilvl w:val="0"/>
          <w:numId w:val="51"/>
        </w:numPr>
        <w:ind w:left="709"/>
        <w:jc w:val="both"/>
        <w:rPr>
          <w:rFonts w:ascii="Times New Roman" w:eastAsiaTheme="minorEastAsia" w:hAnsi="Times New Roman" w:cs="Times New Roman"/>
          <w:bCs/>
          <w:sz w:val="24"/>
          <w:szCs w:val="24"/>
        </w:rPr>
      </w:pPr>
      <w:r w:rsidRPr="006072F9">
        <w:rPr>
          <w:rFonts w:ascii="Times New Roman" w:eastAsiaTheme="minorEastAsia" w:hAnsi="Times New Roman" w:cs="Times New Roman"/>
          <w:bCs/>
          <w:sz w:val="24"/>
          <w:szCs w:val="24"/>
        </w:rPr>
        <w:t xml:space="preserve">Practitioners </w:t>
      </w:r>
      <w:r>
        <w:rPr>
          <w:rFonts w:ascii="Times New Roman" w:eastAsiaTheme="minorEastAsia" w:hAnsi="Times New Roman" w:cs="Times New Roman"/>
          <w:bCs/>
          <w:sz w:val="24"/>
          <w:szCs w:val="24"/>
        </w:rPr>
        <w:t xml:space="preserve">were requested </w:t>
      </w:r>
      <w:r w:rsidR="00EC2852" w:rsidRPr="006072F9">
        <w:rPr>
          <w:rFonts w:ascii="Times New Roman" w:eastAsiaTheme="minorEastAsia" w:hAnsi="Times New Roman" w:cs="Times New Roman"/>
          <w:bCs/>
          <w:sz w:val="24"/>
          <w:szCs w:val="24"/>
        </w:rPr>
        <w:t>to provide a user story - either one they had implemented or something new</w:t>
      </w:r>
      <w:r w:rsidR="00167B05">
        <w:rPr>
          <w:rFonts w:ascii="Times New Roman" w:eastAsiaTheme="minorEastAsia" w:hAnsi="Times New Roman" w:cs="Times New Roman"/>
          <w:bCs/>
          <w:sz w:val="24"/>
          <w:szCs w:val="24"/>
        </w:rPr>
        <w:t xml:space="preserve"> and add it to a new card</w:t>
      </w:r>
      <w:r w:rsidR="00EC2852" w:rsidRPr="006072F9">
        <w:rPr>
          <w:rFonts w:ascii="Times New Roman" w:eastAsiaTheme="minorEastAsia" w:hAnsi="Times New Roman" w:cs="Times New Roman"/>
          <w:bCs/>
          <w:sz w:val="24"/>
          <w:szCs w:val="24"/>
        </w:rPr>
        <w:t>.</w:t>
      </w:r>
    </w:p>
    <w:p w14:paraId="3182DB35" w14:textId="77777777" w:rsidR="00AF2F49" w:rsidRDefault="00B62849" w:rsidP="00AF2F49">
      <w:pPr>
        <w:pStyle w:val="ListParagraph"/>
        <w:numPr>
          <w:ilvl w:val="0"/>
          <w:numId w:val="51"/>
        </w:numPr>
        <w:ind w:left="709"/>
        <w:jc w:val="both"/>
        <w:rPr>
          <w:rFonts w:ascii="Times New Roman" w:eastAsiaTheme="minorEastAsia" w:hAnsi="Times New Roman" w:cs="Times New Roman"/>
          <w:bCs/>
          <w:sz w:val="24"/>
          <w:szCs w:val="24"/>
        </w:rPr>
      </w:pPr>
      <w:r w:rsidRPr="004B7C46">
        <w:rPr>
          <w:rFonts w:ascii="Times New Roman" w:eastAsiaTheme="minorEastAsia" w:hAnsi="Times New Roman" w:cs="Times New Roman"/>
          <w:bCs/>
          <w:sz w:val="24"/>
          <w:szCs w:val="24"/>
        </w:rPr>
        <w:t xml:space="preserve">Practitioners </w:t>
      </w:r>
      <w:r w:rsidR="004B7C46">
        <w:rPr>
          <w:rFonts w:ascii="Times New Roman" w:eastAsiaTheme="minorEastAsia" w:hAnsi="Times New Roman" w:cs="Times New Roman"/>
          <w:bCs/>
          <w:sz w:val="24"/>
          <w:szCs w:val="24"/>
        </w:rPr>
        <w:t>w</w:t>
      </w:r>
      <w:r w:rsidR="004B7C46" w:rsidRPr="004B7C46">
        <w:rPr>
          <w:rFonts w:ascii="Times New Roman" w:eastAsiaTheme="minorEastAsia" w:hAnsi="Times New Roman" w:cs="Times New Roman"/>
          <w:bCs/>
          <w:sz w:val="24"/>
          <w:szCs w:val="24"/>
        </w:rPr>
        <w:t xml:space="preserve">ere asked to assess the user story in terms of three factors: Potential Value, Clarity, and Familiarity. This assessment was conducted on a scale from 1 to 10 — with 1 representing less and 10 representing more — by clicking the "Not Estimate" button. This action resulted in a worthiness score form that detailed each factor, along with </w:t>
      </w:r>
      <w:r w:rsidR="004B6F82" w:rsidRPr="004B6F82">
        <w:rPr>
          <w:rFonts w:ascii="Times New Roman" w:eastAsiaTheme="minorEastAsia" w:hAnsi="Times New Roman" w:cs="Times New Roman"/>
          <w:bCs/>
          <w:sz w:val="24"/>
          <w:szCs w:val="24"/>
        </w:rPr>
        <w:t>descriptions clarifying their meanings.</w:t>
      </w:r>
    </w:p>
    <w:p w14:paraId="0A0692AE" w14:textId="1A730813" w:rsidR="00B71016" w:rsidRPr="00122AD4" w:rsidRDefault="00AF2F49" w:rsidP="00AF2F49">
      <w:pPr>
        <w:pStyle w:val="ListParagraph"/>
        <w:numPr>
          <w:ilvl w:val="0"/>
          <w:numId w:val="51"/>
        </w:numPr>
        <w:ind w:left="709"/>
        <w:jc w:val="both"/>
        <w:rPr>
          <w:rFonts w:ascii="Times New Roman" w:eastAsiaTheme="minorEastAsia" w:hAnsi="Times New Roman" w:cs="Times New Roman"/>
          <w:bCs/>
          <w:sz w:val="24"/>
          <w:szCs w:val="24"/>
        </w:rPr>
      </w:pPr>
      <w:r w:rsidRPr="00AF2F49">
        <w:rPr>
          <w:rFonts w:ascii="Times New Roman" w:eastAsiaTheme="minorEastAsia" w:hAnsi="Times New Roman" w:cs="Times New Roman"/>
          <w:bCs/>
          <w:sz w:val="24"/>
          <w:szCs w:val="24"/>
        </w:rPr>
        <w:t xml:space="preserve">Once practitioners selected </w:t>
      </w:r>
      <w:r w:rsidR="009E48D3">
        <w:rPr>
          <w:rFonts w:ascii="Times New Roman" w:eastAsiaTheme="minorEastAsia" w:hAnsi="Times New Roman" w:cs="Times New Roman"/>
          <w:bCs/>
          <w:sz w:val="24"/>
          <w:szCs w:val="24"/>
        </w:rPr>
        <w:t>the score</w:t>
      </w:r>
      <w:r w:rsidRPr="00AF2F49">
        <w:rPr>
          <w:rFonts w:ascii="Times New Roman" w:eastAsiaTheme="minorEastAsia" w:hAnsi="Times New Roman" w:cs="Times New Roman"/>
          <w:bCs/>
          <w:sz w:val="24"/>
          <w:szCs w:val="24"/>
        </w:rPr>
        <w:t xml:space="preserve"> for each factor, the worthiness score was calculated and color-coded to indicate the amount of effort necessary (high, </w:t>
      </w:r>
      <w:proofErr w:type="gramStart"/>
      <w:r w:rsidRPr="00AF2F49">
        <w:rPr>
          <w:rFonts w:ascii="Times New Roman" w:eastAsiaTheme="minorEastAsia" w:hAnsi="Times New Roman" w:cs="Times New Roman"/>
          <w:bCs/>
          <w:sz w:val="24"/>
          <w:szCs w:val="24"/>
        </w:rPr>
        <w:t>moderate</w:t>
      </w:r>
      <w:proofErr w:type="gramEnd"/>
      <w:r w:rsidRPr="00AF2F49">
        <w:rPr>
          <w:rFonts w:ascii="Times New Roman" w:eastAsiaTheme="minorEastAsia" w:hAnsi="Times New Roman" w:cs="Times New Roman"/>
          <w:bCs/>
          <w:sz w:val="24"/>
          <w:szCs w:val="24"/>
        </w:rPr>
        <w:t xml:space="preserve"> or low) as well as possible UX methods appropriate for this particular story</w:t>
      </w:r>
      <w:r w:rsidR="00291C00">
        <w:rPr>
          <w:rFonts w:ascii="Times New Roman" w:eastAsiaTheme="minorEastAsia" w:hAnsi="Times New Roman" w:cs="Times New Roman"/>
          <w:bCs/>
          <w:sz w:val="24"/>
          <w:szCs w:val="24"/>
        </w:rPr>
        <w:t xml:space="preserve"> are presented</w:t>
      </w:r>
      <w:r w:rsidRPr="00AF2F49">
        <w:rPr>
          <w:rFonts w:ascii="Times New Roman" w:eastAsiaTheme="minorEastAsia" w:hAnsi="Times New Roman" w:cs="Times New Roman"/>
          <w:bCs/>
          <w:sz w:val="24"/>
          <w:szCs w:val="24"/>
        </w:rPr>
        <w:t>.</w:t>
      </w:r>
    </w:p>
    <w:p w14:paraId="6329EBE9" w14:textId="3C4EED87" w:rsidR="00847F3E" w:rsidRDefault="00847F3E" w:rsidP="00847F3E">
      <w:pPr>
        <w:autoSpaceDE w:val="0"/>
        <w:autoSpaceDN w:val="0"/>
        <w:adjustRightInd w:val="0"/>
        <w:spacing w:after="0" w:line="240" w:lineRule="auto"/>
        <w:ind w:firstLine="284"/>
        <w:jc w:val="both"/>
        <w:rPr>
          <w:rFonts w:ascii="Times New Roman" w:eastAsiaTheme="minorEastAsia" w:hAnsi="Times New Roman" w:cs="Times New Roman"/>
          <w:bCs/>
          <w:sz w:val="24"/>
          <w:szCs w:val="24"/>
        </w:rPr>
      </w:pPr>
      <w:r w:rsidRPr="00847F3E">
        <w:rPr>
          <w:rFonts w:ascii="Times New Roman" w:eastAsiaTheme="minorEastAsia" w:hAnsi="Times New Roman" w:cs="Times New Roman"/>
          <w:bCs/>
          <w:sz w:val="24"/>
          <w:szCs w:val="24"/>
        </w:rPr>
        <w:t xml:space="preserve">The primary goal of this validation study is to answer two RQs related to the efficacy and accuracy of the tool in estimating effort related to UX activities, and the extent in which the tool was useful for novice practitioners and agile teams. </w:t>
      </w:r>
      <w:proofErr w:type="gramStart"/>
      <w:r w:rsidRPr="00847F3E">
        <w:rPr>
          <w:rFonts w:ascii="Times New Roman" w:eastAsiaTheme="minorEastAsia" w:hAnsi="Times New Roman" w:cs="Times New Roman"/>
          <w:bCs/>
          <w:sz w:val="24"/>
          <w:szCs w:val="24"/>
        </w:rPr>
        <w:t>In order to</w:t>
      </w:r>
      <w:proofErr w:type="gramEnd"/>
      <w:r w:rsidRPr="00847F3E">
        <w:rPr>
          <w:rFonts w:ascii="Times New Roman" w:eastAsiaTheme="minorEastAsia" w:hAnsi="Times New Roman" w:cs="Times New Roman"/>
          <w:bCs/>
          <w:sz w:val="24"/>
          <w:szCs w:val="24"/>
        </w:rPr>
        <w:t xml:space="preserve"> answer RQ1, we will compare the estimations and suggested UX methods provided by this tool with those provided by experts. To answer RQ2, </w:t>
      </w:r>
      <w:r w:rsidRPr="007379E5">
        <w:rPr>
          <w:rFonts w:ascii="Times New Roman" w:eastAsiaTheme="minorEastAsia" w:hAnsi="Times New Roman" w:cs="Times New Roman"/>
          <w:bCs/>
          <w:sz w:val="24"/>
          <w:szCs w:val="24"/>
        </w:rPr>
        <w:t>we will carry out interviews with the practitioners</w:t>
      </w:r>
      <w:r>
        <w:rPr>
          <w:rFonts w:ascii="Times New Roman" w:eastAsiaTheme="minorEastAsia" w:hAnsi="Times New Roman" w:cs="Times New Roman"/>
          <w:bCs/>
          <w:sz w:val="24"/>
          <w:szCs w:val="24"/>
        </w:rPr>
        <w:t xml:space="preserve"> </w:t>
      </w:r>
      <w:r w:rsidRPr="00716C50">
        <w:rPr>
          <w:rFonts w:ascii="Times New Roman" w:eastAsiaTheme="minorEastAsia" w:hAnsi="Times New Roman" w:cs="Times New Roman"/>
          <w:bCs/>
          <w:sz w:val="24"/>
          <w:szCs w:val="24"/>
        </w:rPr>
        <w:t xml:space="preserve">to determine the overall usefulness of the tool. We will also analyze the feedback from </w:t>
      </w:r>
      <w:r w:rsidR="00961AD7">
        <w:rPr>
          <w:rFonts w:ascii="Times New Roman" w:eastAsiaTheme="minorEastAsia" w:hAnsi="Times New Roman" w:cs="Times New Roman"/>
          <w:bCs/>
          <w:sz w:val="24"/>
          <w:szCs w:val="24"/>
        </w:rPr>
        <w:t>the</w:t>
      </w:r>
      <w:r w:rsidRPr="00716C50">
        <w:rPr>
          <w:rFonts w:ascii="Times New Roman" w:eastAsiaTheme="minorEastAsia" w:hAnsi="Times New Roman" w:cs="Times New Roman"/>
          <w:bCs/>
          <w:sz w:val="24"/>
          <w:szCs w:val="24"/>
        </w:rPr>
        <w:t xml:space="preserve"> </w:t>
      </w:r>
      <w:r w:rsidRPr="007379E5">
        <w:rPr>
          <w:rFonts w:ascii="Times New Roman" w:eastAsiaTheme="minorEastAsia" w:hAnsi="Times New Roman" w:cs="Times New Roman"/>
          <w:bCs/>
          <w:sz w:val="24"/>
          <w:szCs w:val="24"/>
        </w:rPr>
        <w:t xml:space="preserve">practitioners </w:t>
      </w:r>
      <w:r w:rsidRPr="00716C50">
        <w:rPr>
          <w:rFonts w:ascii="Times New Roman" w:eastAsiaTheme="minorEastAsia" w:hAnsi="Times New Roman" w:cs="Times New Roman"/>
          <w:bCs/>
          <w:sz w:val="24"/>
          <w:szCs w:val="24"/>
        </w:rPr>
        <w:t>to gain deeper insights into how well-received the tool was among these users, and any areas for improvement that can be identified</w:t>
      </w:r>
      <w:r w:rsidR="00B731C8">
        <w:rPr>
          <w:rFonts w:ascii="Times New Roman" w:eastAsiaTheme="minorEastAsia" w:hAnsi="Times New Roman" w:cs="Times New Roman"/>
          <w:bCs/>
          <w:sz w:val="24"/>
          <w:szCs w:val="24"/>
        </w:rPr>
        <w:t>.</w:t>
      </w:r>
    </w:p>
    <w:p w14:paraId="79ECC82D" w14:textId="5F84C772" w:rsidR="00192EB7" w:rsidRPr="005C1782" w:rsidRDefault="00192EB7" w:rsidP="00B731C8">
      <w:pPr>
        <w:jc w:val="both"/>
        <w:rPr>
          <w:rFonts w:ascii="Times New Roman" w:eastAsiaTheme="minorEastAsia" w:hAnsi="Times New Roman" w:cs="Times New Roman"/>
          <w:bCs/>
          <w:sz w:val="24"/>
          <w:szCs w:val="24"/>
        </w:rPr>
      </w:pPr>
    </w:p>
    <w:p w14:paraId="1BF4FF02" w14:textId="02179CA1" w:rsidR="005A4CC0" w:rsidRPr="00472199" w:rsidRDefault="00472199" w:rsidP="00472199">
      <w:pPr>
        <w:pStyle w:val="Heading2"/>
        <w:numPr>
          <w:ilvl w:val="1"/>
          <w:numId w:val="2"/>
        </w:numPr>
        <w:spacing w:line="480" w:lineRule="auto"/>
        <w:rPr>
          <w:rFonts w:ascii="Times New Roman" w:hAnsi="Times New Roman" w:cs="Times New Roman"/>
          <w:b/>
          <w:bCs/>
          <w:color w:val="auto"/>
          <w:sz w:val="28"/>
          <w:szCs w:val="28"/>
        </w:rPr>
      </w:pPr>
      <w:bookmarkStart w:id="1400" w:name="_Toc129350608"/>
      <w:r>
        <w:rPr>
          <w:rFonts w:ascii="Times New Roman" w:hAnsi="Times New Roman" w:cs="Times New Roman"/>
          <w:b/>
          <w:bCs/>
          <w:color w:val="auto"/>
          <w:sz w:val="28"/>
          <w:szCs w:val="28"/>
        </w:rPr>
        <w:t>Results</w:t>
      </w:r>
      <w:bookmarkEnd w:id="1400"/>
    </w:p>
    <w:p w14:paraId="4D74AF55" w14:textId="7E9E5A23" w:rsidR="00616A6B" w:rsidRPr="00C24C7B" w:rsidRDefault="00616A6B" w:rsidP="00C24C7B">
      <w:pPr>
        <w:pStyle w:val="ListParagraph"/>
        <w:numPr>
          <w:ilvl w:val="0"/>
          <w:numId w:val="49"/>
        </w:numPr>
        <w:rPr>
          <w:rFonts w:ascii="Times New Roman" w:eastAsiaTheme="minorEastAsia" w:hAnsi="Times New Roman" w:cs="Times New Roman"/>
          <w:bCs/>
          <w:sz w:val="24"/>
          <w:szCs w:val="24"/>
        </w:rPr>
      </w:pPr>
      <w:r w:rsidRPr="00C24C7B">
        <w:rPr>
          <w:rFonts w:ascii="Times New Roman" w:eastAsiaTheme="minorEastAsia" w:hAnsi="Times New Roman" w:cs="Times New Roman"/>
          <w:bCs/>
          <w:sz w:val="24"/>
          <w:szCs w:val="24"/>
        </w:rPr>
        <w:t>Here we talk about the examples they gave</w:t>
      </w:r>
      <w:r w:rsidR="00C3685A" w:rsidRPr="00C24C7B">
        <w:rPr>
          <w:rFonts w:ascii="Times New Roman" w:eastAsiaTheme="minorEastAsia" w:hAnsi="Times New Roman" w:cs="Times New Roman"/>
          <w:bCs/>
          <w:sz w:val="24"/>
          <w:szCs w:val="24"/>
        </w:rPr>
        <w:t xml:space="preserve">, </w:t>
      </w:r>
      <w:r w:rsidR="00B917AD" w:rsidRPr="00C24C7B">
        <w:rPr>
          <w:rFonts w:ascii="Times New Roman" w:eastAsiaTheme="minorEastAsia" w:hAnsi="Times New Roman" w:cs="Times New Roman"/>
          <w:bCs/>
          <w:sz w:val="24"/>
          <w:szCs w:val="24"/>
        </w:rPr>
        <w:t xml:space="preserve">their own </w:t>
      </w:r>
      <w:r w:rsidR="00C3685A" w:rsidRPr="00C24C7B">
        <w:rPr>
          <w:rFonts w:ascii="Times New Roman" w:eastAsiaTheme="minorEastAsia" w:hAnsi="Times New Roman" w:cs="Times New Roman"/>
          <w:bCs/>
          <w:sz w:val="24"/>
          <w:szCs w:val="24"/>
        </w:rPr>
        <w:t xml:space="preserve">effort </w:t>
      </w:r>
      <w:r w:rsidR="003F3D34" w:rsidRPr="00C24C7B">
        <w:rPr>
          <w:rFonts w:ascii="Times New Roman" w:eastAsiaTheme="minorEastAsia" w:hAnsi="Times New Roman" w:cs="Times New Roman"/>
          <w:bCs/>
          <w:sz w:val="24"/>
          <w:szCs w:val="24"/>
        </w:rPr>
        <w:t xml:space="preserve">estimation and the estimation that is given by the </w:t>
      </w:r>
      <w:r w:rsidR="00C24C7B" w:rsidRPr="00C24C7B">
        <w:rPr>
          <w:rFonts w:ascii="Times New Roman" w:eastAsiaTheme="minorEastAsia" w:hAnsi="Times New Roman" w:cs="Times New Roman"/>
          <w:bCs/>
          <w:sz w:val="24"/>
          <w:szCs w:val="24"/>
        </w:rPr>
        <w:t>tool.</w:t>
      </w:r>
    </w:p>
    <w:p w14:paraId="7E6D3767" w14:textId="1FCA7DCB" w:rsidR="00C24C7B" w:rsidRDefault="00B657F8" w:rsidP="00C24C7B">
      <w:pPr>
        <w:pStyle w:val="ListParagraph"/>
        <w:numPr>
          <w:ilvl w:val="0"/>
          <w:numId w:val="49"/>
        </w:numPr>
        <w:rPr>
          <w:rFonts w:ascii="Times New Roman" w:eastAsiaTheme="minorEastAsia" w:hAnsi="Times New Roman" w:cs="Times New Roman"/>
          <w:bCs/>
          <w:sz w:val="24"/>
          <w:szCs w:val="24"/>
        </w:rPr>
      </w:pPr>
      <w:r w:rsidRPr="00C24C7B">
        <w:rPr>
          <w:rFonts w:ascii="Times New Roman" w:eastAsiaTheme="minorEastAsia" w:hAnsi="Times New Roman" w:cs="Times New Roman"/>
          <w:bCs/>
          <w:sz w:val="24"/>
          <w:szCs w:val="24"/>
        </w:rPr>
        <w:t xml:space="preserve">What was their impression, comment they gave, answering the </w:t>
      </w:r>
      <w:r w:rsidR="00C24C7B" w:rsidRPr="00C24C7B">
        <w:rPr>
          <w:rFonts w:ascii="Times New Roman" w:eastAsiaTheme="minorEastAsia" w:hAnsi="Times New Roman" w:cs="Times New Roman"/>
          <w:bCs/>
          <w:sz w:val="24"/>
          <w:szCs w:val="24"/>
        </w:rPr>
        <w:t>questions?</w:t>
      </w:r>
    </w:p>
    <w:p w14:paraId="3174FD8E" w14:textId="26C74290" w:rsidR="00C24C7B" w:rsidRPr="00C24C7B" w:rsidRDefault="00C24C7B" w:rsidP="00C24C7B">
      <w:pPr>
        <w:pStyle w:val="ListParagraph"/>
        <w:rPr>
          <w:rFonts w:ascii="Times New Roman" w:eastAsiaTheme="minorEastAsia" w:hAnsi="Times New Roman" w:cs="Times New Roman"/>
          <w:b/>
          <w:sz w:val="24"/>
          <w:szCs w:val="24"/>
        </w:rPr>
      </w:pPr>
      <w:r w:rsidRPr="00C24C7B">
        <w:rPr>
          <w:rFonts w:ascii="Times New Roman" w:eastAsiaTheme="minorEastAsia" w:hAnsi="Times New Roman" w:cs="Times New Roman"/>
          <w:b/>
          <w:sz w:val="24"/>
          <w:szCs w:val="24"/>
        </w:rPr>
        <w:t>^^^^ is that correct?</w:t>
      </w:r>
    </w:p>
    <w:p w14:paraId="1B4458CC" w14:textId="0453DAD5" w:rsidR="005D61D9" w:rsidRDefault="00744CBF" w:rsidP="00A46CB1">
      <w:pPr>
        <w:pStyle w:val="Heading2"/>
        <w:numPr>
          <w:ilvl w:val="1"/>
          <w:numId w:val="2"/>
        </w:numPr>
        <w:spacing w:line="480" w:lineRule="auto"/>
        <w:rPr>
          <w:rFonts w:ascii="Times New Roman" w:hAnsi="Times New Roman" w:cs="Times New Roman"/>
          <w:b/>
          <w:bCs/>
          <w:sz w:val="32"/>
          <w:szCs w:val="32"/>
        </w:rPr>
      </w:pPr>
      <w:bookmarkStart w:id="1401" w:name="_Toc129350609"/>
      <w:r>
        <w:rPr>
          <w:rFonts w:ascii="Times New Roman" w:hAnsi="Times New Roman" w:cs="Times New Roman"/>
          <w:b/>
          <w:bCs/>
          <w:color w:val="auto"/>
          <w:sz w:val="28"/>
          <w:szCs w:val="28"/>
        </w:rPr>
        <w:t>Discussion</w:t>
      </w:r>
      <w:bookmarkEnd w:id="1401"/>
      <w:r w:rsidR="00A46CB1" w:rsidRPr="00A46CB1">
        <w:rPr>
          <w:rFonts w:ascii="Times New Roman" w:hAnsi="Times New Roman" w:cs="Times New Roman"/>
          <w:b/>
          <w:bCs/>
          <w:sz w:val="32"/>
          <w:szCs w:val="32"/>
          <w:highlight w:val="lightGray"/>
        </w:rPr>
        <w:t xml:space="preserve"> </w:t>
      </w:r>
    </w:p>
    <w:p w14:paraId="2BDE6713" w14:textId="77777777" w:rsidR="00B963BA" w:rsidRDefault="0083784A" w:rsidP="00D60D23">
      <w:pPr>
        <w:rPr>
          <w:rFonts w:ascii="Times New Roman" w:eastAsiaTheme="minorEastAsia" w:hAnsi="Times New Roman" w:cs="Times New Roman"/>
          <w:bCs/>
          <w:sz w:val="24"/>
          <w:szCs w:val="24"/>
        </w:rPr>
      </w:pPr>
      <w:r w:rsidRPr="00122AD4">
        <w:rPr>
          <w:rFonts w:ascii="Times New Roman" w:eastAsiaTheme="minorEastAsia" w:hAnsi="Times New Roman" w:cs="Times New Roman"/>
          <w:bCs/>
          <w:sz w:val="24"/>
          <w:szCs w:val="24"/>
        </w:rPr>
        <w:t xml:space="preserve">I </w:t>
      </w:r>
      <w:r w:rsidR="00864AF7">
        <w:rPr>
          <w:rFonts w:ascii="Times New Roman" w:eastAsiaTheme="minorEastAsia" w:hAnsi="Times New Roman" w:cs="Times New Roman"/>
          <w:bCs/>
          <w:sz w:val="24"/>
          <w:szCs w:val="24"/>
        </w:rPr>
        <w:t>will</w:t>
      </w:r>
      <w:r>
        <w:rPr>
          <w:rFonts w:ascii="Times New Roman" w:eastAsiaTheme="minorEastAsia" w:hAnsi="Times New Roman" w:cs="Times New Roman"/>
          <w:bCs/>
          <w:sz w:val="24"/>
          <w:szCs w:val="24"/>
        </w:rPr>
        <w:t xml:space="preserve"> </w:t>
      </w:r>
      <w:r w:rsidRPr="00122AD4">
        <w:rPr>
          <w:rFonts w:ascii="Times New Roman" w:eastAsiaTheme="minorEastAsia" w:hAnsi="Times New Roman" w:cs="Times New Roman"/>
          <w:bCs/>
          <w:sz w:val="24"/>
          <w:szCs w:val="24"/>
        </w:rPr>
        <w:t xml:space="preserve">write my opinion and discuss about the framework (equation and mapping table) </w:t>
      </w:r>
      <w:proofErr w:type="gramStart"/>
      <w:r w:rsidRPr="00122AD4">
        <w:rPr>
          <w:rFonts w:ascii="Times New Roman" w:eastAsiaTheme="minorEastAsia" w:hAnsi="Times New Roman" w:cs="Times New Roman"/>
          <w:bCs/>
          <w:sz w:val="24"/>
          <w:szCs w:val="24"/>
        </w:rPr>
        <w:t>and also</w:t>
      </w:r>
      <w:proofErr w:type="gramEnd"/>
      <w:r w:rsidRPr="00122AD4">
        <w:rPr>
          <w:rFonts w:ascii="Times New Roman" w:eastAsiaTheme="minorEastAsia" w:hAnsi="Times New Roman" w:cs="Times New Roman"/>
          <w:bCs/>
          <w:sz w:val="24"/>
          <w:szCs w:val="24"/>
        </w:rPr>
        <w:t xml:space="preserve"> </w:t>
      </w:r>
      <w:r w:rsidR="00841F1B" w:rsidRPr="00122AD4">
        <w:rPr>
          <w:rFonts w:ascii="Times New Roman" w:eastAsiaTheme="minorEastAsia" w:hAnsi="Times New Roman" w:cs="Times New Roman"/>
          <w:bCs/>
          <w:sz w:val="24"/>
          <w:szCs w:val="24"/>
        </w:rPr>
        <w:t>Trello</w:t>
      </w:r>
      <w:r w:rsidRPr="00122AD4">
        <w:rPr>
          <w:rFonts w:ascii="Times New Roman" w:eastAsiaTheme="minorEastAsia" w:hAnsi="Times New Roman" w:cs="Times New Roman"/>
          <w:bCs/>
          <w:sz w:val="24"/>
          <w:szCs w:val="24"/>
        </w:rPr>
        <w:t xml:space="preserve"> power-up.</w:t>
      </w:r>
    </w:p>
    <w:p w14:paraId="3F66258B" w14:textId="77777777" w:rsidR="00B963BA" w:rsidRDefault="00B963BA" w:rsidP="00D60D23">
      <w:pPr>
        <w:rPr>
          <w:rFonts w:ascii="Times New Roman" w:eastAsiaTheme="minorEastAsia" w:hAnsi="Times New Roman" w:cs="Times New Roman"/>
          <w:bCs/>
          <w:sz w:val="24"/>
          <w:szCs w:val="24"/>
        </w:rPr>
      </w:pPr>
    </w:p>
    <w:p w14:paraId="3B85304D" w14:textId="77777777" w:rsidR="002659FA" w:rsidRPr="002659FA" w:rsidRDefault="00B963BA" w:rsidP="00B963BA">
      <w:pPr>
        <w:pStyle w:val="Heading2"/>
        <w:numPr>
          <w:ilvl w:val="1"/>
          <w:numId w:val="2"/>
        </w:numPr>
        <w:spacing w:line="480" w:lineRule="auto"/>
        <w:rPr>
          <w:rFonts w:ascii="Times New Roman" w:hAnsi="Times New Roman" w:cs="Times New Roman"/>
          <w:b/>
          <w:bCs/>
          <w:sz w:val="28"/>
          <w:szCs w:val="28"/>
        </w:rPr>
      </w:pPr>
      <w:bookmarkStart w:id="1402" w:name="_Toc129350610"/>
      <w:r w:rsidRPr="00B963BA">
        <w:rPr>
          <w:rFonts w:ascii="Times New Roman" w:hAnsi="Times New Roman" w:cs="Times New Roman"/>
          <w:b/>
          <w:bCs/>
          <w:color w:val="auto"/>
          <w:sz w:val="28"/>
          <w:szCs w:val="28"/>
        </w:rPr>
        <w:t>Threats to Validity</w:t>
      </w:r>
      <w:bookmarkEnd w:id="1402"/>
      <w:r w:rsidRPr="00B963BA">
        <w:rPr>
          <w:rFonts w:ascii="Times New Roman" w:hAnsi="Times New Roman" w:cs="Times New Roman"/>
          <w:b/>
          <w:bCs/>
          <w:sz w:val="28"/>
          <w:szCs w:val="28"/>
          <w:highlight w:val="lightGray"/>
        </w:rPr>
        <w:t xml:space="preserve"> </w:t>
      </w:r>
    </w:p>
    <w:p w14:paraId="77CD5948" w14:textId="0C2F6D1C" w:rsidR="002659FA" w:rsidRPr="00F43483" w:rsidRDefault="002659FA" w:rsidP="00F43483">
      <w:pPr>
        <w:ind w:firstLine="360"/>
        <w:jc w:val="both"/>
        <w:rPr>
          <w:rFonts w:ascii="Times New Roman" w:eastAsia="Times New Roman" w:hAnsi="Times New Roman" w:cs="Times New Roman"/>
          <w:sz w:val="20"/>
          <w:szCs w:val="20"/>
        </w:rPr>
      </w:pPr>
      <w:r w:rsidRPr="00F43483">
        <w:rPr>
          <w:rFonts w:ascii="Times New Roman" w:eastAsiaTheme="minorEastAsia" w:hAnsi="Times New Roman" w:cs="Times New Roman"/>
          <w:bCs/>
          <w:sz w:val="24"/>
          <w:szCs w:val="24"/>
        </w:rPr>
        <w:t xml:space="preserve">This section presents the potential threats to the validity of this study. We distinguish </w:t>
      </w:r>
      <w:r w:rsidR="00230F02">
        <w:rPr>
          <w:rFonts w:ascii="Times New Roman" w:eastAsiaTheme="minorEastAsia" w:hAnsi="Times New Roman" w:cs="Times New Roman"/>
          <w:bCs/>
          <w:sz w:val="24"/>
          <w:szCs w:val="24"/>
        </w:rPr>
        <w:t>four</w:t>
      </w:r>
      <w:r w:rsidRPr="00F43483">
        <w:rPr>
          <w:rFonts w:ascii="Times New Roman" w:eastAsiaTheme="minorEastAsia" w:hAnsi="Times New Roman" w:cs="Times New Roman"/>
          <w:bCs/>
          <w:sz w:val="24"/>
          <w:szCs w:val="24"/>
        </w:rPr>
        <w:t xml:space="preserve"> threat types: external, </w:t>
      </w:r>
      <w:r w:rsidR="00230F02">
        <w:rPr>
          <w:rFonts w:ascii="Times New Roman" w:eastAsiaTheme="minorEastAsia" w:hAnsi="Times New Roman" w:cs="Times New Roman"/>
          <w:bCs/>
          <w:sz w:val="24"/>
          <w:szCs w:val="24"/>
        </w:rPr>
        <w:t xml:space="preserve">internal, </w:t>
      </w:r>
      <w:r w:rsidRPr="00F43483">
        <w:rPr>
          <w:rFonts w:ascii="Times New Roman" w:eastAsiaTheme="minorEastAsia" w:hAnsi="Times New Roman" w:cs="Times New Roman"/>
          <w:bCs/>
          <w:sz w:val="24"/>
          <w:szCs w:val="24"/>
        </w:rPr>
        <w:t xml:space="preserve">construct, and reliability threats. </w:t>
      </w:r>
    </w:p>
    <w:p w14:paraId="39823451" w14:textId="0540FC13" w:rsidR="00BB0332" w:rsidRDefault="00BB0332" w:rsidP="00F43483">
      <w:pPr>
        <w:pStyle w:val="ListParagraph"/>
        <w:numPr>
          <w:ilvl w:val="0"/>
          <w:numId w:val="52"/>
        </w:numPr>
        <w:jc w:val="both"/>
        <w:rPr>
          <w:rFonts w:ascii="Times New Roman" w:eastAsiaTheme="minorEastAsia" w:hAnsi="Times New Roman" w:cs="Times New Roman"/>
          <w:bCs/>
          <w:sz w:val="24"/>
          <w:szCs w:val="24"/>
        </w:rPr>
      </w:pPr>
      <w:r w:rsidRPr="00F43483">
        <w:rPr>
          <w:rFonts w:ascii="Times New Roman" w:eastAsiaTheme="minorEastAsia" w:hAnsi="Times New Roman" w:cs="Times New Roman"/>
          <w:bCs/>
          <w:sz w:val="24"/>
          <w:szCs w:val="24"/>
        </w:rPr>
        <w:t>External validity: To what extent can the results of this study be generalized to other contexts?</w:t>
      </w:r>
    </w:p>
    <w:p w14:paraId="29130A98" w14:textId="5165F4E9" w:rsidR="00230F02" w:rsidRPr="00F43483" w:rsidRDefault="00230F02" w:rsidP="00F43483">
      <w:pPr>
        <w:pStyle w:val="ListParagraph"/>
        <w:numPr>
          <w:ilvl w:val="0"/>
          <w:numId w:val="52"/>
        </w:numPr>
        <w:jc w:val="both"/>
        <w:rPr>
          <w:rFonts w:ascii="Times New Roman" w:eastAsiaTheme="minorEastAsia" w:hAnsi="Times New Roman" w:cs="Times New Roman"/>
          <w:bCs/>
          <w:sz w:val="24"/>
          <w:szCs w:val="24"/>
        </w:rPr>
      </w:pPr>
      <w:r w:rsidRPr="00230F02">
        <w:rPr>
          <w:rFonts w:ascii="Times New Roman" w:eastAsiaTheme="minorEastAsia" w:hAnsi="Times New Roman" w:cs="Times New Roman"/>
          <w:bCs/>
          <w:sz w:val="24"/>
          <w:szCs w:val="24"/>
        </w:rPr>
        <w:t>Internal validity: Is the tool responsible for any observed differences in estimations and suggested UX methods?</w:t>
      </w:r>
    </w:p>
    <w:p w14:paraId="5089832B" w14:textId="5ED45B76" w:rsidR="00BB0332" w:rsidRPr="00F43483" w:rsidRDefault="00BB0332" w:rsidP="00F43483">
      <w:pPr>
        <w:pStyle w:val="ListParagraph"/>
        <w:numPr>
          <w:ilvl w:val="0"/>
          <w:numId w:val="52"/>
        </w:numPr>
        <w:jc w:val="both"/>
        <w:rPr>
          <w:rFonts w:ascii="Times New Roman" w:eastAsiaTheme="minorEastAsia" w:hAnsi="Times New Roman" w:cs="Times New Roman"/>
          <w:bCs/>
          <w:sz w:val="24"/>
          <w:szCs w:val="24"/>
        </w:rPr>
      </w:pPr>
      <w:r w:rsidRPr="00F43483">
        <w:rPr>
          <w:rFonts w:ascii="Times New Roman" w:eastAsiaTheme="minorEastAsia" w:hAnsi="Times New Roman" w:cs="Times New Roman"/>
          <w:bCs/>
          <w:sz w:val="24"/>
          <w:szCs w:val="24"/>
        </w:rPr>
        <w:t>Construct validity: Are the measures used to compare the estimations and suggested UX methods provided by the tool with those provided by experts valid?</w:t>
      </w:r>
    </w:p>
    <w:p w14:paraId="13C5A832" w14:textId="3471B74A" w:rsidR="00BB0332" w:rsidRPr="00F43483" w:rsidRDefault="00BB0332" w:rsidP="00F43483">
      <w:pPr>
        <w:pStyle w:val="ListParagraph"/>
        <w:numPr>
          <w:ilvl w:val="0"/>
          <w:numId w:val="52"/>
        </w:numPr>
        <w:jc w:val="both"/>
        <w:rPr>
          <w:rFonts w:ascii="Times New Roman" w:eastAsiaTheme="minorEastAsia" w:hAnsi="Times New Roman" w:cs="Times New Roman"/>
          <w:bCs/>
          <w:sz w:val="24"/>
          <w:szCs w:val="24"/>
        </w:rPr>
      </w:pPr>
      <w:r w:rsidRPr="00F43483">
        <w:rPr>
          <w:rFonts w:ascii="Times New Roman" w:eastAsiaTheme="minorEastAsia" w:hAnsi="Times New Roman" w:cs="Times New Roman"/>
          <w:bCs/>
          <w:sz w:val="24"/>
          <w:szCs w:val="24"/>
        </w:rPr>
        <w:t>Reliability: Are the results of this study consistent over time and across different contexts?</w:t>
      </w:r>
    </w:p>
    <w:p w14:paraId="79CB4A11" w14:textId="1C63CB91" w:rsidR="00FB0168" w:rsidRPr="00A46CB1" w:rsidRDefault="00983BEC" w:rsidP="00B963BA">
      <w:pPr>
        <w:pStyle w:val="Heading2"/>
        <w:numPr>
          <w:ilvl w:val="1"/>
          <w:numId w:val="2"/>
        </w:numPr>
        <w:spacing w:line="480" w:lineRule="auto"/>
        <w:rPr>
          <w:rFonts w:ascii="Times New Roman" w:hAnsi="Times New Roman" w:cs="Times New Roman"/>
          <w:b/>
          <w:bCs/>
          <w:sz w:val="28"/>
          <w:szCs w:val="28"/>
        </w:rPr>
      </w:pPr>
      <w:r w:rsidRPr="00B963BA">
        <w:rPr>
          <w:rFonts w:ascii="Times New Roman" w:hAnsi="Times New Roman" w:cs="Times New Roman"/>
          <w:b/>
          <w:bCs/>
          <w:sz w:val="28"/>
          <w:szCs w:val="28"/>
          <w:highlight w:val="lightGray"/>
        </w:rPr>
        <w:br w:type="page"/>
      </w:r>
    </w:p>
    <w:p w14:paraId="06E55DAC" w14:textId="77777777" w:rsidR="00FB0168" w:rsidRPr="00B85759" w:rsidRDefault="00FB0168" w:rsidP="00FB0168">
      <w:pPr>
        <w:pStyle w:val="Heading1"/>
        <w:spacing w:line="480" w:lineRule="auto"/>
        <w:rPr>
          <w:rFonts w:ascii="Times New Roman" w:eastAsiaTheme="majorEastAsia" w:hAnsi="Times New Roman" w:cs="Times New Roman"/>
          <w:sz w:val="32"/>
          <w:szCs w:val="32"/>
        </w:rPr>
      </w:pPr>
      <w:bookmarkStart w:id="1403" w:name="_Toc129350611"/>
      <w:bookmarkEnd w:id="1403"/>
    </w:p>
    <w:p w14:paraId="3FE25A3E" w14:textId="1FCA9883" w:rsidR="00983BEC" w:rsidRDefault="00983BEC" w:rsidP="00983BEC">
      <w:pPr>
        <w:pStyle w:val="Heading1"/>
        <w:numPr>
          <w:ilvl w:val="0"/>
          <w:numId w:val="0"/>
        </w:numPr>
        <w:spacing w:line="480" w:lineRule="auto"/>
        <w:rPr>
          <w:rFonts w:ascii="Times New Roman" w:eastAsiaTheme="majorEastAsia" w:hAnsi="Times New Roman" w:cs="Times New Roman"/>
          <w:b/>
          <w:sz w:val="32"/>
          <w:szCs w:val="32"/>
        </w:rPr>
      </w:pPr>
      <w:bookmarkStart w:id="1404" w:name="_Toc129350612"/>
      <w:r w:rsidRPr="00983BEC">
        <w:rPr>
          <w:rFonts w:ascii="Times New Roman" w:eastAsiaTheme="majorEastAsia" w:hAnsi="Times New Roman" w:cs="Times New Roman"/>
          <w:b/>
          <w:sz w:val="32"/>
          <w:szCs w:val="32"/>
        </w:rPr>
        <w:t>Conclusions and Future Work</w:t>
      </w:r>
      <w:bookmarkEnd w:id="1404"/>
    </w:p>
    <w:p w14:paraId="69ACC20E" w14:textId="2E92BEF3" w:rsidR="00983BEC" w:rsidRDefault="000715EC" w:rsidP="002977CD">
      <w:pPr>
        <w:pStyle w:val="Heading2"/>
        <w:numPr>
          <w:ilvl w:val="0"/>
          <w:numId w:val="2"/>
        </w:numPr>
        <w:spacing w:line="480" w:lineRule="auto"/>
        <w:ind w:left="567" w:hanging="567"/>
        <w:rPr>
          <w:rFonts w:ascii="Times New Roman" w:hAnsi="Times New Roman" w:cs="Times New Roman"/>
          <w:b/>
          <w:bCs/>
          <w:color w:val="auto"/>
          <w:sz w:val="28"/>
          <w:szCs w:val="28"/>
        </w:rPr>
      </w:pPr>
      <w:bookmarkStart w:id="1405" w:name="_Toc129350613"/>
      <w:r w:rsidRPr="000715EC">
        <w:rPr>
          <w:rFonts w:ascii="Times New Roman" w:hAnsi="Times New Roman" w:cs="Times New Roman"/>
          <w:b/>
          <w:bCs/>
          <w:color w:val="auto"/>
          <w:sz w:val="28"/>
          <w:szCs w:val="28"/>
        </w:rPr>
        <w:t>Conclusions</w:t>
      </w:r>
      <w:bookmarkEnd w:id="1405"/>
    </w:p>
    <w:p w14:paraId="26DE636A" w14:textId="2644EE22" w:rsidR="00FF60CC" w:rsidRPr="00FF60CC" w:rsidRDefault="00FF60CC" w:rsidP="00FF60CC">
      <w:pPr>
        <w:jc w:val="both"/>
        <w:rPr>
          <w:rFonts w:ascii="Times New Roman" w:eastAsiaTheme="minorEastAsia" w:hAnsi="Times New Roman" w:cs="Times New Roman"/>
          <w:bCs/>
          <w:sz w:val="24"/>
          <w:szCs w:val="24"/>
        </w:rPr>
      </w:pPr>
      <w:r w:rsidRPr="00FF60CC">
        <w:rPr>
          <w:rFonts w:ascii="Times New Roman" w:eastAsiaTheme="minorEastAsia" w:hAnsi="Times New Roman" w:cs="Times New Roman"/>
          <w:bCs/>
          <w:sz w:val="24"/>
          <w:szCs w:val="24"/>
        </w:rPr>
        <w:t xml:space="preserve">The work of Da Silva et al. (2018) on the evolution of agile and user experience (UX) </w:t>
      </w:r>
      <w:r w:rsidR="00B26C3B">
        <w:rPr>
          <w:rFonts w:ascii="Times New Roman" w:eastAsiaTheme="minorEastAsia" w:hAnsi="Times New Roman" w:cs="Times New Roman"/>
          <w:bCs/>
          <w:sz w:val="24"/>
          <w:szCs w:val="24"/>
        </w:rPr>
        <w:t xml:space="preserve">highlights </w:t>
      </w:r>
      <w:r w:rsidR="00CF1F01">
        <w:rPr>
          <w:rFonts w:ascii="Times New Roman" w:eastAsiaTheme="minorEastAsia" w:hAnsi="Times New Roman" w:cs="Times New Roman"/>
          <w:bCs/>
          <w:sz w:val="24"/>
          <w:szCs w:val="24"/>
        </w:rPr>
        <w:t>the importance</w:t>
      </w:r>
      <w:r w:rsidRPr="00FF60CC">
        <w:rPr>
          <w:rFonts w:ascii="Times New Roman" w:eastAsiaTheme="minorEastAsia" w:hAnsi="Times New Roman" w:cs="Times New Roman"/>
          <w:bCs/>
          <w:sz w:val="24"/>
          <w:szCs w:val="24"/>
        </w:rPr>
        <w:t xml:space="preserve"> of integrating UX into agile to produce efficient software products. Curcio et al. (2019) proposed that integration </w:t>
      </w:r>
      <w:r w:rsidR="00CF1F01">
        <w:rPr>
          <w:rFonts w:ascii="Times New Roman" w:eastAsiaTheme="minorEastAsia" w:hAnsi="Times New Roman" w:cs="Times New Roman"/>
          <w:bCs/>
          <w:sz w:val="24"/>
          <w:szCs w:val="24"/>
        </w:rPr>
        <w:t>of</w:t>
      </w:r>
      <w:r w:rsidRPr="00FF60CC">
        <w:rPr>
          <w:rFonts w:ascii="Times New Roman" w:eastAsiaTheme="minorEastAsia" w:hAnsi="Times New Roman" w:cs="Times New Roman"/>
          <w:bCs/>
          <w:sz w:val="24"/>
          <w:szCs w:val="24"/>
        </w:rPr>
        <w:t xml:space="preserve"> agile and UX is now viable, going beyond value-based discussions and addressing current difficulties. </w:t>
      </w:r>
      <w:r w:rsidR="00D550C5" w:rsidRPr="00FF60CC">
        <w:rPr>
          <w:rFonts w:ascii="Times New Roman" w:eastAsiaTheme="minorEastAsia" w:hAnsi="Times New Roman" w:cs="Times New Roman"/>
          <w:bCs/>
          <w:sz w:val="24"/>
          <w:szCs w:val="24"/>
        </w:rPr>
        <w:t>Despite</w:t>
      </w:r>
      <w:r w:rsidRPr="00FF60CC">
        <w:rPr>
          <w:rFonts w:ascii="Times New Roman" w:eastAsiaTheme="minorEastAsia" w:hAnsi="Times New Roman" w:cs="Times New Roman"/>
          <w:bCs/>
          <w:sz w:val="24"/>
          <w:szCs w:val="24"/>
        </w:rPr>
        <w:t xml:space="preserve"> this, according to Da Silva et al. (2018), existing technological resources, such as assistance tools and artefacts to aid integration are still insufficient. This </w:t>
      </w:r>
      <w:r w:rsidR="00720212">
        <w:rPr>
          <w:rFonts w:ascii="Times New Roman" w:eastAsiaTheme="minorEastAsia" w:hAnsi="Times New Roman" w:cs="Times New Roman"/>
          <w:bCs/>
          <w:sz w:val="24"/>
          <w:szCs w:val="24"/>
        </w:rPr>
        <w:t>study</w:t>
      </w:r>
      <w:r w:rsidRPr="00FF60CC">
        <w:rPr>
          <w:rFonts w:ascii="Times New Roman" w:eastAsiaTheme="minorEastAsia" w:hAnsi="Times New Roman" w:cs="Times New Roman"/>
          <w:bCs/>
          <w:sz w:val="24"/>
          <w:szCs w:val="24"/>
        </w:rPr>
        <w:t xml:space="preserve"> was thus conducted with the purpose of designing and initially </w:t>
      </w:r>
      <w:r w:rsidR="00D26C71">
        <w:rPr>
          <w:rFonts w:ascii="Times New Roman" w:eastAsiaTheme="minorEastAsia" w:hAnsi="Times New Roman" w:cs="Times New Roman"/>
          <w:bCs/>
          <w:sz w:val="24"/>
          <w:szCs w:val="24"/>
        </w:rPr>
        <w:t>verifying</w:t>
      </w:r>
      <w:r w:rsidRPr="00FF60CC">
        <w:rPr>
          <w:rFonts w:ascii="Times New Roman" w:eastAsiaTheme="minorEastAsia" w:hAnsi="Times New Roman" w:cs="Times New Roman"/>
          <w:bCs/>
          <w:sz w:val="24"/>
          <w:szCs w:val="24"/>
        </w:rPr>
        <w:t xml:space="preserve"> an artefact intended to improve the integration process </w:t>
      </w:r>
      <w:r w:rsidR="00F64110">
        <w:rPr>
          <w:rFonts w:ascii="Times New Roman" w:eastAsiaTheme="minorEastAsia" w:hAnsi="Times New Roman" w:cs="Times New Roman"/>
          <w:bCs/>
          <w:sz w:val="24"/>
          <w:szCs w:val="24"/>
        </w:rPr>
        <w:t>of</w:t>
      </w:r>
      <w:r w:rsidRPr="00FF60CC">
        <w:rPr>
          <w:rFonts w:ascii="Times New Roman" w:eastAsiaTheme="minorEastAsia" w:hAnsi="Times New Roman" w:cs="Times New Roman"/>
          <w:bCs/>
          <w:sz w:val="24"/>
          <w:szCs w:val="24"/>
        </w:rPr>
        <w:t xml:space="preserve"> agile and UX practices. The goal was set out in three stages: problem analysis, treatment design, and treatment review. By utilizing the Design Science Research </w:t>
      </w:r>
      <w:r w:rsidR="00C416C3">
        <w:rPr>
          <w:rFonts w:ascii="Times New Roman" w:eastAsiaTheme="minorEastAsia" w:hAnsi="Times New Roman" w:cs="Times New Roman"/>
          <w:bCs/>
          <w:sz w:val="24"/>
          <w:szCs w:val="24"/>
        </w:rPr>
        <w:t xml:space="preserve">(DSR) </w:t>
      </w:r>
      <w:r w:rsidRPr="00FF60CC">
        <w:rPr>
          <w:rFonts w:ascii="Times New Roman" w:eastAsiaTheme="minorEastAsia" w:hAnsi="Times New Roman" w:cs="Times New Roman"/>
          <w:bCs/>
          <w:sz w:val="24"/>
          <w:szCs w:val="24"/>
        </w:rPr>
        <w:t xml:space="preserve">approach during each step of these stages, this research succeeded in its objective while establishing a strong framework that can be adopted in future studies regarding this </w:t>
      </w:r>
      <w:r w:rsidR="0071461A">
        <w:rPr>
          <w:rFonts w:ascii="Times New Roman" w:eastAsiaTheme="minorEastAsia" w:hAnsi="Times New Roman" w:cs="Times New Roman"/>
          <w:bCs/>
          <w:sz w:val="24"/>
          <w:szCs w:val="24"/>
        </w:rPr>
        <w:t>topic</w:t>
      </w:r>
      <w:r w:rsidRPr="00FF60CC">
        <w:rPr>
          <w:rFonts w:ascii="Times New Roman" w:eastAsiaTheme="minorEastAsia" w:hAnsi="Times New Roman" w:cs="Times New Roman"/>
          <w:bCs/>
          <w:sz w:val="24"/>
          <w:szCs w:val="24"/>
        </w:rPr>
        <w:t>.</w:t>
      </w:r>
    </w:p>
    <w:p w14:paraId="239D8282" w14:textId="6C9144A0" w:rsidR="00983BEC" w:rsidRPr="00B85759" w:rsidRDefault="00983BEC" w:rsidP="005B15B4">
      <w:pPr>
        <w:pStyle w:val="Heading2"/>
        <w:numPr>
          <w:ilvl w:val="2"/>
          <w:numId w:val="2"/>
        </w:numPr>
        <w:spacing w:line="480" w:lineRule="auto"/>
        <w:rPr>
          <w:rFonts w:ascii="Times New Roman" w:hAnsi="Times New Roman" w:cs="Times New Roman"/>
          <w:b/>
          <w:bCs/>
          <w:color w:val="auto"/>
          <w:sz w:val="28"/>
          <w:szCs w:val="28"/>
        </w:rPr>
      </w:pPr>
      <w:bookmarkStart w:id="1406" w:name="_Toc129350614"/>
      <w:r>
        <w:rPr>
          <w:rFonts w:ascii="Times New Roman" w:hAnsi="Times New Roman" w:cs="Times New Roman"/>
          <w:b/>
          <w:bCs/>
          <w:color w:val="auto"/>
          <w:sz w:val="28"/>
          <w:szCs w:val="28"/>
        </w:rPr>
        <w:t>………………..</w:t>
      </w:r>
      <w:bookmarkEnd w:id="1406"/>
    </w:p>
    <w:p w14:paraId="5B118228" w14:textId="77777777" w:rsidR="000715EC" w:rsidRDefault="000715EC" w:rsidP="000715EC">
      <w:pPr>
        <w:pStyle w:val="Heading2"/>
        <w:numPr>
          <w:ilvl w:val="1"/>
          <w:numId w:val="2"/>
        </w:numPr>
        <w:spacing w:line="480" w:lineRule="auto"/>
        <w:rPr>
          <w:rFonts w:ascii="Times New Roman" w:hAnsi="Times New Roman" w:cs="Times New Roman"/>
          <w:b/>
          <w:bCs/>
          <w:color w:val="auto"/>
          <w:sz w:val="28"/>
          <w:szCs w:val="28"/>
        </w:rPr>
      </w:pPr>
      <w:bookmarkStart w:id="1407" w:name="_Toc129350615"/>
      <w:r w:rsidRPr="000715EC">
        <w:rPr>
          <w:rFonts w:ascii="Times New Roman" w:hAnsi="Times New Roman" w:cs="Times New Roman"/>
          <w:b/>
          <w:bCs/>
          <w:color w:val="auto"/>
          <w:sz w:val="28"/>
          <w:szCs w:val="28"/>
        </w:rPr>
        <w:t>Future Work</w:t>
      </w:r>
      <w:bookmarkEnd w:id="1407"/>
    </w:p>
    <w:p w14:paraId="442A07A8" w14:textId="77777777" w:rsidR="006E2949" w:rsidRDefault="006E2949" w:rsidP="006E2949">
      <w:pPr>
        <w:rPr>
          <w:ins w:id="1408" w:author="Guest User" w:date="2023-02-09T07:32:00Z"/>
          <w:rFonts w:ascii="Times New Roman" w:eastAsia="Times New Roman" w:hAnsi="Times New Roman" w:cs="Times New Roman"/>
          <w:lang w:val="en-GB"/>
        </w:rPr>
      </w:pPr>
      <w:r>
        <w:tab/>
      </w:r>
      <w:ins w:id="1409" w:author="Guest User" w:date="2023-02-09T07:32:00Z">
        <w:r w:rsidRPr="0ABC43A6">
          <w:rPr>
            <w:rFonts w:ascii="Times New Roman" w:eastAsia="Times New Roman" w:hAnsi="Times New Roman" w:cs="Times New Roman"/>
            <w:lang w:val="en-GB"/>
          </w:rPr>
          <w:t>Checklist:</w:t>
        </w:r>
      </w:ins>
    </w:p>
    <w:p w14:paraId="1B74868F" w14:textId="77777777" w:rsidR="006E2949" w:rsidRDefault="006E2949">
      <w:pPr>
        <w:pStyle w:val="ListParagraph"/>
        <w:numPr>
          <w:ilvl w:val="0"/>
          <w:numId w:val="28"/>
        </w:numPr>
        <w:rPr>
          <w:ins w:id="1410" w:author="Guest User" w:date="2023-02-09T07:32:00Z"/>
          <w:rFonts w:ascii="Times New Roman" w:eastAsia="Times New Roman" w:hAnsi="Times New Roman" w:cs="Times New Roman"/>
          <w:lang w:val="en-GB"/>
        </w:rPr>
        <w:pPrChange w:id="1411" w:author="Guest User" w:date="2023-02-09T07:32:00Z">
          <w:pPr/>
        </w:pPrChange>
      </w:pPr>
      <w:ins w:id="1412" w:author="Guest User" w:date="2023-02-09T07:32:00Z">
        <w:r w:rsidRPr="0ABC43A6">
          <w:rPr>
            <w:rFonts w:ascii="Times New Roman" w:eastAsia="Times New Roman" w:hAnsi="Times New Roman" w:cs="Times New Roman"/>
            <w:lang w:val="en-GB"/>
          </w:rPr>
          <w:t>Product Backlog (name and description of user stories, prioritized, and hypotheses)</w:t>
        </w:r>
      </w:ins>
    </w:p>
    <w:p w14:paraId="605ADD36" w14:textId="77777777" w:rsidR="006E2949" w:rsidRDefault="006E2949">
      <w:pPr>
        <w:pStyle w:val="ListParagraph"/>
        <w:numPr>
          <w:ilvl w:val="0"/>
          <w:numId w:val="28"/>
        </w:numPr>
        <w:rPr>
          <w:ins w:id="1413" w:author="Guest User" w:date="2023-02-09T07:32:00Z"/>
          <w:rFonts w:ascii="Times New Roman" w:eastAsia="Times New Roman" w:hAnsi="Times New Roman" w:cs="Times New Roman"/>
          <w:lang w:val="en-GB"/>
        </w:rPr>
        <w:pPrChange w:id="1414" w:author="Guest User" w:date="2023-02-09T07:32:00Z">
          <w:pPr/>
        </w:pPrChange>
      </w:pPr>
      <w:ins w:id="1415" w:author="Guest User" w:date="2023-02-09T07:32:00Z">
        <w:r w:rsidRPr="0ABC43A6">
          <w:rPr>
            <w:rFonts w:ascii="Times New Roman" w:eastAsia="Times New Roman" w:hAnsi="Times New Roman" w:cs="Times New Roman"/>
            <w:lang w:val="en-GB"/>
          </w:rPr>
          <w:t>Iterations</w:t>
        </w:r>
      </w:ins>
    </w:p>
    <w:p w14:paraId="18E5427A" w14:textId="77777777" w:rsidR="006E2949" w:rsidRDefault="006E2949">
      <w:pPr>
        <w:spacing w:line="257" w:lineRule="auto"/>
        <w:rPr>
          <w:ins w:id="1416" w:author="Guest User" w:date="2023-02-09T07:32:00Z"/>
          <w:rFonts w:ascii="Times New Roman" w:eastAsia="Times New Roman" w:hAnsi="Times New Roman" w:cs="Times New Roman"/>
          <w:lang w:val="en-GB"/>
        </w:rPr>
        <w:pPrChange w:id="1417" w:author="Guest User" w:date="2023-02-09T07:32:00Z">
          <w:pPr>
            <w:numPr>
              <w:numId w:val="10"/>
            </w:numPr>
            <w:ind w:left="1146" w:hanging="360"/>
          </w:pPr>
        </w:pPrChange>
      </w:pPr>
      <w:ins w:id="1418" w:author="Guest User" w:date="2023-02-09T07:32:00Z">
        <w:r w:rsidRPr="0ABC43A6">
          <w:rPr>
            <w:rFonts w:ascii="Times New Roman" w:eastAsia="Times New Roman" w:hAnsi="Times New Roman" w:cs="Times New Roman"/>
            <w:lang w:val="en-GB"/>
          </w:rPr>
          <w:t>Per each iteration:</w:t>
        </w:r>
      </w:ins>
    </w:p>
    <w:p w14:paraId="2E33FE57" w14:textId="77777777" w:rsidR="006E2949" w:rsidRDefault="006E2949">
      <w:pPr>
        <w:pStyle w:val="ListParagraph"/>
        <w:numPr>
          <w:ilvl w:val="1"/>
          <w:numId w:val="26"/>
        </w:numPr>
        <w:rPr>
          <w:ins w:id="1419" w:author="Guest User" w:date="2023-02-09T07:32:00Z"/>
          <w:rFonts w:ascii="Times New Roman" w:eastAsia="Times New Roman" w:hAnsi="Times New Roman" w:cs="Times New Roman"/>
          <w:lang w:val="en-GB"/>
        </w:rPr>
        <w:pPrChange w:id="1420" w:author="Guest User" w:date="2023-02-09T07:32:00Z">
          <w:pPr/>
        </w:pPrChange>
      </w:pPr>
      <w:ins w:id="1421" w:author="Guest User" w:date="2023-02-09T07:32:00Z">
        <w:r w:rsidRPr="0ABC43A6">
          <w:rPr>
            <w:rFonts w:ascii="Times New Roman" w:eastAsia="Times New Roman" w:hAnsi="Times New Roman" w:cs="Times New Roman"/>
            <w:lang w:val="en-GB"/>
          </w:rPr>
          <w:t>Sprint Backlog (estimation, task, acceptance criteria for the different user stories)</w:t>
        </w:r>
      </w:ins>
    </w:p>
    <w:p w14:paraId="1BB1160A" w14:textId="77777777" w:rsidR="006E2949" w:rsidRDefault="006E2949">
      <w:pPr>
        <w:pStyle w:val="ListParagraph"/>
        <w:numPr>
          <w:ilvl w:val="1"/>
          <w:numId w:val="26"/>
        </w:numPr>
        <w:rPr>
          <w:ins w:id="1422" w:author="Guest User" w:date="2023-02-09T07:32:00Z"/>
          <w:rFonts w:ascii="Times New Roman" w:eastAsia="Times New Roman" w:hAnsi="Times New Roman" w:cs="Times New Roman"/>
          <w:lang w:val="en-GB"/>
        </w:rPr>
        <w:pPrChange w:id="1423" w:author="Guest User" w:date="2023-02-09T07:32:00Z">
          <w:pPr/>
        </w:pPrChange>
      </w:pPr>
      <w:ins w:id="1424" w:author="Guest User" w:date="2023-02-09T07:32:00Z">
        <w:r w:rsidRPr="0ABC43A6">
          <w:rPr>
            <w:rFonts w:ascii="Times New Roman" w:eastAsia="Times New Roman" w:hAnsi="Times New Roman" w:cs="Times New Roman"/>
            <w:lang w:val="en-GB"/>
          </w:rPr>
          <w:t>Design Models or any other intermediate results</w:t>
        </w:r>
      </w:ins>
    </w:p>
    <w:p w14:paraId="73A74D94" w14:textId="77777777" w:rsidR="006E2949" w:rsidRDefault="006E2949">
      <w:pPr>
        <w:pStyle w:val="ListParagraph"/>
        <w:numPr>
          <w:ilvl w:val="1"/>
          <w:numId w:val="26"/>
        </w:numPr>
        <w:rPr>
          <w:ins w:id="1425" w:author="Guest User" w:date="2023-02-09T07:32:00Z"/>
          <w:rFonts w:ascii="Times New Roman" w:eastAsia="Times New Roman" w:hAnsi="Times New Roman" w:cs="Times New Roman"/>
          <w:lang w:val="en-GB"/>
        </w:rPr>
        <w:pPrChange w:id="1426" w:author="Guest User" w:date="2023-02-09T07:32:00Z">
          <w:pPr/>
        </w:pPrChange>
      </w:pPr>
      <w:ins w:id="1427" w:author="Guest User" w:date="2023-02-09T07:32:00Z">
        <w:r w:rsidRPr="0ABC43A6">
          <w:rPr>
            <w:rFonts w:ascii="Times New Roman" w:eastAsia="Times New Roman" w:hAnsi="Times New Roman" w:cs="Times New Roman"/>
            <w:lang w:val="en-GB"/>
          </w:rPr>
          <w:t>Screenshots of the main features</w:t>
        </w:r>
      </w:ins>
    </w:p>
    <w:p w14:paraId="74581FB2" w14:textId="77777777" w:rsidR="006E2949" w:rsidRDefault="006E2949">
      <w:pPr>
        <w:pStyle w:val="ListParagraph"/>
        <w:numPr>
          <w:ilvl w:val="1"/>
          <w:numId w:val="26"/>
        </w:numPr>
        <w:rPr>
          <w:ins w:id="1428" w:author="Guest User" w:date="2023-02-09T07:32:00Z"/>
          <w:rFonts w:ascii="Times New Roman" w:eastAsia="Times New Roman" w:hAnsi="Times New Roman" w:cs="Times New Roman"/>
          <w:lang w:val="en-GB"/>
        </w:rPr>
        <w:pPrChange w:id="1429" w:author="Guest User" w:date="2023-02-09T07:32:00Z">
          <w:pPr/>
        </w:pPrChange>
      </w:pPr>
      <w:ins w:id="1430" w:author="Guest User" w:date="2023-02-09T07:32:00Z">
        <w:r w:rsidRPr="0ABC43A6">
          <w:rPr>
            <w:rFonts w:ascii="Times New Roman" w:eastAsia="Times New Roman" w:hAnsi="Times New Roman" w:cs="Times New Roman"/>
            <w:lang w:val="en-GB"/>
          </w:rPr>
          <w:t>Results of the Demo (stories approved, changes, …)</w:t>
        </w:r>
      </w:ins>
    </w:p>
    <w:p w14:paraId="73C4F675" w14:textId="77777777" w:rsidR="006E2949" w:rsidRDefault="006E2949">
      <w:pPr>
        <w:pStyle w:val="ListParagraph"/>
        <w:numPr>
          <w:ilvl w:val="1"/>
          <w:numId w:val="26"/>
        </w:numPr>
        <w:rPr>
          <w:ins w:id="1431" w:author="Guest User" w:date="2023-02-09T07:32:00Z"/>
          <w:rFonts w:ascii="Times New Roman" w:eastAsia="Times New Roman" w:hAnsi="Times New Roman" w:cs="Times New Roman"/>
          <w:lang w:val="en-GB"/>
        </w:rPr>
        <w:pPrChange w:id="1432" w:author="Guest User" w:date="2023-02-09T07:32:00Z">
          <w:pPr/>
        </w:pPrChange>
      </w:pPr>
      <w:ins w:id="1433" w:author="Guest User" w:date="2023-02-09T07:32:00Z">
        <w:r w:rsidRPr="0ABC43A6">
          <w:rPr>
            <w:rFonts w:ascii="Times New Roman" w:eastAsia="Times New Roman" w:hAnsi="Times New Roman" w:cs="Times New Roman"/>
            <w:lang w:val="en-GB"/>
          </w:rPr>
          <w:t>Results of the Retrospective (Table with four columns: things that went well, things that went bad, things to improve, and action item to improve the process in the next sprint)</w:t>
        </w:r>
      </w:ins>
    </w:p>
    <w:p w14:paraId="662FDE03" w14:textId="77777777" w:rsidR="006E2949" w:rsidRDefault="006E2949">
      <w:pPr>
        <w:pStyle w:val="ListParagraph"/>
        <w:numPr>
          <w:ilvl w:val="1"/>
          <w:numId w:val="26"/>
        </w:numPr>
        <w:rPr>
          <w:ins w:id="1434" w:author="Guest User" w:date="2023-02-09T07:32:00Z"/>
          <w:rFonts w:ascii="Times New Roman" w:eastAsia="Times New Roman" w:hAnsi="Times New Roman" w:cs="Times New Roman"/>
          <w:lang w:val="en-GB"/>
        </w:rPr>
        <w:pPrChange w:id="1435" w:author="Guest User" w:date="2023-02-09T07:32:00Z">
          <w:pPr/>
        </w:pPrChange>
      </w:pPr>
      <w:ins w:id="1436" w:author="Guest User" w:date="2023-02-09T07:32:00Z">
        <w:r w:rsidRPr="0ABC43A6">
          <w:rPr>
            <w:rFonts w:ascii="Times New Roman" w:eastAsia="Times New Roman" w:hAnsi="Times New Roman" w:cs="Times New Roman"/>
            <w:lang w:val="en-GB"/>
          </w:rPr>
          <w:t>Team velocity</w:t>
        </w:r>
      </w:ins>
    </w:p>
    <w:p w14:paraId="55650E80" w14:textId="77777777" w:rsidR="006E2949" w:rsidRDefault="006E2949">
      <w:pPr>
        <w:pStyle w:val="ListParagraph"/>
        <w:numPr>
          <w:ilvl w:val="1"/>
          <w:numId w:val="26"/>
        </w:numPr>
        <w:rPr>
          <w:ins w:id="1437" w:author="Guest User" w:date="2023-02-09T07:32:00Z"/>
          <w:rFonts w:ascii="Times New Roman" w:eastAsia="Times New Roman" w:hAnsi="Times New Roman" w:cs="Times New Roman"/>
          <w:lang w:val="en-GB"/>
        </w:rPr>
        <w:pPrChange w:id="1438" w:author="Guest User" w:date="2023-02-09T07:32:00Z">
          <w:pPr/>
        </w:pPrChange>
      </w:pPr>
      <w:ins w:id="1439" w:author="Guest User" w:date="2023-02-09T07:32:00Z">
        <w:r w:rsidRPr="0ABC43A6">
          <w:rPr>
            <w:rFonts w:ascii="Times New Roman" w:eastAsia="Times New Roman" w:hAnsi="Times New Roman" w:cs="Times New Roman"/>
            <w:lang w:val="en-GB"/>
          </w:rPr>
          <w:t xml:space="preserve">Sprint burndown chart </w:t>
        </w:r>
      </w:ins>
    </w:p>
    <w:p w14:paraId="20EA368B" w14:textId="77777777" w:rsidR="006E2949" w:rsidRDefault="006E2949">
      <w:pPr>
        <w:pStyle w:val="ListParagraph"/>
        <w:numPr>
          <w:ilvl w:val="0"/>
          <w:numId w:val="28"/>
        </w:numPr>
        <w:rPr>
          <w:ins w:id="1440" w:author="Guest User" w:date="2023-02-09T07:32:00Z"/>
          <w:rFonts w:ascii="Times New Roman" w:eastAsia="Times New Roman" w:hAnsi="Times New Roman" w:cs="Times New Roman"/>
          <w:lang w:val="en-GB"/>
        </w:rPr>
        <w:pPrChange w:id="1441" w:author="Guest User" w:date="2023-02-09T07:32:00Z">
          <w:pPr/>
        </w:pPrChange>
      </w:pPr>
      <w:ins w:id="1442" w:author="Guest User" w:date="2023-02-09T07:32:00Z">
        <w:r w:rsidRPr="0ABC43A6">
          <w:rPr>
            <w:rFonts w:ascii="Times New Roman" w:eastAsia="Times New Roman" w:hAnsi="Times New Roman" w:cs="Times New Roman"/>
            <w:lang w:val="en-GB"/>
          </w:rPr>
          <w:t>Final Project Burndown</w:t>
        </w:r>
      </w:ins>
    </w:p>
    <w:p w14:paraId="693CC2FE" w14:textId="543B3781" w:rsidR="000715EC" w:rsidRPr="000715EC" w:rsidRDefault="000715EC" w:rsidP="006E2949">
      <w:pPr>
        <w:tabs>
          <w:tab w:val="left" w:pos="1574"/>
        </w:tabs>
      </w:pPr>
    </w:p>
    <w:p w14:paraId="48588130" w14:textId="1F230CDA" w:rsidR="0ABC43A6" w:rsidRPr="006E2949" w:rsidRDefault="00AB31CC">
      <w:pPr>
        <w:spacing w:after="0" w:line="240" w:lineRule="auto"/>
        <w:rPr>
          <w:ins w:id="1443" w:author="Guest User" w:date="2023-02-09T07:32:00Z"/>
          <w:rFonts w:ascii="Times New Roman" w:eastAsiaTheme="majorEastAsia" w:hAnsi="Times New Roman" w:cs="Times New Roman"/>
          <w:b/>
          <w:bCs/>
          <w:sz w:val="28"/>
          <w:szCs w:val="28"/>
          <w:rPrChange w:id="1444" w:author="Guest User" w:date="2023-02-09T07:32:00Z">
            <w:rPr>
              <w:ins w:id="1445" w:author="Guest User" w:date="2023-02-09T07:32:00Z"/>
              <w:rFonts w:ascii="Times New Roman" w:eastAsiaTheme="majorEastAsia" w:hAnsi="Times New Roman" w:cs="Times New Roman"/>
              <w:b/>
              <w:bCs/>
              <w:sz w:val="36"/>
              <w:szCs w:val="36"/>
            </w:rPr>
          </w:rPrChange>
        </w:rPr>
        <w:pPrChange w:id="1446" w:author="Guest User" w:date="2023-02-09T07:32:00Z">
          <w:pPr>
            <w:pStyle w:val="Heading1"/>
            <w:keepNext/>
            <w:keepLines/>
            <w:widowControl/>
            <w:spacing w:before="360" w:after="240"/>
          </w:pPr>
        </w:pPrChange>
      </w:pPr>
      <w:r>
        <w:rPr>
          <w:rFonts w:ascii="Times New Roman" w:hAnsi="Times New Roman" w:cs="Times New Roman"/>
          <w:b/>
          <w:bCs/>
          <w:sz w:val="28"/>
          <w:szCs w:val="28"/>
        </w:rPr>
        <w:br w:type="page"/>
      </w:r>
    </w:p>
    <w:p w14:paraId="201B3AC3" w14:textId="178EEEBA" w:rsidR="00AB31CC" w:rsidRPr="004A2481" w:rsidRDefault="00AB31CC" w:rsidP="00AB31CC">
      <w:pPr>
        <w:pStyle w:val="Heading1"/>
        <w:keepNext/>
        <w:keepLines/>
        <w:widowControl/>
        <w:numPr>
          <w:ilvl w:val="0"/>
          <w:numId w:val="0"/>
        </w:numPr>
        <w:autoSpaceDE/>
        <w:autoSpaceDN/>
        <w:adjustRightInd/>
        <w:spacing w:before="360" w:after="240"/>
        <w:rPr>
          <w:rFonts w:asciiTheme="majorBidi" w:eastAsiaTheme="majorEastAsia" w:hAnsiTheme="majorBidi" w:cstheme="majorBidi"/>
          <w:b/>
          <w:bCs/>
          <w:sz w:val="36"/>
        </w:rPr>
      </w:pPr>
      <w:bookmarkStart w:id="1447" w:name="_Toc122976862"/>
      <w:bookmarkStart w:id="1448" w:name="_Toc129350616"/>
      <w:r w:rsidRPr="004A2481">
        <w:rPr>
          <w:rFonts w:asciiTheme="majorBidi" w:eastAsiaTheme="majorEastAsia" w:hAnsiTheme="majorBidi" w:cstheme="majorBidi"/>
          <w:b/>
          <w:bCs/>
          <w:sz w:val="36"/>
        </w:rPr>
        <w:t>References</w:t>
      </w:r>
      <w:bookmarkEnd w:id="1447"/>
      <w:bookmarkEnd w:id="1448"/>
    </w:p>
    <w:sdt>
      <w:sdtPr>
        <w:rPr>
          <w:rFonts w:ascii="Times New Roman" w:hAnsi="Times New Roman" w:cs="Times New Roman"/>
          <w:b/>
          <w:sz w:val="28"/>
          <w:szCs w:val="28"/>
        </w:rPr>
        <w:tag w:val="MENDELEY_BIBLIOGRAPHY"/>
        <w:id w:val="1020120574"/>
        <w:placeholder>
          <w:docPart w:val="27FFEEA5772B9C4A9A7BECF034A01DB1"/>
        </w:placeholder>
      </w:sdtPr>
      <w:sdtEndPr/>
      <w:sdtContent>
        <w:p w14:paraId="21EE4B2A" w14:textId="77777777" w:rsidR="0053281D" w:rsidRPr="004B0512" w:rsidRDefault="0053281D" w:rsidP="004B0512">
          <w:pPr>
            <w:autoSpaceDE w:val="0"/>
            <w:autoSpaceDN w:val="0"/>
            <w:ind w:left="-567" w:hanging="640"/>
            <w:divId w:val="511146559"/>
            <w:rPr>
              <w:rFonts w:ascii="Times New Roman" w:eastAsia="Times New Roman" w:hAnsi="Times New Roman" w:cs="Times New Roman"/>
              <w:sz w:val="24"/>
              <w:szCs w:val="24"/>
            </w:rPr>
          </w:pPr>
          <w:r w:rsidRPr="004B0512">
            <w:rPr>
              <w:rFonts w:ascii="Times New Roman" w:eastAsia="Times New Roman" w:hAnsi="Times New Roman" w:cs="Times New Roman"/>
            </w:rPr>
            <w:t>[1]</w:t>
          </w:r>
          <w:r w:rsidRPr="004B0512">
            <w:rPr>
              <w:rFonts w:ascii="Times New Roman" w:eastAsia="Times New Roman" w:hAnsi="Times New Roman" w:cs="Times New Roman"/>
            </w:rPr>
            <w:tab/>
            <w:t xml:space="preserve">T. S. da Silva, M. S. Silveira, F. Maurer, and F. F. Silveira, “The evolution of agile UXD,” </w:t>
          </w:r>
          <w:r w:rsidRPr="004B0512">
            <w:rPr>
              <w:rFonts w:ascii="Times New Roman" w:eastAsia="Times New Roman" w:hAnsi="Times New Roman" w:cs="Times New Roman"/>
              <w:i/>
              <w:iCs/>
            </w:rPr>
            <w:t xml:space="preserve">Inf </w:t>
          </w:r>
          <w:proofErr w:type="spellStart"/>
          <w:r w:rsidRPr="004B0512">
            <w:rPr>
              <w:rFonts w:ascii="Times New Roman" w:eastAsia="Times New Roman" w:hAnsi="Times New Roman" w:cs="Times New Roman"/>
              <w:i/>
              <w:iCs/>
            </w:rPr>
            <w:t>Softw</w:t>
          </w:r>
          <w:proofErr w:type="spellEnd"/>
          <w:r w:rsidRPr="004B0512">
            <w:rPr>
              <w:rFonts w:ascii="Times New Roman" w:eastAsia="Times New Roman" w:hAnsi="Times New Roman" w:cs="Times New Roman"/>
              <w:i/>
              <w:iCs/>
            </w:rPr>
            <w:t xml:space="preserve"> Technol</w:t>
          </w:r>
          <w:r w:rsidRPr="004B0512">
            <w:rPr>
              <w:rFonts w:ascii="Times New Roman" w:eastAsia="Times New Roman" w:hAnsi="Times New Roman" w:cs="Times New Roman"/>
            </w:rPr>
            <w:t xml:space="preserve">, vol. 102, pp. 1–5, 2018,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10.1016/j.infsof.2018.04.008.</w:t>
          </w:r>
        </w:p>
        <w:p w14:paraId="4DC6435A" w14:textId="77777777" w:rsidR="0053281D" w:rsidRPr="004B0512" w:rsidRDefault="0053281D" w:rsidP="004B0512">
          <w:pPr>
            <w:autoSpaceDE w:val="0"/>
            <w:autoSpaceDN w:val="0"/>
            <w:ind w:left="-567" w:hanging="640"/>
            <w:divId w:val="1564103844"/>
            <w:rPr>
              <w:rFonts w:ascii="Times New Roman" w:eastAsia="Times New Roman" w:hAnsi="Times New Roman" w:cs="Times New Roman"/>
            </w:rPr>
          </w:pPr>
          <w:r w:rsidRPr="004B0512">
            <w:rPr>
              <w:rFonts w:ascii="Times New Roman" w:eastAsia="Times New Roman" w:hAnsi="Times New Roman" w:cs="Times New Roman"/>
            </w:rPr>
            <w:t>[2]</w:t>
          </w:r>
          <w:r w:rsidRPr="004B0512">
            <w:rPr>
              <w:rFonts w:ascii="Times New Roman" w:eastAsia="Times New Roman" w:hAnsi="Times New Roman" w:cs="Times New Roman"/>
            </w:rPr>
            <w:tab/>
            <w:t xml:space="preserve">T. S. da Silva, F. F. Silveira, M. S. Silveira, T. Hellmann, and F. Maurer, “A systematic mapping on agile UCD across the major agile and HCI conferences,” </w:t>
          </w:r>
          <w:r w:rsidRPr="004B0512">
            <w:rPr>
              <w:rFonts w:ascii="Times New Roman" w:eastAsia="Times New Roman" w:hAnsi="Times New Roman" w:cs="Times New Roman"/>
              <w:i/>
              <w:iCs/>
            </w:rPr>
            <w:t>Lecture Notes in Computer Science (including subseries Lecture Notes in Artificial Intelligence and Lecture Notes in Bioinformatics)</w:t>
          </w:r>
          <w:r w:rsidRPr="004B0512">
            <w:rPr>
              <w:rFonts w:ascii="Times New Roman" w:eastAsia="Times New Roman" w:hAnsi="Times New Roman" w:cs="Times New Roman"/>
            </w:rPr>
            <w:t xml:space="preserve">, vol. 9159, pp. 86–100, 2015,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10.1007/978-3-319-21413-9_7/COVER.</w:t>
          </w:r>
        </w:p>
        <w:p w14:paraId="4A12BD45" w14:textId="77777777" w:rsidR="0053281D" w:rsidRPr="004B0512" w:rsidRDefault="0053281D" w:rsidP="004B0512">
          <w:pPr>
            <w:autoSpaceDE w:val="0"/>
            <w:autoSpaceDN w:val="0"/>
            <w:ind w:left="-567" w:hanging="640"/>
            <w:divId w:val="695735102"/>
            <w:rPr>
              <w:rFonts w:ascii="Times New Roman" w:eastAsia="Times New Roman" w:hAnsi="Times New Roman" w:cs="Times New Roman"/>
            </w:rPr>
          </w:pPr>
          <w:r w:rsidRPr="004B0512">
            <w:rPr>
              <w:rFonts w:ascii="Times New Roman" w:eastAsia="Times New Roman" w:hAnsi="Times New Roman" w:cs="Times New Roman"/>
            </w:rPr>
            <w:t>[3]</w:t>
          </w:r>
          <w:r w:rsidRPr="004B0512">
            <w:rPr>
              <w:rFonts w:ascii="Times New Roman" w:eastAsia="Times New Roman" w:hAnsi="Times New Roman" w:cs="Times New Roman"/>
            </w:rPr>
            <w:tab/>
            <w:t xml:space="preserve">J. </w:t>
          </w:r>
          <w:proofErr w:type="spellStart"/>
          <w:r w:rsidRPr="004B0512">
            <w:rPr>
              <w:rFonts w:ascii="Times New Roman" w:eastAsia="Times New Roman" w:hAnsi="Times New Roman" w:cs="Times New Roman"/>
            </w:rPr>
            <w:t>Choma</w:t>
          </w:r>
          <w:proofErr w:type="spellEnd"/>
          <w:r w:rsidRPr="004B0512">
            <w:rPr>
              <w:rFonts w:ascii="Times New Roman" w:eastAsia="Times New Roman" w:hAnsi="Times New Roman" w:cs="Times New Roman"/>
            </w:rPr>
            <w:t xml:space="preserve">, E. M. Guerra, A. Alvaro, R. Pereira, and L. </w:t>
          </w:r>
          <w:proofErr w:type="spellStart"/>
          <w:r w:rsidRPr="004B0512">
            <w:rPr>
              <w:rFonts w:ascii="Times New Roman" w:eastAsia="Times New Roman" w:hAnsi="Times New Roman" w:cs="Times New Roman"/>
            </w:rPr>
            <w:t>Zaina</w:t>
          </w:r>
          <w:proofErr w:type="spellEnd"/>
          <w:r w:rsidRPr="004B0512">
            <w:rPr>
              <w:rFonts w:ascii="Times New Roman" w:eastAsia="Times New Roman" w:hAnsi="Times New Roman" w:cs="Times New Roman"/>
            </w:rPr>
            <w:t xml:space="preserve">, “Influences of UX factors in the Agile UX context of software startups,” </w:t>
          </w:r>
          <w:r w:rsidRPr="004B0512">
            <w:rPr>
              <w:rFonts w:ascii="Times New Roman" w:eastAsia="Times New Roman" w:hAnsi="Times New Roman" w:cs="Times New Roman"/>
              <w:i/>
              <w:iCs/>
            </w:rPr>
            <w:t xml:space="preserve">Inf </w:t>
          </w:r>
          <w:proofErr w:type="spellStart"/>
          <w:r w:rsidRPr="004B0512">
            <w:rPr>
              <w:rFonts w:ascii="Times New Roman" w:eastAsia="Times New Roman" w:hAnsi="Times New Roman" w:cs="Times New Roman"/>
              <w:i/>
              <w:iCs/>
            </w:rPr>
            <w:t>Softw</w:t>
          </w:r>
          <w:proofErr w:type="spellEnd"/>
          <w:r w:rsidRPr="004B0512">
            <w:rPr>
              <w:rFonts w:ascii="Times New Roman" w:eastAsia="Times New Roman" w:hAnsi="Times New Roman" w:cs="Times New Roman"/>
              <w:i/>
              <w:iCs/>
            </w:rPr>
            <w:t xml:space="preserve"> Technol</w:t>
          </w:r>
          <w:r w:rsidRPr="004B0512">
            <w:rPr>
              <w:rFonts w:ascii="Times New Roman" w:eastAsia="Times New Roman" w:hAnsi="Times New Roman" w:cs="Times New Roman"/>
            </w:rPr>
            <w:t xml:space="preserve">, vol. 152, p. 107041, Dec. 2022,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10.1016/J.INFSOF.2022.107041.</w:t>
          </w:r>
        </w:p>
        <w:p w14:paraId="4BF3D748" w14:textId="77777777" w:rsidR="0053281D" w:rsidRPr="004B0512" w:rsidRDefault="0053281D" w:rsidP="004B0512">
          <w:pPr>
            <w:autoSpaceDE w:val="0"/>
            <w:autoSpaceDN w:val="0"/>
            <w:ind w:left="-567" w:hanging="640"/>
            <w:divId w:val="1049919219"/>
            <w:rPr>
              <w:rFonts w:ascii="Times New Roman" w:eastAsia="Times New Roman" w:hAnsi="Times New Roman" w:cs="Times New Roman"/>
            </w:rPr>
          </w:pPr>
          <w:r w:rsidRPr="004B0512">
            <w:rPr>
              <w:rFonts w:ascii="Times New Roman" w:eastAsia="Times New Roman" w:hAnsi="Times New Roman" w:cs="Times New Roman"/>
            </w:rPr>
            <w:t>[4]</w:t>
          </w:r>
          <w:r w:rsidRPr="004B0512">
            <w:rPr>
              <w:rFonts w:ascii="Times New Roman" w:eastAsia="Times New Roman" w:hAnsi="Times New Roman" w:cs="Times New Roman"/>
            </w:rPr>
            <w:tab/>
            <w:t xml:space="preserve">M. M. </w:t>
          </w:r>
          <w:proofErr w:type="spellStart"/>
          <w:r w:rsidRPr="004B0512">
            <w:rPr>
              <w:rFonts w:ascii="Times New Roman" w:eastAsia="Times New Roman" w:hAnsi="Times New Roman" w:cs="Times New Roman"/>
            </w:rPr>
            <w:t>Alhammad</w:t>
          </w:r>
          <w:proofErr w:type="spellEnd"/>
          <w:r w:rsidRPr="004B0512">
            <w:rPr>
              <w:rFonts w:ascii="Times New Roman" w:eastAsia="Times New Roman" w:hAnsi="Times New Roman" w:cs="Times New Roman"/>
            </w:rPr>
            <w:t>, “A Gamified Framework to Integrate User Experience into Agile Software Development Process,” 2020. [Online]. Available: https://oa.upm.es/66064/</w:t>
          </w:r>
        </w:p>
        <w:p w14:paraId="6496CF7A" w14:textId="77777777" w:rsidR="0053281D" w:rsidRPr="004B0512" w:rsidRDefault="0053281D" w:rsidP="004B0512">
          <w:pPr>
            <w:autoSpaceDE w:val="0"/>
            <w:autoSpaceDN w:val="0"/>
            <w:ind w:left="-567" w:hanging="640"/>
            <w:divId w:val="1304657494"/>
            <w:rPr>
              <w:rFonts w:ascii="Times New Roman" w:eastAsia="Times New Roman" w:hAnsi="Times New Roman" w:cs="Times New Roman"/>
            </w:rPr>
          </w:pPr>
          <w:r w:rsidRPr="004B0512">
            <w:rPr>
              <w:rFonts w:ascii="Times New Roman" w:eastAsia="Times New Roman" w:hAnsi="Times New Roman" w:cs="Times New Roman"/>
            </w:rPr>
            <w:t>[5]</w:t>
          </w:r>
          <w:r w:rsidRPr="004B0512">
            <w:rPr>
              <w:rFonts w:ascii="Times New Roman" w:eastAsia="Times New Roman" w:hAnsi="Times New Roman" w:cs="Times New Roman"/>
            </w:rPr>
            <w:tab/>
            <w:t xml:space="preserve">A. </w:t>
          </w:r>
          <w:proofErr w:type="spellStart"/>
          <w:r w:rsidRPr="004B0512">
            <w:rPr>
              <w:rFonts w:ascii="Times New Roman" w:eastAsia="Times New Roman" w:hAnsi="Times New Roman" w:cs="Times New Roman"/>
            </w:rPr>
            <w:t>Ananjeva</w:t>
          </w:r>
          <w:proofErr w:type="spellEnd"/>
          <w:r w:rsidRPr="004B0512">
            <w:rPr>
              <w:rFonts w:ascii="Times New Roman" w:eastAsia="Times New Roman" w:hAnsi="Times New Roman" w:cs="Times New Roman"/>
            </w:rPr>
            <w:t xml:space="preserve">, J. S. Persson, and A. </w:t>
          </w:r>
          <w:proofErr w:type="spellStart"/>
          <w:r w:rsidRPr="004B0512">
            <w:rPr>
              <w:rFonts w:ascii="Times New Roman" w:eastAsia="Times New Roman" w:hAnsi="Times New Roman" w:cs="Times New Roman"/>
            </w:rPr>
            <w:t>Bruun</w:t>
          </w:r>
          <w:proofErr w:type="spellEnd"/>
          <w:r w:rsidRPr="004B0512">
            <w:rPr>
              <w:rFonts w:ascii="Times New Roman" w:eastAsia="Times New Roman" w:hAnsi="Times New Roman" w:cs="Times New Roman"/>
            </w:rPr>
            <w:t xml:space="preserve">, “Integrating UX work with agile development through user stories: An action research study in a small software company,” </w:t>
          </w:r>
          <w:r w:rsidRPr="004B0512">
            <w:rPr>
              <w:rFonts w:ascii="Times New Roman" w:eastAsia="Times New Roman" w:hAnsi="Times New Roman" w:cs="Times New Roman"/>
              <w:i/>
              <w:iCs/>
            </w:rPr>
            <w:t>Journal of Systems and Software</w:t>
          </w:r>
          <w:r w:rsidRPr="004B0512">
            <w:rPr>
              <w:rFonts w:ascii="Times New Roman" w:eastAsia="Times New Roman" w:hAnsi="Times New Roman" w:cs="Times New Roman"/>
            </w:rPr>
            <w:t xml:space="preserve">, vol. 170, 2020,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10.1016/j.jss.2020.110785.</w:t>
          </w:r>
        </w:p>
        <w:p w14:paraId="08A271DC" w14:textId="77777777" w:rsidR="0053281D" w:rsidRPr="004B0512" w:rsidRDefault="0053281D" w:rsidP="004B0512">
          <w:pPr>
            <w:autoSpaceDE w:val="0"/>
            <w:autoSpaceDN w:val="0"/>
            <w:ind w:left="-567" w:hanging="640"/>
            <w:divId w:val="1286473505"/>
            <w:rPr>
              <w:rFonts w:ascii="Times New Roman" w:eastAsia="Times New Roman" w:hAnsi="Times New Roman" w:cs="Times New Roman"/>
            </w:rPr>
          </w:pPr>
          <w:r w:rsidRPr="004B0512">
            <w:rPr>
              <w:rFonts w:ascii="Times New Roman" w:eastAsia="Times New Roman" w:hAnsi="Times New Roman" w:cs="Times New Roman"/>
            </w:rPr>
            <w:t>[6]</w:t>
          </w:r>
          <w:r w:rsidRPr="004B0512">
            <w:rPr>
              <w:rFonts w:ascii="Times New Roman" w:eastAsia="Times New Roman" w:hAnsi="Times New Roman" w:cs="Times New Roman"/>
            </w:rPr>
            <w:tab/>
            <w:t xml:space="preserve">K. Curcio, R. Santana, S. </w:t>
          </w:r>
          <w:proofErr w:type="spellStart"/>
          <w:r w:rsidRPr="004B0512">
            <w:rPr>
              <w:rFonts w:ascii="Times New Roman" w:eastAsia="Times New Roman" w:hAnsi="Times New Roman" w:cs="Times New Roman"/>
            </w:rPr>
            <w:t>Reinehr</w:t>
          </w:r>
          <w:proofErr w:type="spellEnd"/>
          <w:r w:rsidRPr="004B0512">
            <w:rPr>
              <w:rFonts w:ascii="Times New Roman" w:eastAsia="Times New Roman" w:hAnsi="Times New Roman" w:cs="Times New Roman"/>
            </w:rPr>
            <w:t xml:space="preserve">, and A. </w:t>
          </w:r>
          <w:proofErr w:type="spellStart"/>
          <w:r w:rsidRPr="004B0512">
            <w:rPr>
              <w:rFonts w:ascii="Times New Roman" w:eastAsia="Times New Roman" w:hAnsi="Times New Roman" w:cs="Times New Roman"/>
            </w:rPr>
            <w:t>Malucelli</w:t>
          </w:r>
          <w:proofErr w:type="spellEnd"/>
          <w:r w:rsidRPr="004B0512">
            <w:rPr>
              <w:rFonts w:ascii="Times New Roman" w:eastAsia="Times New Roman" w:hAnsi="Times New Roman" w:cs="Times New Roman"/>
            </w:rPr>
            <w:t xml:space="preserve">, “Usability in agile software development: A tertiary study,” </w:t>
          </w:r>
          <w:proofErr w:type="spellStart"/>
          <w:r w:rsidRPr="004B0512">
            <w:rPr>
              <w:rFonts w:ascii="Times New Roman" w:eastAsia="Times New Roman" w:hAnsi="Times New Roman" w:cs="Times New Roman"/>
              <w:i/>
              <w:iCs/>
            </w:rPr>
            <w:t>Comput</w:t>
          </w:r>
          <w:proofErr w:type="spellEnd"/>
          <w:r w:rsidRPr="004B0512">
            <w:rPr>
              <w:rFonts w:ascii="Times New Roman" w:eastAsia="Times New Roman" w:hAnsi="Times New Roman" w:cs="Times New Roman"/>
              <w:i/>
              <w:iCs/>
            </w:rPr>
            <w:t xml:space="preserve"> Stand Interfaces</w:t>
          </w:r>
          <w:r w:rsidRPr="004B0512">
            <w:rPr>
              <w:rFonts w:ascii="Times New Roman" w:eastAsia="Times New Roman" w:hAnsi="Times New Roman" w:cs="Times New Roman"/>
            </w:rPr>
            <w:t xml:space="preserve">, vol. 64, pp. 61–77, 2019,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10.1016/j.csi.2018.12.003.</w:t>
          </w:r>
        </w:p>
        <w:p w14:paraId="5AF6C609" w14:textId="77777777" w:rsidR="0053281D" w:rsidRPr="004B0512" w:rsidRDefault="0053281D" w:rsidP="004B0512">
          <w:pPr>
            <w:autoSpaceDE w:val="0"/>
            <w:autoSpaceDN w:val="0"/>
            <w:ind w:left="-567" w:hanging="640"/>
            <w:divId w:val="266893682"/>
            <w:rPr>
              <w:rFonts w:ascii="Times New Roman" w:eastAsia="Times New Roman" w:hAnsi="Times New Roman" w:cs="Times New Roman"/>
            </w:rPr>
          </w:pPr>
          <w:r w:rsidRPr="004B0512">
            <w:rPr>
              <w:rFonts w:ascii="Times New Roman" w:eastAsia="Times New Roman" w:hAnsi="Times New Roman" w:cs="Times New Roman"/>
            </w:rPr>
            <w:t>[7]</w:t>
          </w:r>
          <w:r w:rsidRPr="004B0512">
            <w:rPr>
              <w:rFonts w:ascii="Times New Roman" w:eastAsia="Times New Roman" w:hAnsi="Times New Roman" w:cs="Times New Roman"/>
            </w:rPr>
            <w:tab/>
            <w:t xml:space="preserve">L. Caballero, A. M. Moreno, and A. </w:t>
          </w:r>
          <w:proofErr w:type="spellStart"/>
          <w:r w:rsidRPr="004B0512">
            <w:rPr>
              <w:rFonts w:ascii="Times New Roman" w:eastAsia="Times New Roman" w:hAnsi="Times New Roman" w:cs="Times New Roman"/>
            </w:rPr>
            <w:t>Seffah</w:t>
          </w:r>
          <w:proofErr w:type="spellEnd"/>
          <w:r w:rsidRPr="004B0512">
            <w:rPr>
              <w:rFonts w:ascii="Times New Roman" w:eastAsia="Times New Roman" w:hAnsi="Times New Roman" w:cs="Times New Roman"/>
            </w:rPr>
            <w:t xml:space="preserve">, “How Agile Developers Integrate User-Centered Design into Their Processes: A Literature Review,” </w:t>
          </w:r>
          <w:r w:rsidRPr="004B0512">
            <w:rPr>
              <w:rFonts w:ascii="Times New Roman" w:eastAsia="Times New Roman" w:hAnsi="Times New Roman" w:cs="Times New Roman"/>
              <w:i/>
              <w:iCs/>
            </w:rPr>
            <w:t>International Journal of Software Engineering and Knowledge Engineering</w:t>
          </w:r>
          <w:r w:rsidRPr="004B0512">
            <w:rPr>
              <w:rFonts w:ascii="Times New Roman" w:eastAsia="Times New Roman" w:hAnsi="Times New Roman" w:cs="Times New Roman"/>
            </w:rPr>
            <w:t xml:space="preserve">, vol. 26, no. 8, pp. 1175–1201, 2016,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10.1142/S0218194016500418.</w:t>
          </w:r>
        </w:p>
        <w:p w14:paraId="48181B30" w14:textId="77777777" w:rsidR="0053281D" w:rsidRPr="004B0512" w:rsidRDefault="0053281D" w:rsidP="004B0512">
          <w:pPr>
            <w:autoSpaceDE w:val="0"/>
            <w:autoSpaceDN w:val="0"/>
            <w:ind w:left="-567" w:hanging="640"/>
            <w:divId w:val="950548331"/>
            <w:rPr>
              <w:rFonts w:ascii="Times New Roman" w:eastAsia="Times New Roman" w:hAnsi="Times New Roman" w:cs="Times New Roman"/>
            </w:rPr>
          </w:pPr>
          <w:r w:rsidRPr="004B0512">
            <w:rPr>
              <w:rFonts w:ascii="Times New Roman" w:eastAsia="Times New Roman" w:hAnsi="Times New Roman" w:cs="Times New Roman"/>
            </w:rPr>
            <w:t>[8]</w:t>
          </w:r>
          <w:r w:rsidRPr="004B0512">
            <w:rPr>
              <w:rFonts w:ascii="Times New Roman" w:eastAsia="Times New Roman" w:hAnsi="Times New Roman" w:cs="Times New Roman"/>
            </w:rPr>
            <w:tab/>
            <w:t xml:space="preserve">Å. </w:t>
          </w:r>
          <w:proofErr w:type="spellStart"/>
          <w:r w:rsidRPr="004B0512">
            <w:rPr>
              <w:rFonts w:ascii="Times New Roman" w:eastAsia="Times New Roman" w:hAnsi="Times New Roman" w:cs="Times New Roman"/>
            </w:rPr>
            <w:t>Cajander</w:t>
          </w:r>
          <w:proofErr w:type="spellEnd"/>
          <w:r w:rsidRPr="004B0512">
            <w:rPr>
              <w:rFonts w:ascii="Times New Roman" w:eastAsia="Times New Roman" w:hAnsi="Times New Roman" w:cs="Times New Roman"/>
            </w:rPr>
            <w:t xml:space="preserve">, M. </w:t>
          </w:r>
          <w:proofErr w:type="spellStart"/>
          <w:r w:rsidRPr="004B0512">
            <w:rPr>
              <w:rFonts w:ascii="Times New Roman" w:eastAsia="Times New Roman" w:hAnsi="Times New Roman" w:cs="Times New Roman"/>
            </w:rPr>
            <w:t>Larusdottir</w:t>
          </w:r>
          <w:proofErr w:type="spellEnd"/>
          <w:r w:rsidRPr="004B0512">
            <w:rPr>
              <w:rFonts w:ascii="Times New Roman" w:eastAsia="Times New Roman" w:hAnsi="Times New Roman" w:cs="Times New Roman"/>
            </w:rPr>
            <w:t xml:space="preserve">, and J. L. Geiser, “UX professionals’ learning and usage of UX methods in agile,” </w:t>
          </w:r>
          <w:r w:rsidRPr="004B0512">
            <w:rPr>
              <w:rFonts w:ascii="Times New Roman" w:eastAsia="Times New Roman" w:hAnsi="Times New Roman" w:cs="Times New Roman"/>
              <w:i/>
              <w:iCs/>
            </w:rPr>
            <w:t xml:space="preserve">Inf </w:t>
          </w:r>
          <w:proofErr w:type="spellStart"/>
          <w:r w:rsidRPr="004B0512">
            <w:rPr>
              <w:rFonts w:ascii="Times New Roman" w:eastAsia="Times New Roman" w:hAnsi="Times New Roman" w:cs="Times New Roman"/>
              <w:i/>
              <w:iCs/>
            </w:rPr>
            <w:t>Softw</w:t>
          </w:r>
          <w:proofErr w:type="spellEnd"/>
          <w:r w:rsidRPr="004B0512">
            <w:rPr>
              <w:rFonts w:ascii="Times New Roman" w:eastAsia="Times New Roman" w:hAnsi="Times New Roman" w:cs="Times New Roman"/>
              <w:i/>
              <w:iCs/>
            </w:rPr>
            <w:t xml:space="preserve"> Technol</w:t>
          </w:r>
          <w:r w:rsidRPr="004B0512">
            <w:rPr>
              <w:rFonts w:ascii="Times New Roman" w:eastAsia="Times New Roman" w:hAnsi="Times New Roman" w:cs="Times New Roman"/>
            </w:rPr>
            <w:t>, vol. 151, p. 107005, 2022.</w:t>
          </w:r>
        </w:p>
        <w:p w14:paraId="5FD7EB0F" w14:textId="77777777" w:rsidR="0053281D" w:rsidRPr="004B0512" w:rsidRDefault="0053281D" w:rsidP="004B0512">
          <w:pPr>
            <w:autoSpaceDE w:val="0"/>
            <w:autoSpaceDN w:val="0"/>
            <w:ind w:left="-567" w:hanging="640"/>
            <w:divId w:val="276176984"/>
            <w:rPr>
              <w:rFonts w:ascii="Times New Roman" w:eastAsia="Times New Roman" w:hAnsi="Times New Roman" w:cs="Times New Roman"/>
            </w:rPr>
          </w:pPr>
          <w:r w:rsidRPr="004B0512">
            <w:rPr>
              <w:rFonts w:ascii="Times New Roman" w:eastAsia="Times New Roman" w:hAnsi="Times New Roman" w:cs="Times New Roman"/>
            </w:rPr>
            <w:t>[9]</w:t>
          </w:r>
          <w:r w:rsidRPr="004B0512">
            <w:rPr>
              <w:rFonts w:ascii="Times New Roman" w:eastAsia="Times New Roman" w:hAnsi="Times New Roman" w:cs="Times New Roman"/>
            </w:rPr>
            <w:tab/>
            <w:t xml:space="preserve">N. Pillay and J. Wing, “Agile UX: Integrating good UX development practices in Agile,” in </w:t>
          </w:r>
          <w:r w:rsidRPr="004B0512">
            <w:rPr>
              <w:rFonts w:ascii="Times New Roman" w:eastAsia="Times New Roman" w:hAnsi="Times New Roman" w:cs="Times New Roman"/>
              <w:i/>
              <w:iCs/>
            </w:rPr>
            <w:t>2019 Conference on Information Communications Technology and Society (ICTAS)</w:t>
          </w:r>
          <w:r w:rsidRPr="004B0512">
            <w:rPr>
              <w:rFonts w:ascii="Times New Roman" w:eastAsia="Times New Roman" w:hAnsi="Times New Roman" w:cs="Times New Roman"/>
            </w:rPr>
            <w:t xml:space="preserve">, 2019, pp. 1–6.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10.1109/ICTAS.2019.8703607.</w:t>
          </w:r>
        </w:p>
        <w:p w14:paraId="79618A7E" w14:textId="77777777" w:rsidR="0053281D" w:rsidRPr="004B0512" w:rsidRDefault="0053281D" w:rsidP="004B0512">
          <w:pPr>
            <w:autoSpaceDE w:val="0"/>
            <w:autoSpaceDN w:val="0"/>
            <w:ind w:left="-567" w:hanging="640"/>
            <w:divId w:val="1527400735"/>
            <w:rPr>
              <w:rFonts w:ascii="Times New Roman" w:eastAsia="Times New Roman" w:hAnsi="Times New Roman" w:cs="Times New Roman"/>
            </w:rPr>
          </w:pPr>
          <w:r w:rsidRPr="004B0512">
            <w:rPr>
              <w:rFonts w:ascii="Times New Roman" w:eastAsia="Times New Roman" w:hAnsi="Times New Roman" w:cs="Times New Roman"/>
            </w:rPr>
            <w:t>[10]</w:t>
          </w:r>
          <w:r w:rsidRPr="004B0512">
            <w:rPr>
              <w:rFonts w:ascii="Times New Roman" w:eastAsia="Times New Roman" w:hAnsi="Times New Roman" w:cs="Times New Roman"/>
            </w:rPr>
            <w:tab/>
            <w:t xml:space="preserve">A. P. O. </w:t>
          </w:r>
          <w:proofErr w:type="spellStart"/>
          <w:r w:rsidRPr="004B0512">
            <w:rPr>
              <w:rFonts w:ascii="Times New Roman" w:eastAsia="Times New Roman" w:hAnsi="Times New Roman" w:cs="Times New Roman"/>
            </w:rPr>
            <w:t>Bertholdo</w:t>
          </w:r>
          <w:proofErr w:type="spellEnd"/>
          <w:r w:rsidRPr="004B0512">
            <w:rPr>
              <w:rFonts w:ascii="Times New Roman" w:eastAsia="Times New Roman" w:hAnsi="Times New Roman" w:cs="Times New Roman"/>
            </w:rPr>
            <w:t xml:space="preserve">, F. Kon, and M. A. </w:t>
          </w:r>
          <w:proofErr w:type="spellStart"/>
          <w:r w:rsidRPr="004B0512">
            <w:rPr>
              <w:rFonts w:ascii="Times New Roman" w:eastAsia="Times New Roman" w:hAnsi="Times New Roman" w:cs="Times New Roman"/>
            </w:rPr>
            <w:t>Gerosa</w:t>
          </w:r>
          <w:proofErr w:type="spellEnd"/>
          <w:r w:rsidRPr="004B0512">
            <w:rPr>
              <w:rFonts w:ascii="Times New Roman" w:eastAsia="Times New Roman" w:hAnsi="Times New Roman" w:cs="Times New Roman"/>
            </w:rPr>
            <w:t xml:space="preserve">, “Agile usability patterns for user-centered design final stages,” </w:t>
          </w:r>
          <w:r w:rsidRPr="004B0512">
            <w:rPr>
              <w:rFonts w:ascii="Times New Roman" w:eastAsia="Times New Roman" w:hAnsi="Times New Roman" w:cs="Times New Roman"/>
              <w:i/>
              <w:iCs/>
            </w:rPr>
            <w:t>18th International Conference on Human-Computer Interaction, HCI International 2016</w:t>
          </w:r>
          <w:r w:rsidRPr="004B0512">
            <w:rPr>
              <w:rFonts w:ascii="Times New Roman" w:eastAsia="Times New Roman" w:hAnsi="Times New Roman" w:cs="Times New Roman"/>
            </w:rPr>
            <w:t xml:space="preserve">, vol. 9731. Springer Verlag, Department of Computer Science, University of São Paulo, São Paulo, Brazil, pp. 433–444, 2016.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10.1007/978-3-319-39510-4_40.</w:t>
          </w:r>
        </w:p>
        <w:p w14:paraId="2E0B0121" w14:textId="77777777" w:rsidR="0053281D" w:rsidRPr="004B0512" w:rsidRDefault="0053281D" w:rsidP="004B0512">
          <w:pPr>
            <w:autoSpaceDE w:val="0"/>
            <w:autoSpaceDN w:val="0"/>
            <w:ind w:left="-567" w:hanging="640"/>
            <w:divId w:val="918519086"/>
            <w:rPr>
              <w:rFonts w:ascii="Times New Roman" w:eastAsia="Times New Roman" w:hAnsi="Times New Roman" w:cs="Times New Roman"/>
            </w:rPr>
          </w:pPr>
          <w:r w:rsidRPr="004B0512">
            <w:rPr>
              <w:rFonts w:ascii="Times New Roman" w:eastAsia="Times New Roman" w:hAnsi="Times New Roman" w:cs="Times New Roman"/>
            </w:rPr>
            <w:t>[11]</w:t>
          </w:r>
          <w:r w:rsidRPr="004B0512">
            <w:rPr>
              <w:rFonts w:ascii="Times New Roman" w:eastAsia="Times New Roman" w:hAnsi="Times New Roman" w:cs="Times New Roman"/>
            </w:rPr>
            <w:tab/>
            <w:t xml:space="preserve">D. Lang, S. Spies, S. </w:t>
          </w:r>
          <w:proofErr w:type="spellStart"/>
          <w:r w:rsidRPr="004B0512">
            <w:rPr>
              <w:rFonts w:ascii="Times New Roman" w:eastAsia="Times New Roman" w:hAnsi="Times New Roman" w:cs="Times New Roman"/>
            </w:rPr>
            <w:t>Trieflinger</w:t>
          </w:r>
          <w:proofErr w:type="spellEnd"/>
          <w:r w:rsidRPr="004B0512">
            <w:rPr>
              <w:rFonts w:ascii="Times New Roman" w:eastAsia="Times New Roman" w:hAnsi="Times New Roman" w:cs="Times New Roman"/>
            </w:rPr>
            <w:t xml:space="preserve">, and J. </w:t>
          </w:r>
          <w:proofErr w:type="spellStart"/>
          <w:r w:rsidRPr="004B0512">
            <w:rPr>
              <w:rFonts w:ascii="Times New Roman" w:eastAsia="Times New Roman" w:hAnsi="Times New Roman" w:cs="Times New Roman"/>
            </w:rPr>
            <w:t>Münch</w:t>
          </w:r>
          <w:proofErr w:type="spellEnd"/>
          <w:r w:rsidRPr="004B0512">
            <w:rPr>
              <w:rFonts w:ascii="Times New Roman" w:eastAsia="Times New Roman" w:hAnsi="Times New Roman" w:cs="Times New Roman"/>
            </w:rPr>
            <w:t xml:space="preserve">, “Tailored design thinking approach-a shortcut for agile teams,” in </w:t>
          </w:r>
          <w:r w:rsidRPr="004B0512">
            <w:rPr>
              <w:rFonts w:ascii="Times New Roman" w:eastAsia="Times New Roman" w:hAnsi="Times New Roman" w:cs="Times New Roman"/>
              <w:i/>
              <w:iCs/>
            </w:rPr>
            <w:t>International Conference on Software Business</w:t>
          </w:r>
          <w:r w:rsidRPr="004B0512">
            <w:rPr>
              <w:rFonts w:ascii="Times New Roman" w:eastAsia="Times New Roman" w:hAnsi="Times New Roman" w:cs="Times New Roman"/>
            </w:rPr>
            <w:t>, 2021, pp. 37–49.</w:t>
          </w:r>
        </w:p>
        <w:p w14:paraId="7737247A" w14:textId="77777777" w:rsidR="0053281D" w:rsidRPr="004B0512" w:rsidRDefault="0053281D" w:rsidP="004B0512">
          <w:pPr>
            <w:autoSpaceDE w:val="0"/>
            <w:autoSpaceDN w:val="0"/>
            <w:ind w:left="-567" w:hanging="640"/>
            <w:divId w:val="1964343019"/>
            <w:rPr>
              <w:rFonts w:ascii="Times New Roman" w:eastAsia="Times New Roman" w:hAnsi="Times New Roman" w:cs="Times New Roman"/>
            </w:rPr>
          </w:pPr>
          <w:r w:rsidRPr="004B0512">
            <w:rPr>
              <w:rFonts w:ascii="Times New Roman" w:eastAsia="Times New Roman" w:hAnsi="Times New Roman" w:cs="Times New Roman"/>
            </w:rPr>
            <w:t>[12]</w:t>
          </w:r>
          <w:r w:rsidRPr="004B0512">
            <w:rPr>
              <w:rFonts w:ascii="Times New Roman" w:eastAsia="Times New Roman" w:hAnsi="Times New Roman" w:cs="Times New Roman"/>
            </w:rPr>
            <w:tab/>
            <w:t xml:space="preserve">Å. </w:t>
          </w:r>
          <w:proofErr w:type="spellStart"/>
          <w:r w:rsidRPr="004B0512">
            <w:rPr>
              <w:rFonts w:ascii="Times New Roman" w:eastAsia="Times New Roman" w:hAnsi="Times New Roman" w:cs="Times New Roman"/>
            </w:rPr>
            <w:t>Cajander</w:t>
          </w:r>
          <w:proofErr w:type="spellEnd"/>
          <w:r w:rsidRPr="004B0512">
            <w:rPr>
              <w:rFonts w:ascii="Times New Roman" w:eastAsia="Times New Roman" w:hAnsi="Times New Roman" w:cs="Times New Roman"/>
            </w:rPr>
            <w:t xml:space="preserve">, M. </w:t>
          </w:r>
          <w:proofErr w:type="spellStart"/>
          <w:r w:rsidRPr="004B0512">
            <w:rPr>
              <w:rFonts w:ascii="Times New Roman" w:eastAsia="Times New Roman" w:hAnsi="Times New Roman" w:cs="Times New Roman"/>
            </w:rPr>
            <w:t>Larusdottir</w:t>
          </w:r>
          <w:proofErr w:type="spellEnd"/>
          <w:r w:rsidRPr="004B0512">
            <w:rPr>
              <w:rFonts w:ascii="Times New Roman" w:eastAsia="Times New Roman" w:hAnsi="Times New Roman" w:cs="Times New Roman"/>
            </w:rPr>
            <w:t xml:space="preserve">, and J. L. Geiser, “UX professionals’ learning and usage of UX methods in agile,” </w:t>
          </w:r>
          <w:r w:rsidRPr="004B0512">
            <w:rPr>
              <w:rFonts w:ascii="Times New Roman" w:eastAsia="Times New Roman" w:hAnsi="Times New Roman" w:cs="Times New Roman"/>
              <w:i/>
              <w:iCs/>
            </w:rPr>
            <w:t xml:space="preserve">Inf </w:t>
          </w:r>
          <w:proofErr w:type="spellStart"/>
          <w:r w:rsidRPr="004B0512">
            <w:rPr>
              <w:rFonts w:ascii="Times New Roman" w:eastAsia="Times New Roman" w:hAnsi="Times New Roman" w:cs="Times New Roman"/>
              <w:i/>
              <w:iCs/>
            </w:rPr>
            <w:t>Softw</w:t>
          </w:r>
          <w:proofErr w:type="spellEnd"/>
          <w:r w:rsidRPr="004B0512">
            <w:rPr>
              <w:rFonts w:ascii="Times New Roman" w:eastAsia="Times New Roman" w:hAnsi="Times New Roman" w:cs="Times New Roman"/>
              <w:i/>
              <w:iCs/>
            </w:rPr>
            <w:t xml:space="preserve"> Technol</w:t>
          </w:r>
          <w:r w:rsidRPr="004B0512">
            <w:rPr>
              <w:rFonts w:ascii="Times New Roman" w:eastAsia="Times New Roman" w:hAnsi="Times New Roman" w:cs="Times New Roman"/>
            </w:rPr>
            <w:t>, vol. 151, p. 107005, 2022.</w:t>
          </w:r>
        </w:p>
        <w:p w14:paraId="197F6631" w14:textId="77777777" w:rsidR="0053281D" w:rsidRPr="004B0512" w:rsidRDefault="0053281D" w:rsidP="004B0512">
          <w:pPr>
            <w:autoSpaceDE w:val="0"/>
            <w:autoSpaceDN w:val="0"/>
            <w:ind w:left="-567" w:hanging="640"/>
            <w:divId w:val="1016880401"/>
            <w:rPr>
              <w:rFonts w:ascii="Times New Roman" w:eastAsia="Times New Roman" w:hAnsi="Times New Roman" w:cs="Times New Roman"/>
            </w:rPr>
          </w:pPr>
          <w:r w:rsidRPr="004B0512">
            <w:rPr>
              <w:rFonts w:ascii="Times New Roman" w:eastAsia="Times New Roman" w:hAnsi="Times New Roman" w:cs="Times New Roman"/>
            </w:rPr>
            <w:t>[13]</w:t>
          </w:r>
          <w:r w:rsidRPr="004B0512">
            <w:rPr>
              <w:rFonts w:ascii="Times New Roman" w:eastAsia="Times New Roman" w:hAnsi="Times New Roman" w:cs="Times New Roman"/>
            </w:rPr>
            <w:tab/>
            <w:t xml:space="preserve">K. Curcio, R. Santana, S. </w:t>
          </w:r>
          <w:proofErr w:type="spellStart"/>
          <w:r w:rsidRPr="004B0512">
            <w:rPr>
              <w:rFonts w:ascii="Times New Roman" w:eastAsia="Times New Roman" w:hAnsi="Times New Roman" w:cs="Times New Roman"/>
            </w:rPr>
            <w:t>Reinehr</w:t>
          </w:r>
          <w:proofErr w:type="spellEnd"/>
          <w:r w:rsidRPr="004B0512">
            <w:rPr>
              <w:rFonts w:ascii="Times New Roman" w:eastAsia="Times New Roman" w:hAnsi="Times New Roman" w:cs="Times New Roman"/>
            </w:rPr>
            <w:t xml:space="preserve">, and A. </w:t>
          </w:r>
          <w:proofErr w:type="spellStart"/>
          <w:r w:rsidRPr="004B0512">
            <w:rPr>
              <w:rFonts w:ascii="Times New Roman" w:eastAsia="Times New Roman" w:hAnsi="Times New Roman" w:cs="Times New Roman"/>
            </w:rPr>
            <w:t>Malucelli</w:t>
          </w:r>
          <w:proofErr w:type="spellEnd"/>
          <w:r w:rsidRPr="004B0512">
            <w:rPr>
              <w:rFonts w:ascii="Times New Roman" w:eastAsia="Times New Roman" w:hAnsi="Times New Roman" w:cs="Times New Roman"/>
            </w:rPr>
            <w:t xml:space="preserve">, “Usability in agile software development: A tertiary study,” </w:t>
          </w:r>
          <w:proofErr w:type="spellStart"/>
          <w:r w:rsidRPr="004B0512">
            <w:rPr>
              <w:rFonts w:ascii="Times New Roman" w:eastAsia="Times New Roman" w:hAnsi="Times New Roman" w:cs="Times New Roman"/>
              <w:i/>
              <w:iCs/>
            </w:rPr>
            <w:t>Comput</w:t>
          </w:r>
          <w:proofErr w:type="spellEnd"/>
          <w:r w:rsidRPr="004B0512">
            <w:rPr>
              <w:rFonts w:ascii="Times New Roman" w:eastAsia="Times New Roman" w:hAnsi="Times New Roman" w:cs="Times New Roman"/>
              <w:i/>
              <w:iCs/>
            </w:rPr>
            <w:t xml:space="preserve"> Stand Interfaces</w:t>
          </w:r>
          <w:r w:rsidRPr="004B0512">
            <w:rPr>
              <w:rFonts w:ascii="Times New Roman" w:eastAsia="Times New Roman" w:hAnsi="Times New Roman" w:cs="Times New Roman"/>
            </w:rPr>
            <w:t xml:space="preserve">, vol. 64, pp. 61–77, 2019,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10.1016/j.csi.2018.12.003.</w:t>
          </w:r>
        </w:p>
        <w:p w14:paraId="478021AB" w14:textId="77777777" w:rsidR="0053281D" w:rsidRPr="004B0512" w:rsidRDefault="0053281D" w:rsidP="004B0512">
          <w:pPr>
            <w:autoSpaceDE w:val="0"/>
            <w:autoSpaceDN w:val="0"/>
            <w:ind w:left="-567" w:hanging="640"/>
            <w:divId w:val="77874039"/>
            <w:rPr>
              <w:rFonts w:ascii="Times New Roman" w:eastAsia="Times New Roman" w:hAnsi="Times New Roman" w:cs="Times New Roman"/>
            </w:rPr>
          </w:pPr>
          <w:r w:rsidRPr="004B0512">
            <w:rPr>
              <w:rFonts w:ascii="Times New Roman" w:eastAsia="Times New Roman" w:hAnsi="Times New Roman" w:cs="Times New Roman"/>
            </w:rPr>
            <w:t>[14]</w:t>
          </w:r>
          <w:r w:rsidRPr="004B0512">
            <w:rPr>
              <w:rFonts w:ascii="Times New Roman" w:eastAsia="Times New Roman" w:hAnsi="Times New Roman" w:cs="Times New Roman"/>
            </w:rPr>
            <w:tab/>
            <w:t xml:space="preserve">G. </w:t>
          </w:r>
          <w:proofErr w:type="spellStart"/>
          <w:r w:rsidRPr="004B0512">
            <w:rPr>
              <w:rFonts w:ascii="Times New Roman" w:eastAsia="Times New Roman" w:hAnsi="Times New Roman" w:cs="Times New Roman"/>
            </w:rPr>
            <w:t>Jurca</w:t>
          </w:r>
          <w:proofErr w:type="spellEnd"/>
          <w:r w:rsidRPr="004B0512">
            <w:rPr>
              <w:rFonts w:ascii="Times New Roman" w:eastAsia="Times New Roman" w:hAnsi="Times New Roman" w:cs="Times New Roman"/>
            </w:rPr>
            <w:t xml:space="preserve">, T. D. Hellmann, and F. Maurer, “Integrating Agile and User-Centered Design: A Systematic Mapping and Review of Evaluation and Validation Studies of Agile-UX,” in </w:t>
          </w:r>
          <w:r w:rsidRPr="004B0512">
            <w:rPr>
              <w:rFonts w:ascii="Times New Roman" w:eastAsia="Times New Roman" w:hAnsi="Times New Roman" w:cs="Times New Roman"/>
              <w:i/>
              <w:iCs/>
            </w:rPr>
            <w:t>2014 Agile Conference</w:t>
          </w:r>
          <w:r w:rsidRPr="004B0512">
            <w:rPr>
              <w:rFonts w:ascii="Times New Roman" w:eastAsia="Times New Roman" w:hAnsi="Times New Roman" w:cs="Times New Roman"/>
            </w:rPr>
            <w:t xml:space="preserve">, 2014, pp. 24–32.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10.1109/AGILE.2014.17.</w:t>
          </w:r>
        </w:p>
        <w:p w14:paraId="19987BFC" w14:textId="77777777" w:rsidR="0053281D" w:rsidRPr="004B0512" w:rsidRDefault="0053281D" w:rsidP="004B0512">
          <w:pPr>
            <w:autoSpaceDE w:val="0"/>
            <w:autoSpaceDN w:val="0"/>
            <w:ind w:left="-567" w:hanging="640"/>
            <w:divId w:val="1008603649"/>
            <w:rPr>
              <w:rFonts w:ascii="Times New Roman" w:eastAsia="Times New Roman" w:hAnsi="Times New Roman" w:cs="Times New Roman"/>
            </w:rPr>
          </w:pPr>
          <w:r w:rsidRPr="004B0512">
            <w:rPr>
              <w:rFonts w:ascii="Times New Roman" w:eastAsia="Times New Roman" w:hAnsi="Times New Roman" w:cs="Times New Roman"/>
            </w:rPr>
            <w:t>[15]</w:t>
          </w:r>
          <w:r w:rsidRPr="004B0512">
            <w:rPr>
              <w:rFonts w:ascii="Times New Roman" w:eastAsia="Times New Roman" w:hAnsi="Times New Roman" w:cs="Times New Roman"/>
            </w:rPr>
            <w:tab/>
            <w:t xml:space="preserve">A. </w:t>
          </w:r>
          <w:proofErr w:type="spellStart"/>
          <w:r w:rsidRPr="004B0512">
            <w:rPr>
              <w:rFonts w:ascii="Times New Roman" w:eastAsia="Times New Roman" w:hAnsi="Times New Roman" w:cs="Times New Roman"/>
            </w:rPr>
            <w:t>Bruun</w:t>
          </w:r>
          <w:proofErr w:type="spellEnd"/>
          <w:r w:rsidRPr="004B0512">
            <w:rPr>
              <w:rFonts w:ascii="Times New Roman" w:eastAsia="Times New Roman" w:hAnsi="Times New Roman" w:cs="Times New Roman"/>
            </w:rPr>
            <w:t xml:space="preserve">, M. K. </w:t>
          </w:r>
          <w:proofErr w:type="spellStart"/>
          <w:r w:rsidRPr="004B0512">
            <w:rPr>
              <w:rFonts w:ascii="Times New Roman" w:eastAsia="Times New Roman" w:hAnsi="Times New Roman" w:cs="Times New Roman"/>
            </w:rPr>
            <w:t>Larusdottir</w:t>
          </w:r>
          <w:proofErr w:type="spellEnd"/>
          <w:r w:rsidRPr="004B0512">
            <w:rPr>
              <w:rFonts w:ascii="Times New Roman" w:eastAsia="Times New Roman" w:hAnsi="Times New Roman" w:cs="Times New Roman"/>
            </w:rPr>
            <w:t xml:space="preserve">, L. Nielsen, P. A. Nielsen, and J. S. Persson, “The role of UX professionals in agile development: A case study from industry,” in </w:t>
          </w:r>
          <w:r w:rsidRPr="004B0512">
            <w:rPr>
              <w:rFonts w:ascii="Times New Roman" w:eastAsia="Times New Roman" w:hAnsi="Times New Roman" w:cs="Times New Roman"/>
              <w:i/>
              <w:iCs/>
            </w:rPr>
            <w:t xml:space="preserve">10th Nordic Conference on Human-Computer Interaction, </w:t>
          </w:r>
          <w:proofErr w:type="spellStart"/>
          <w:r w:rsidRPr="004B0512">
            <w:rPr>
              <w:rFonts w:ascii="Times New Roman" w:eastAsia="Times New Roman" w:hAnsi="Times New Roman" w:cs="Times New Roman"/>
              <w:i/>
              <w:iCs/>
            </w:rPr>
            <w:t>NordiCHI</w:t>
          </w:r>
          <w:proofErr w:type="spellEnd"/>
          <w:r w:rsidRPr="004B0512">
            <w:rPr>
              <w:rFonts w:ascii="Times New Roman" w:eastAsia="Times New Roman" w:hAnsi="Times New Roman" w:cs="Times New Roman"/>
              <w:i/>
              <w:iCs/>
            </w:rPr>
            <w:t xml:space="preserve"> 2018</w:t>
          </w:r>
          <w:r w:rsidRPr="004B0512">
            <w:rPr>
              <w:rFonts w:ascii="Times New Roman" w:eastAsia="Times New Roman" w:hAnsi="Times New Roman" w:cs="Times New Roman"/>
            </w:rPr>
            <w:t xml:space="preserve">, 2018, pp. 352–363.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10.1145/3240167.3240213.</w:t>
          </w:r>
        </w:p>
        <w:p w14:paraId="09D92461" w14:textId="77777777" w:rsidR="0053281D" w:rsidRPr="004B0512" w:rsidRDefault="0053281D" w:rsidP="004B0512">
          <w:pPr>
            <w:autoSpaceDE w:val="0"/>
            <w:autoSpaceDN w:val="0"/>
            <w:ind w:left="-567" w:hanging="640"/>
            <w:divId w:val="1201094865"/>
            <w:rPr>
              <w:rFonts w:ascii="Times New Roman" w:eastAsia="Times New Roman" w:hAnsi="Times New Roman" w:cs="Times New Roman"/>
            </w:rPr>
          </w:pPr>
          <w:r w:rsidRPr="004B0512">
            <w:rPr>
              <w:rFonts w:ascii="Times New Roman" w:eastAsia="Times New Roman" w:hAnsi="Times New Roman" w:cs="Times New Roman"/>
            </w:rPr>
            <w:t>[16]</w:t>
          </w:r>
          <w:r w:rsidRPr="004B0512">
            <w:rPr>
              <w:rFonts w:ascii="Times New Roman" w:eastAsia="Times New Roman" w:hAnsi="Times New Roman" w:cs="Times New Roman"/>
            </w:rPr>
            <w:tab/>
            <w:t xml:space="preserve">R. </w:t>
          </w:r>
          <w:proofErr w:type="spellStart"/>
          <w:r w:rsidRPr="004B0512">
            <w:rPr>
              <w:rFonts w:ascii="Times New Roman" w:eastAsia="Times New Roman" w:hAnsi="Times New Roman" w:cs="Times New Roman"/>
            </w:rPr>
            <w:t>Hartson</w:t>
          </w:r>
          <w:proofErr w:type="spellEnd"/>
          <w:r w:rsidRPr="004B0512">
            <w:rPr>
              <w:rFonts w:ascii="Times New Roman" w:eastAsia="Times New Roman" w:hAnsi="Times New Roman" w:cs="Times New Roman"/>
            </w:rPr>
            <w:t xml:space="preserve"> and P. </w:t>
          </w:r>
          <w:proofErr w:type="spellStart"/>
          <w:r w:rsidRPr="004B0512">
            <w:rPr>
              <w:rFonts w:ascii="Times New Roman" w:eastAsia="Times New Roman" w:hAnsi="Times New Roman" w:cs="Times New Roman"/>
            </w:rPr>
            <w:t>Pyla</w:t>
          </w:r>
          <w:proofErr w:type="spellEnd"/>
          <w:r w:rsidRPr="004B0512">
            <w:rPr>
              <w:rFonts w:ascii="Times New Roman" w:eastAsia="Times New Roman" w:hAnsi="Times New Roman" w:cs="Times New Roman"/>
            </w:rPr>
            <w:t xml:space="preserve">, “The UX book: Agile UX design for a quality user experience,” </w:t>
          </w:r>
          <w:r w:rsidRPr="004B0512">
            <w:rPr>
              <w:rFonts w:ascii="Times New Roman" w:eastAsia="Times New Roman" w:hAnsi="Times New Roman" w:cs="Times New Roman"/>
              <w:i/>
              <w:iCs/>
            </w:rPr>
            <w:t>The UX Book: Agile UX Design for a Quality User Experience</w:t>
          </w:r>
          <w:r w:rsidRPr="004B0512">
            <w:rPr>
              <w:rFonts w:ascii="Times New Roman" w:eastAsia="Times New Roman" w:hAnsi="Times New Roman" w:cs="Times New Roman"/>
            </w:rPr>
            <w:t xml:space="preserve">, pp. 1–888, Jan. 2018,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10.1016/C2013-0-19285-9.</w:t>
          </w:r>
        </w:p>
        <w:p w14:paraId="6A5548B2" w14:textId="77777777" w:rsidR="0053281D" w:rsidRPr="004B0512" w:rsidRDefault="0053281D" w:rsidP="004B0512">
          <w:pPr>
            <w:autoSpaceDE w:val="0"/>
            <w:autoSpaceDN w:val="0"/>
            <w:ind w:left="-567" w:hanging="640"/>
            <w:divId w:val="678510491"/>
            <w:rPr>
              <w:rFonts w:ascii="Times New Roman" w:eastAsia="Times New Roman" w:hAnsi="Times New Roman" w:cs="Times New Roman"/>
            </w:rPr>
          </w:pPr>
          <w:r w:rsidRPr="004B0512">
            <w:rPr>
              <w:rFonts w:ascii="Times New Roman" w:eastAsia="Times New Roman" w:hAnsi="Times New Roman" w:cs="Times New Roman"/>
            </w:rPr>
            <w:t>[17]</w:t>
          </w:r>
          <w:r w:rsidRPr="004B0512">
            <w:rPr>
              <w:rFonts w:ascii="Times New Roman" w:eastAsia="Times New Roman" w:hAnsi="Times New Roman" w:cs="Times New Roman"/>
            </w:rPr>
            <w:tab/>
            <w:t xml:space="preserve">A. Gordillo, E. Barra, S. Aguirre, and J. Quemada, “The usefulness of usability and user experience evaluation methods on an e-Learning platform development from a developer’s perspective: A case study,” in </w:t>
          </w:r>
          <w:r w:rsidRPr="004B0512">
            <w:rPr>
              <w:rFonts w:ascii="Times New Roman" w:eastAsia="Times New Roman" w:hAnsi="Times New Roman" w:cs="Times New Roman"/>
              <w:i/>
              <w:iCs/>
            </w:rPr>
            <w:t>44th Annual Frontiers in Education Conference, FIE 2014</w:t>
          </w:r>
          <w:r w:rsidRPr="004B0512">
            <w:rPr>
              <w:rFonts w:ascii="Times New Roman" w:eastAsia="Times New Roman" w:hAnsi="Times New Roman" w:cs="Times New Roman"/>
            </w:rPr>
            <w:t xml:space="preserve">, 2014, vol. 2015-Febru, no. February, pp. 1–8.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10.1109/FIE.2014.7044340.</w:t>
          </w:r>
        </w:p>
        <w:p w14:paraId="64D2BBFD" w14:textId="77777777" w:rsidR="0053281D" w:rsidRPr="004B0512" w:rsidRDefault="0053281D" w:rsidP="004B0512">
          <w:pPr>
            <w:autoSpaceDE w:val="0"/>
            <w:autoSpaceDN w:val="0"/>
            <w:ind w:left="-567" w:hanging="640"/>
            <w:divId w:val="1152212973"/>
            <w:rPr>
              <w:rFonts w:ascii="Times New Roman" w:eastAsia="Times New Roman" w:hAnsi="Times New Roman" w:cs="Times New Roman"/>
            </w:rPr>
          </w:pPr>
          <w:r w:rsidRPr="004B0512">
            <w:rPr>
              <w:rFonts w:ascii="Times New Roman" w:eastAsia="Times New Roman" w:hAnsi="Times New Roman" w:cs="Times New Roman"/>
            </w:rPr>
            <w:t>[18]</w:t>
          </w:r>
          <w:r w:rsidRPr="004B0512">
            <w:rPr>
              <w:rFonts w:ascii="Times New Roman" w:eastAsia="Times New Roman" w:hAnsi="Times New Roman" w:cs="Times New Roman"/>
            </w:rPr>
            <w:tab/>
            <w:t xml:space="preserve">A. P. O. </w:t>
          </w:r>
          <w:proofErr w:type="spellStart"/>
          <w:r w:rsidRPr="004B0512">
            <w:rPr>
              <w:rFonts w:ascii="Times New Roman" w:eastAsia="Times New Roman" w:hAnsi="Times New Roman" w:cs="Times New Roman"/>
            </w:rPr>
            <w:t>Bertholdo</w:t>
          </w:r>
          <w:proofErr w:type="spellEnd"/>
          <w:r w:rsidRPr="004B0512">
            <w:rPr>
              <w:rFonts w:ascii="Times New Roman" w:eastAsia="Times New Roman" w:hAnsi="Times New Roman" w:cs="Times New Roman"/>
            </w:rPr>
            <w:t xml:space="preserve">, T. S. Da Silva, C. De O. Melo, F. Kon, and M. S. Silveira, “Agile usability patterns for UCD early stages,” </w:t>
          </w:r>
          <w:r w:rsidRPr="004B0512">
            <w:rPr>
              <w:rFonts w:ascii="Times New Roman" w:eastAsia="Times New Roman" w:hAnsi="Times New Roman" w:cs="Times New Roman"/>
              <w:i/>
              <w:iCs/>
            </w:rPr>
            <w:t>3rd International Conference on Design, User Experience, and Usability: Theories, Methods, and Tools for Designing the User Experience, DUXU 2014, Held as Part of 16th International Conference on Human-Computer Interaction, HCI International 2014</w:t>
          </w:r>
          <w:r w:rsidRPr="004B0512">
            <w:rPr>
              <w:rFonts w:ascii="Times New Roman" w:eastAsia="Times New Roman" w:hAnsi="Times New Roman" w:cs="Times New Roman"/>
            </w:rPr>
            <w:t xml:space="preserve">, vol. 8517 LNCS, no. PART 1. Springer Verlag, IME/USP - </w:t>
          </w:r>
          <w:proofErr w:type="spellStart"/>
          <w:r w:rsidRPr="004B0512">
            <w:rPr>
              <w:rFonts w:ascii="Times New Roman" w:eastAsia="Times New Roman" w:hAnsi="Times New Roman" w:cs="Times New Roman"/>
            </w:rPr>
            <w:t>Universidade</w:t>
          </w:r>
          <w:proofErr w:type="spellEnd"/>
          <w:r w:rsidRPr="004B0512">
            <w:rPr>
              <w:rFonts w:ascii="Times New Roman" w:eastAsia="Times New Roman" w:hAnsi="Times New Roman" w:cs="Times New Roman"/>
            </w:rPr>
            <w:t xml:space="preserve"> de São Paulo, Brazil, pp. 33–44, 2014.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10.1007/978-3-319-07668-3_4.</w:t>
          </w:r>
        </w:p>
        <w:p w14:paraId="0382C543" w14:textId="77777777" w:rsidR="0053281D" w:rsidRPr="004B0512" w:rsidRDefault="0053281D" w:rsidP="004B0512">
          <w:pPr>
            <w:autoSpaceDE w:val="0"/>
            <w:autoSpaceDN w:val="0"/>
            <w:ind w:left="-567" w:hanging="640"/>
            <w:divId w:val="929235254"/>
            <w:rPr>
              <w:rFonts w:ascii="Times New Roman" w:eastAsia="Times New Roman" w:hAnsi="Times New Roman" w:cs="Times New Roman"/>
            </w:rPr>
          </w:pPr>
          <w:r w:rsidRPr="004B0512">
            <w:rPr>
              <w:rFonts w:ascii="Times New Roman" w:eastAsia="Times New Roman" w:hAnsi="Times New Roman" w:cs="Times New Roman"/>
            </w:rPr>
            <w:t>[19]</w:t>
          </w:r>
          <w:r w:rsidRPr="004B0512">
            <w:rPr>
              <w:rFonts w:ascii="Times New Roman" w:eastAsia="Times New Roman" w:hAnsi="Times New Roman" w:cs="Times New Roman"/>
            </w:rPr>
            <w:tab/>
            <w:t xml:space="preserve">D. Lang, S. Spies, S. </w:t>
          </w:r>
          <w:proofErr w:type="spellStart"/>
          <w:r w:rsidRPr="004B0512">
            <w:rPr>
              <w:rFonts w:ascii="Times New Roman" w:eastAsia="Times New Roman" w:hAnsi="Times New Roman" w:cs="Times New Roman"/>
            </w:rPr>
            <w:t>Trieflinger</w:t>
          </w:r>
          <w:proofErr w:type="spellEnd"/>
          <w:r w:rsidRPr="004B0512">
            <w:rPr>
              <w:rFonts w:ascii="Times New Roman" w:eastAsia="Times New Roman" w:hAnsi="Times New Roman" w:cs="Times New Roman"/>
            </w:rPr>
            <w:t xml:space="preserve">, and J. </w:t>
          </w:r>
          <w:proofErr w:type="spellStart"/>
          <w:r w:rsidRPr="004B0512">
            <w:rPr>
              <w:rFonts w:ascii="Times New Roman" w:eastAsia="Times New Roman" w:hAnsi="Times New Roman" w:cs="Times New Roman"/>
            </w:rPr>
            <w:t>Münch</w:t>
          </w:r>
          <w:proofErr w:type="spellEnd"/>
          <w:r w:rsidRPr="004B0512">
            <w:rPr>
              <w:rFonts w:ascii="Times New Roman" w:eastAsia="Times New Roman" w:hAnsi="Times New Roman" w:cs="Times New Roman"/>
            </w:rPr>
            <w:t xml:space="preserve">, “Tailored design thinking approach-a shortcut for agile teams,” in </w:t>
          </w:r>
          <w:r w:rsidRPr="004B0512">
            <w:rPr>
              <w:rFonts w:ascii="Times New Roman" w:eastAsia="Times New Roman" w:hAnsi="Times New Roman" w:cs="Times New Roman"/>
              <w:i/>
              <w:iCs/>
            </w:rPr>
            <w:t>International Conference on Software Business</w:t>
          </w:r>
          <w:r w:rsidRPr="004B0512">
            <w:rPr>
              <w:rFonts w:ascii="Times New Roman" w:eastAsia="Times New Roman" w:hAnsi="Times New Roman" w:cs="Times New Roman"/>
            </w:rPr>
            <w:t>, 2021, pp. 37–49.</w:t>
          </w:r>
        </w:p>
        <w:p w14:paraId="4AD6417A" w14:textId="77777777" w:rsidR="0053281D" w:rsidRPr="004B0512" w:rsidRDefault="0053281D" w:rsidP="004B0512">
          <w:pPr>
            <w:autoSpaceDE w:val="0"/>
            <w:autoSpaceDN w:val="0"/>
            <w:ind w:left="-567" w:hanging="640"/>
            <w:divId w:val="132716750"/>
            <w:rPr>
              <w:rFonts w:ascii="Times New Roman" w:eastAsia="Times New Roman" w:hAnsi="Times New Roman" w:cs="Times New Roman"/>
            </w:rPr>
          </w:pPr>
          <w:r w:rsidRPr="004B0512">
            <w:rPr>
              <w:rFonts w:ascii="Times New Roman" w:eastAsia="Times New Roman" w:hAnsi="Times New Roman" w:cs="Times New Roman"/>
            </w:rPr>
            <w:t>[20]</w:t>
          </w:r>
          <w:r w:rsidRPr="004B0512">
            <w:rPr>
              <w:rFonts w:ascii="Times New Roman" w:eastAsia="Times New Roman" w:hAnsi="Times New Roman" w:cs="Times New Roman"/>
            </w:rPr>
            <w:tab/>
            <w:t xml:space="preserve">M. </w:t>
          </w:r>
          <w:proofErr w:type="spellStart"/>
          <w:r w:rsidRPr="004B0512">
            <w:rPr>
              <w:rFonts w:ascii="Times New Roman" w:eastAsia="Times New Roman" w:hAnsi="Times New Roman" w:cs="Times New Roman"/>
            </w:rPr>
            <w:t>Alhammad</w:t>
          </w:r>
          <w:proofErr w:type="spellEnd"/>
          <w:r w:rsidRPr="004B0512">
            <w:rPr>
              <w:rFonts w:ascii="Times New Roman" w:eastAsia="Times New Roman" w:hAnsi="Times New Roman" w:cs="Times New Roman"/>
            </w:rPr>
            <w:t xml:space="preserve"> and A. Moreno, “Integrating User Experience into Agile -- An Experience Report on Lean UX and Scrum,” Apr. 2022,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10.1145/3510456.3514156.</w:t>
          </w:r>
        </w:p>
        <w:p w14:paraId="189AD09F" w14:textId="77777777" w:rsidR="0053281D" w:rsidRPr="004B0512" w:rsidRDefault="0053281D" w:rsidP="004B0512">
          <w:pPr>
            <w:autoSpaceDE w:val="0"/>
            <w:autoSpaceDN w:val="0"/>
            <w:ind w:left="-567" w:hanging="640"/>
            <w:divId w:val="321937037"/>
            <w:rPr>
              <w:rFonts w:ascii="Times New Roman" w:eastAsia="Times New Roman" w:hAnsi="Times New Roman" w:cs="Times New Roman"/>
            </w:rPr>
          </w:pPr>
          <w:r w:rsidRPr="004B0512">
            <w:rPr>
              <w:rFonts w:ascii="Times New Roman" w:eastAsia="Times New Roman" w:hAnsi="Times New Roman" w:cs="Times New Roman"/>
            </w:rPr>
            <w:t>[21]</w:t>
          </w:r>
          <w:r w:rsidRPr="004B0512">
            <w:rPr>
              <w:rFonts w:ascii="Times New Roman" w:eastAsia="Times New Roman" w:hAnsi="Times New Roman" w:cs="Times New Roman"/>
            </w:rPr>
            <w:tab/>
            <w:t xml:space="preserve">K. Beck </w:t>
          </w:r>
          <w:r w:rsidRPr="004B0512">
            <w:rPr>
              <w:rFonts w:ascii="Times New Roman" w:eastAsia="Times New Roman" w:hAnsi="Times New Roman" w:cs="Times New Roman"/>
              <w:i/>
              <w:iCs/>
            </w:rPr>
            <w:t>et al.</w:t>
          </w:r>
          <w:r w:rsidRPr="004B0512">
            <w:rPr>
              <w:rFonts w:ascii="Times New Roman" w:eastAsia="Times New Roman" w:hAnsi="Times New Roman" w:cs="Times New Roman"/>
            </w:rPr>
            <w:t>, “Manifesto for agile software development,” 2001.</w:t>
          </w:r>
        </w:p>
        <w:p w14:paraId="06421B70" w14:textId="77777777" w:rsidR="0053281D" w:rsidRPr="004B0512" w:rsidRDefault="0053281D" w:rsidP="004B0512">
          <w:pPr>
            <w:autoSpaceDE w:val="0"/>
            <w:autoSpaceDN w:val="0"/>
            <w:ind w:left="-567" w:hanging="640"/>
            <w:divId w:val="1944802127"/>
            <w:rPr>
              <w:rFonts w:ascii="Times New Roman" w:eastAsia="Times New Roman" w:hAnsi="Times New Roman" w:cs="Times New Roman"/>
            </w:rPr>
          </w:pPr>
          <w:r w:rsidRPr="004B0512">
            <w:rPr>
              <w:rFonts w:ascii="Times New Roman" w:eastAsia="Times New Roman" w:hAnsi="Times New Roman" w:cs="Times New Roman"/>
            </w:rPr>
            <w:t>[22]</w:t>
          </w:r>
          <w:r w:rsidRPr="004B0512">
            <w:rPr>
              <w:rFonts w:ascii="Times New Roman" w:eastAsia="Times New Roman" w:hAnsi="Times New Roman" w:cs="Times New Roman"/>
            </w:rPr>
            <w:tab/>
            <w:t xml:space="preserve">H. K. Flora and S. v </w:t>
          </w:r>
          <w:proofErr w:type="spellStart"/>
          <w:r w:rsidRPr="004B0512">
            <w:rPr>
              <w:rFonts w:ascii="Times New Roman" w:eastAsia="Times New Roman" w:hAnsi="Times New Roman" w:cs="Times New Roman"/>
            </w:rPr>
            <w:t>Chande</w:t>
          </w:r>
          <w:proofErr w:type="spellEnd"/>
          <w:r w:rsidRPr="004B0512">
            <w:rPr>
              <w:rFonts w:ascii="Times New Roman" w:eastAsia="Times New Roman" w:hAnsi="Times New Roman" w:cs="Times New Roman"/>
            </w:rPr>
            <w:t xml:space="preserve">, “A systematic study on agile software development methodologies and practices,” </w:t>
          </w:r>
          <w:r w:rsidRPr="004B0512">
            <w:rPr>
              <w:rFonts w:ascii="Times New Roman" w:eastAsia="Times New Roman" w:hAnsi="Times New Roman" w:cs="Times New Roman"/>
              <w:i/>
              <w:iCs/>
            </w:rPr>
            <w:t>International Journal of Computer Science and Information Technologies</w:t>
          </w:r>
          <w:r w:rsidRPr="004B0512">
            <w:rPr>
              <w:rFonts w:ascii="Times New Roman" w:eastAsia="Times New Roman" w:hAnsi="Times New Roman" w:cs="Times New Roman"/>
            </w:rPr>
            <w:t>, vol. 5, no. 3, pp. 3626–3637, 2014.</w:t>
          </w:r>
        </w:p>
        <w:p w14:paraId="31234997" w14:textId="77777777" w:rsidR="0053281D" w:rsidRPr="004B0512" w:rsidRDefault="0053281D" w:rsidP="004B0512">
          <w:pPr>
            <w:autoSpaceDE w:val="0"/>
            <w:autoSpaceDN w:val="0"/>
            <w:ind w:left="-567" w:hanging="640"/>
            <w:divId w:val="495654202"/>
            <w:rPr>
              <w:rFonts w:ascii="Times New Roman" w:eastAsia="Times New Roman" w:hAnsi="Times New Roman" w:cs="Times New Roman"/>
            </w:rPr>
          </w:pPr>
          <w:r w:rsidRPr="004B0512">
            <w:rPr>
              <w:rFonts w:ascii="Times New Roman" w:eastAsia="Times New Roman" w:hAnsi="Times New Roman" w:cs="Times New Roman"/>
            </w:rPr>
            <w:t>[23]</w:t>
          </w:r>
          <w:r w:rsidRPr="004B0512">
            <w:rPr>
              <w:rFonts w:ascii="Times New Roman" w:eastAsia="Times New Roman" w:hAnsi="Times New Roman" w:cs="Times New Roman"/>
            </w:rPr>
            <w:tab/>
            <w:t xml:space="preserve">B. Boehm and R. Turner, “Management challenges to implementing agile processes in traditional development organizations,” </w:t>
          </w:r>
          <w:r w:rsidRPr="004B0512">
            <w:rPr>
              <w:rFonts w:ascii="Times New Roman" w:eastAsia="Times New Roman" w:hAnsi="Times New Roman" w:cs="Times New Roman"/>
              <w:i/>
              <w:iCs/>
            </w:rPr>
            <w:t xml:space="preserve">IEEE </w:t>
          </w:r>
          <w:proofErr w:type="spellStart"/>
          <w:r w:rsidRPr="004B0512">
            <w:rPr>
              <w:rFonts w:ascii="Times New Roman" w:eastAsia="Times New Roman" w:hAnsi="Times New Roman" w:cs="Times New Roman"/>
              <w:i/>
              <w:iCs/>
            </w:rPr>
            <w:t>Softw</w:t>
          </w:r>
          <w:proofErr w:type="spellEnd"/>
          <w:r w:rsidRPr="004B0512">
            <w:rPr>
              <w:rFonts w:ascii="Times New Roman" w:eastAsia="Times New Roman" w:hAnsi="Times New Roman" w:cs="Times New Roman"/>
            </w:rPr>
            <w:t>, vol. 22, no. 5, pp. 30–39, 2005.</w:t>
          </w:r>
        </w:p>
        <w:p w14:paraId="31CAFEA6" w14:textId="77777777" w:rsidR="0053281D" w:rsidRPr="004B0512" w:rsidRDefault="0053281D" w:rsidP="004B0512">
          <w:pPr>
            <w:autoSpaceDE w:val="0"/>
            <w:autoSpaceDN w:val="0"/>
            <w:ind w:left="-567" w:hanging="640"/>
            <w:divId w:val="1525896686"/>
            <w:rPr>
              <w:rFonts w:ascii="Times New Roman" w:eastAsia="Times New Roman" w:hAnsi="Times New Roman" w:cs="Times New Roman"/>
            </w:rPr>
          </w:pPr>
          <w:r w:rsidRPr="004B0512">
            <w:rPr>
              <w:rFonts w:ascii="Times New Roman" w:eastAsia="Times New Roman" w:hAnsi="Times New Roman" w:cs="Times New Roman"/>
            </w:rPr>
            <w:t>[24]</w:t>
          </w:r>
          <w:r w:rsidRPr="004B0512">
            <w:rPr>
              <w:rFonts w:ascii="Times New Roman" w:eastAsia="Times New Roman" w:hAnsi="Times New Roman" w:cs="Times New Roman"/>
            </w:rPr>
            <w:tab/>
            <w:t xml:space="preserve">H. </w:t>
          </w:r>
          <w:proofErr w:type="spellStart"/>
          <w:r w:rsidRPr="004B0512">
            <w:rPr>
              <w:rFonts w:ascii="Times New Roman" w:eastAsia="Times New Roman" w:hAnsi="Times New Roman" w:cs="Times New Roman"/>
            </w:rPr>
            <w:t>Hajjdiab</w:t>
          </w:r>
          <w:proofErr w:type="spellEnd"/>
          <w:r w:rsidRPr="004B0512">
            <w:rPr>
              <w:rFonts w:ascii="Times New Roman" w:eastAsia="Times New Roman" w:hAnsi="Times New Roman" w:cs="Times New Roman"/>
            </w:rPr>
            <w:t xml:space="preserve"> and A. S. </w:t>
          </w:r>
          <w:proofErr w:type="spellStart"/>
          <w:r w:rsidRPr="004B0512">
            <w:rPr>
              <w:rFonts w:ascii="Times New Roman" w:eastAsia="Times New Roman" w:hAnsi="Times New Roman" w:cs="Times New Roman"/>
            </w:rPr>
            <w:t>Taleb</w:t>
          </w:r>
          <w:proofErr w:type="spellEnd"/>
          <w:r w:rsidRPr="004B0512">
            <w:rPr>
              <w:rFonts w:ascii="Times New Roman" w:eastAsia="Times New Roman" w:hAnsi="Times New Roman" w:cs="Times New Roman"/>
            </w:rPr>
            <w:t>, “Adopting agile software development: issues and challenges”.</w:t>
          </w:r>
        </w:p>
        <w:p w14:paraId="5397E325" w14:textId="77777777" w:rsidR="0053281D" w:rsidRPr="004B0512" w:rsidRDefault="0053281D" w:rsidP="004B0512">
          <w:pPr>
            <w:autoSpaceDE w:val="0"/>
            <w:autoSpaceDN w:val="0"/>
            <w:ind w:left="-567" w:hanging="640"/>
            <w:divId w:val="849641162"/>
            <w:rPr>
              <w:rFonts w:ascii="Times New Roman" w:eastAsia="Times New Roman" w:hAnsi="Times New Roman" w:cs="Times New Roman"/>
            </w:rPr>
          </w:pPr>
          <w:r w:rsidRPr="004B0512">
            <w:rPr>
              <w:rFonts w:ascii="Times New Roman" w:eastAsia="Times New Roman" w:hAnsi="Times New Roman" w:cs="Times New Roman"/>
            </w:rPr>
            <w:t>[25]</w:t>
          </w:r>
          <w:r w:rsidRPr="004B0512">
            <w:rPr>
              <w:rFonts w:ascii="Times New Roman" w:eastAsia="Times New Roman" w:hAnsi="Times New Roman" w:cs="Times New Roman"/>
            </w:rPr>
            <w:tab/>
            <w:t xml:space="preserve">D. Norman, J. Miller, and A. Henderson, “What you see, some of what’s in the future, and how we go about doing it: HI at Apple Computer,” in </w:t>
          </w:r>
          <w:r w:rsidRPr="004B0512">
            <w:rPr>
              <w:rFonts w:ascii="Times New Roman" w:eastAsia="Times New Roman" w:hAnsi="Times New Roman" w:cs="Times New Roman"/>
              <w:i/>
              <w:iCs/>
            </w:rPr>
            <w:t>Conference companion on Human factors in computing systems</w:t>
          </w:r>
          <w:r w:rsidRPr="004B0512">
            <w:rPr>
              <w:rFonts w:ascii="Times New Roman" w:eastAsia="Times New Roman" w:hAnsi="Times New Roman" w:cs="Times New Roman"/>
            </w:rPr>
            <w:t>, 1995, p. 155.</w:t>
          </w:r>
        </w:p>
        <w:p w14:paraId="04F1EF2B" w14:textId="77777777" w:rsidR="0053281D" w:rsidRPr="004B0512" w:rsidRDefault="0053281D" w:rsidP="004B0512">
          <w:pPr>
            <w:autoSpaceDE w:val="0"/>
            <w:autoSpaceDN w:val="0"/>
            <w:ind w:left="-567" w:hanging="640"/>
            <w:divId w:val="760955981"/>
            <w:rPr>
              <w:rFonts w:ascii="Times New Roman" w:eastAsia="Times New Roman" w:hAnsi="Times New Roman" w:cs="Times New Roman"/>
            </w:rPr>
          </w:pPr>
          <w:r w:rsidRPr="004B0512">
            <w:rPr>
              <w:rFonts w:ascii="Times New Roman" w:eastAsia="Times New Roman" w:hAnsi="Times New Roman" w:cs="Times New Roman"/>
            </w:rPr>
            <w:t>[26]</w:t>
          </w:r>
          <w:r w:rsidRPr="004B0512">
            <w:rPr>
              <w:rFonts w:ascii="Times New Roman" w:eastAsia="Times New Roman" w:hAnsi="Times New Roman" w:cs="Times New Roman"/>
            </w:rPr>
            <w:tab/>
            <w:t xml:space="preserve">J. J. Garrett, </w:t>
          </w:r>
          <w:r w:rsidRPr="004B0512">
            <w:rPr>
              <w:rFonts w:ascii="Times New Roman" w:eastAsia="Times New Roman" w:hAnsi="Times New Roman" w:cs="Times New Roman"/>
              <w:i/>
              <w:iCs/>
            </w:rPr>
            <w:t>The Elements of User Experience: User-Centered Design for the Web and Beyond</w:t>
          </w:r>
          <w:r w:rsidRPr="004B0512">
            <w:rPr>
              <w:rFonts w:ascii="Times New Roman" w:eastAsia="Times New Roman" w:hAnsi="Times New Roman" w:cs="Times New Roman"/>
            </w:rPr>
            <w:t>, 2nd ed. USA: New Riders Publishing, 2010.</w:t>
          </w:r>
        </w:p>
        <w:p w14:paraId="5070E73D" w14:textId="77777777" w:rsidR="0053281D" w:rsidRPr="004B0512" w:rsidRDefault="0053281D" w:rsidP="004B0512">
          <w:pPr>
            <w:autoSpaceDE w:val="0"/>
            <w:autoSpaceDN w:val="0"/>
            <w:ind w:left="-567" w:hanging="640"/>
            <w:divId w:val="1729188633"/>
            <w:rPr>
              <w:rFonts w:ascii="Times New Roman" w:eastAsia="Times New Roman" w:hAnsi="Times New Roman" w:cs="Times New Roman"/>
            </w:rPr>
          </w:pPr>
          <w:r w:rsidRPr="004B0512">
            <w:rPr>
              <w:rFonts w:ascii="Times New Roman" w:eastAsia="Times New Roman" w:hAnsi="Times New Roman" w:cs="Times New Roman"/>
            </w:rPr>
            <w:t>[27]</w:t>
          </w:r>
          <w:r w:rsidRPr="004B0512">
            <w:rPr>
              <w:rFonts w:ascii="Times New Roman" w:eastAsia="Times New Roman" w:hAnsi="Times New Roman" w:cs="Times New Roman"/>
            </w:rPr>
            <w:tab/>
            <w:t xml:space="preserve">A. G. </w:t>
          </w:r>
          <w:proofErr w:type="spellStart"/>
          <w:r w:rsidRPr="004B0512">
            <w:rPr>
              <w:rFonts w:ascii="Times New Roman" w:eastAsia="Times New Roman" w:hAnsi="Times New Roman" w:cs="Times New Roman"/>
            </w:rPr>
            <w:t>Mirnig</w:t>
          </w:r>
          <w:proofErr w:type="spellEnd"/>
          <w:r w:rsidRPr="004B0512">
            <w:rPr>
              <w:rFonts w:ascii="Times New Roman" w:eastAsia="Times New Roman" w:hAnsi="Times New Roman" w:cs="Times New Roman"/>
            </w:rPr>
            <w:t xml:space="preserve">, A. </w:t>
          </w:r>
          <w:proofErr w:type="spellStart"/>
          <w:r w:rsidRPr="004B0512">
            <w:rPr>
              <w:rFonts w:ascii="Times New Roman" w:eastAsia="Times New Roman" w:hAnsi="Times New Roman" w:cs="Times New Roman"/>
            </w:rPr>
            <w:t>Meschtscherjakov</w:t>
          </w:r>
          <w:proofErr w:type="spellEnd"/>
          <w:r w:rsidRPr="004B0512">
            <w:rPr>
              <w:rFonts w:ascii="Times New Roman" w:eastAsia="Times New Roman" w:hAnsi="Times New Roman" w:cs="Times New Roman"/>
            </w:rPr>
            <w:t xml:space="preserve">, D. </w:t>
          </w:r>
          <w:proofErr w:type="spellStart"/>
          <w:r w:rsidRPr="004B0512">
            <w:rPr>
              <w:rFonts w:ascii="Times New Roman" w:eastAsia="Times New Roman" w:hAnsi="Times New Roman" w:cs="Times New Roman"/>
            </w:rPr>
            <w:t>Wurhofer</w:t>
          </w:r>
          <w:proofErr w:type="spellEnd"/>
          <w:r w:rsidRPr="004B0512">
            <w:rPr>
              <w:rFonts w:ascii="Times New Roman" w:eastAsia="Times New Roman" w:hAnsi="Times New Roman" w:cs="Times New Roman"/>
            </w:rPr>
            <w:t xml:space="preserve">, T. </w:t>
          </w:r>
          <w:proofErr w:type="spellStart"/>
          <w:r w:rsidRPr="004B0512">
            <w:rPr>
              <w:rFonts w:ascii="Times New Roman" w:eastAsia="Times New Roman" w:hAnsi="Times New Roman" w:cs="Times New Roman"/>
            </w:rPr>
            <w:t>Meneweger</w:t>
          </w:r>
          <w:proofErr w:type="spellEnd"/>
          <w:r w:rsidRPr="004B0512">
            <w:rPr>
              <w:rFonts w:ascii="Times New Roman" w:eastAsia="Times New Roman" w:hAnsi="Times New Roman" w:cs="Times New Roman"/>
            </w:rPr>
            <w:t xml:space="preserve">, and M. </w:t>
          </w:r>
          <w:proofErr w:type="spellStart"/>
          <w:r w:rsidRPr="004B0512">
            <w:rPr>
              <w:rFonts w:ascii="Times New Roman" w:eastAsia="Times New Roman" w:hAnsi="Times New Roman" w:cs="Times New Roman"/>
            </w:rPr>
            <w:t>Tscheligi</w:t>
          </w:r>
          <w:proofErr w:type="spellEnd"/>
          <w:r w:rsidRPr="004B0512">
            <w:rPr>
              <w:rFonts w:ascii="Times New Roman" w:eastAsia="Times New Roman" w:hAnsi="Times New Roman" w:cs="Times New Roman"/>
            </w:rPr>
            <w:t xml:space="preserve">, “A formal analysis of the ISO 9241-210 definition of user experience,” </w:t>
          </w:r>
          <w:r w:rsidRPr="004B0512">
            <w:rPr>
              <w:rFonts w:ascii="Times New Roman" w:eastAsia="Times New Roman" w:hAnsi="Times New Roman" w:cs="Times New Roman"/>
              <w:i/>
              <w:iCs/>
            </w:rPr>
            <w:t>Conference on Human Factors in Computing Systems - Proceedings</w:t>
          </w:r>
          <w:r w:rsidRPr="004B0512">
            <w:rPr>
              <w:rFonts w:ascii="Times New Roman" w:eastAsia="Times New Roman" w:hAnsi="Times New Roman" w:cs="Times New Roman"/>
            </w:rPr>
            <w:t xml:space="preserve">, vol. 18, pp. 437–446, Apr. 2015,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10.1145/2702613.2732511.</w:t>
          </w:r>
        </w:p>
        <w:p w14:paraId="1663E5DB" w14:textId="77777777" w:rsidR="0053281D" w:rsidRPr="004B0512" w:rsidRDefault="0053281D" w:rsidP="004B0512">
          <w:pPr>
            <w:autoSpaceDE w:val="0"/>
            <w:autoSpaceDN w:val="0"/>
            <w:ind w:left="-567" w:hanging="640"/>
            <w:divId w:val="93745758"/>
            <w:rPr>
              <w:rFonts w:ascii="Times New Roman" w:eastAsia="Times New Roman" w:hAnsi="Times New Roman" w:cs="Times New Roman"/>
            </w:rPr>
          </w:pPr>
          <w:r w:rsidRPr="004B0512">
            <w:rPr>
              <w:rFonts w:ascii="Times New Roman" w:eastAsia="Times New Roman" w:hAnsi="Times New Roman" w:cs="Times New Roman"/>
            </w:rPr>
            <w:t>[28]</w:t>
          </w:r>
          <w:r w:rsidRPr="004B0512">
            <w:rPr>
              <w:rFonts w:ascii="Times New Roman" w:eastAsia="Times New Roman" w:hAnsi="Times New Roman" w:cs="Times New Roman"/>
            </w:rPr>
            <w:tab/>
            <w:t xml:space="preserve">S. </w:t>
          </w:r>
          <w:proofErr w:type="spellStart"/>
          <w:r w:rsidRPr="004B0512">
            <w:rPr>
              <w:rFonts w:ascii="Times New Roman" w:eastAsia="Times New Roman" w:hAnsi="Times New Roman" w:cs="Times New Roman"/>
            </w:rPr>
            <w:t>Kujala</w:t>
          </w:r>
          <w:proofErr w:type="spellEnd"/>
          <w:r w:rsidRPr="004B0512">
            <w:rPr>
              <w:rFonts w:ascii="Times New Roman" w:eastAsia="Times New Roman" w:hAnsi="Times New Roman" w:cs="Times New Roman"/>
            </w:rPr>
            <w:t xml:space="preserve">, V. Roto, K. </w:t>
          </w:r>
          <w:proofErr w:type="spellStart"/>
          <w:r w:rsidRPr="004B0512">
            <w:rPr>
              <w:rFonts w:ascii="Times New Roman" w:eastAsia="Times New Roman" w:hAnsi="Times New Roman" w:cs="Times New Roman"/>
            </w:rPr>
            <w:t>Väänänen</w:t>
          </w:r>
          <w:proofErr w:type="spellEnd"/>
          <w:r w:rsidRPr="004B0512">
            <w:rPr>
              <w:rFonts w:ascii="Times New Roman" w:eastAsia="Times New Roman" w:hAnsi="Times New Roman" w:cs="Times New Roman"/>
            </w:rPr>
            <w:t>-</w:t>
          </w:r>
          <w:proofErr w:type="spellStart"/>
          <w:r w:rsidRPr="004B0512">
            <w:rPr>
              <w:rFonts w:ascii="Times New Roman" w:eastAsia="Times New Roman" w:hAnsi="Times New Roman" w:cs="Times New Roman"/>
            </w:rPr>
            <w:t>Vainio</w:t>
          </w:r>
          <w:proofErr w:type="spellEnd"/>
          <w:r w:rsidRPr="004B0512">
            <w:rPr>
              <w:rFonts w:ascii="Times New Roman" w:eastAsia="Times New Roman" w:hAnsi="Times New Roman" w:cs="Times New Roman"/>
            </w:rPr>
            <w:t xml:space="preserve">-Mattila, E. </w:t>
          </w:r>
          <w:proofErr w:type="spellStart"/>
          <w:r w:rsidRPr="004B0512">
            <w:rPr>
              <w:rFonts w:ascii="Times New Roman" w:eastAsia="Times New Roman" w:hAnsi="Times New Roman" w:cs="Times New Roman"/>
            </w:rPr>
            <w:t>Karapanos</w:t>
          </w:r>
          <w:proofErr w:type="spellEnd"/>
          <w:r w:rsidRPr="004B0512">
            <w:rPr>
              <w:rFonts w:ascii="Times New Roman" w:eastAsia="Times New Roman" w:hAnsi="Times New Roman" w:cs="Times New Roman"/>
            </w:rPr>
            <w:t xml:space="preserve">, and A. </w:t>
          </w:r>
          <w:proofErr w:type="spellStart"/>
          <w:r w:rsidRPr="004B0512">
            <w:rPr>
              <w:rFonts w:ascii="Times New Roman" w:eastAsia="Times New Roman" w:hAnsi="Times New Roman" w:cs="Times New Roman"/>
            </w:rPr>
            <w:t>Sinnelä</w:t>
          </w:r>
          <w:proofErr w:type="spellEnd"/>
          <w:r w:rsidRPr="004B0512">
            <w:rPr>
              <w:rFonts w:ascii="Times New Roman" w:eastAsia="Times New Roman" w:hAnsi="Times New Roman" w:cs="Times New Roman"/>
            </w:rPr>
            <w:t xml:space="preserve">, “UX Curve: A method for evaluating long-term user experience,” </w:t>
          </w:r>
          <w:r w:rsidRPr="004B0512">
            <w:rPr>
              <w:rFonts w:ascii="Times New Roman" w:eastAsia="Times New Roman" w:hAnsi="Times New Roman" w:cs="Times New Roman"/>
              <w:i/>
              <w:iCs/>
            </w:rPr>
            <w:t>academic.oup.com</w:t>
          </w:r>
          <w:r w:rsidRPr="004B0512">
            <w:rPr>
              <w:rFonts w:ascii="Times New Roman" w:eastAsia="Times New Roman" w:hAnsi="Times New Roman" w:cs="Times New Roman"/>
            </w:rPr>
            <w:t xml:space="preserve">, 2011,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10.1016/j.intcom.2011.06.005.</w:t>
          </w:r>
        </w:p>
        <w:p w14:paraId="1175BC1B" w14:textId="77777777" w:rsidR="0053281D" w:rsidRPr="004B0512" w:rsidRDefault="0053281D" w:rsidP="004B0512">
          <w:pPr>
            <w:autoSpaceDE w:val="0"/>
            <w:autoSpaceDN w:val="0"/>
            <w:ind w:left="-567" w:hanging="640"/>
            <w:divId w:val="823862610"/>
            <w:rPr>
              <w:rFonts w:ascii="Times New Roman" w:eastAsia="Times New Roman" w:hAnsi="Times New Roman" w:cs="Times New Roman"/>
            </w:rPr>
          </w:pPr>
          <w:r w:rsidRPr="004B0512">
            <w:rPr>
              <w:rFonts w:ascii="Times New Roman" w:eastAsia="Times New Roman" w:hAnsi="Times New Roman" w:cs="Times New Roman"/>
            </w:rPr>
            <w:t>[29]</w:t>
          </w:r>
          <w:r w:rsidRPr="004B0512">
            <w:rPr>
              <w:rFonts w:ascii="Times New Roman" w:eastAsia="Times New Roman" w:hAnsi="Times New Roman" w:cs="Times New Roman"/>
            </w:rPr>
            <w:tab/>
            <w:t xml:space="preserve">H. B. Santoso and M. </w:t>
          </w:r>
          <w:proofErr w:type="spellStart"/>
          <w:r w:rsidRPr="004B0512">
            <w:rPr>
              <w:rFonts w:ascii="Times New Roman" w:eastAsia="Times New Roman" w:hAnsi="Times New Roman" w:cs="Times New Roman"/>
            </w:rPr>
            <w:t>Schrepp</w:t>
          </w:r>
          <w:proofErr w:type="spellEnd"/>
          <w:r w:rsidRPr="004B0512">
            <w:rPr>
              <w:rFonts w:ascii="Times New Roman" w:eastAsia="Times New Roman" w:hAnsi="Times New Roman" w:cs="Times New Roman"/>
            </w:rPr>
            <w:t xml:space="preserve">, “Importance of user experience aspects for different software product categories,” in </w:t>
          </w:r>
          <w:r w:rsidRPr="004B0512">
            <w:rPr>
              <w:rFonts w:ascii="Times New Roman" w:eastAsia="Times New Roman" w:hAnsi="Times New Roman" w:cs="Times New Roman"/>
              <w:i/>
              <w:iCs/>
            </w:rPr>
            <w:t>International Conference on User Science and Engineering</w:t>
          </w:r>
          <w:r w:rsidRPr="004B0512">
            <w:rPr>
              <w:rFonts w:ascii="Times New Roman" w:eastAsia="Times New Roman" w:hAnsi="Times New Roman" w:cs="Times New Roman"/>
            </w:rPr>
            <w:t>, 2018, pp. 231–241.</w:t>
          </w:r>
        </w:p>
        <w:p w14:paraId="6CBE1E77" w14:textId="77777777" w:rsidR="0053281D" w:rsidRPr="004B0512" w:rsidRDefault="0053281D" w:rsidP="004B0512">
          <w:pPr>
            <w:autoSpaceDE w:val="0"/>
            <w:autoSpaceDN w:val="0"/>
            <w:ind w:left="-567" w:hanging="640"/>
            <w:divId w:val="1363437904"/>
            <w:rPr>
              <w:rFonts w:ascii="Times New Roman" w:eastAsia="Times New Roman" w:hAnsi="Times New Roman" w:cs="Times New Roman"/>
            </w:rPr>
          </w:pPr>
          <w:r w:rsidRPr="004B0512">
            <w:rPr>
              <w:rFonts w:ascii="Times New Roman" w:eastAsia="Times New Roman" w:hAnsi="Times New Roman" w:cs="Times New Roman"/>
            </w:rPr>
            <w:t>[30]</w:t>
          </w:r>
          <w:r w:rsidRPr="004B0512">
            <w:rPr>
              <w:rFonts w:ascii="Times New Roman" w:eastAsia="Times New Roman" w:hAnsi="Times New Roman" w:cs="Times New Roman"/>
            </w:rPr>
            <w:tab/>
            <w:t xml:space="preserve">C. Salvador, A. Nakasone, and J. A. Pow-Sang, “A Systematic Review of Usability Techniques in Agile Methodologies,” in </w:t>
          </w:r>
          <w:r w:rsidRPr="004B0512">
            <w:rPr>
              <w:rFonts w:ascii="Times New Roman" w:eastAsia="Times New Roman" w:hAnsi="Times New Roman" w:cs="Times New Roman"/>
              <w:i/>
              <w:iCs/>
            </w:rPr>
            <w:t>Proceedings of the 7th Euro American Conference on Telematics and Information Systems</w:t>
          </w:r>
          <w:r w:rsidRPr="004B0512">
            <w:rPr>
              <w:rFonts w:ascii="Times New Roman" w:eastAsia="Times New Roman" w:hAnsi="Times New Roman" w:cs="Times New Roman"/>
            </w:rPr>
            <w:t xml:space="preserve">, 2014.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10.1145/2590651.2590668.</w:t>
          </w:r>
        </w:p>
        <w:p w14:paraId="54A3A015" w14:textId="77777777" w:rsidR="0053281D" w:rsidRPr="004B0512" w:rsidRDefault="0053281D" w:rsidP="004B0512">
          <w:pPr>
            <w:autoSpaceDE w:val="0"/>
            <w:autoSpaceDN w:val="0"/>
            <w:ind w:left="-567" w:hanging="640"/>
            <w:divId w:val="1149905532"/>
            <w:rPr>
              <w:rFonts w:ascii="Times New Roman" w:eastAsia="Times New Roman" w:hAnsi="Times New Roman" w:cs="Times New Roman"/>
            </w:rPr>
          </w:pPr>
          <w:r w:rsidRPr="004B0512">
            <w:rPr>
              <w:rFonts w:ascii="Times New Roman" w:eastAsia="Times New Roman" w:hAnsi="Times New Roman" w:cs="Times New Roman"/>
            </w:rPr>
            <w:t>[31]</w:t>
          </w:r>
          <w:r w:rsidRPr="004B0512">
            <w:rPr>
              <w:rFonts w:ascii="Times New Roman" w:eastAsia="Times New Roman" w:hAnsi="Times New Roman" w:cs="Times New Roman"/>
            </w:rPr>
            <w:tab/>
            <w:t xml:space="preserve">I. O. for Standardization, </w:t>
          </w:r>
          <w:r w:rsidRPr="004B0512">
            <w:rPr>
              <w:rFonts w:ascii="Times New Roman" w:eastAsia="Times New Roman" w:hAnsi="Times New Roman" w:cs="Times New Roman"/>
              <w:i/>
              <w:iCs/>
            </w:rPr>
            <w:t>Human-</w:t>
          </w:r>
          <w:proofErr w:type="spellStart"/>
          <w:r w:rsidRPr="004B0512">
            <w:rPr>
              <w:rFonts w:ascii="Times New Roman" w:eastAsia="Times New Roman" w:hAnsi="Times New Roman" w:cs="Times New Roman"/>
              <w:i/>
              <w:iCs/>
            </w:rPr>
            <w:t>centred</w:t>
          </w:r>
          <w:proofErr w:type="spellEnd"/>
          <w:r w:rsidRPr="004B0512">
            <w:rPr>
              <w:rFonts w:ascii="Times New Roman" w:eastAsia="Times New Roman" w:hAnsi="Times New Roman" w:cs="Times New Roman"/>
              <w:i/>
              <w:iCs/>
            </w:rPr>
            <w:t xml:space="preserve"> design processes for interactive systems</w:t>
          </w:r>
          <w:r w:rsidRPr="004B0512">
            <w:rPr>
              <w:rFonts w:ascii="Times New Roman" w:eastAsia="Times New Roman" w:hAnsi="Times New Roman" w:cs="Times New Roman"/>
            </w:rPr>
            <w:t>. International Organization for Standardization, 1999.</w:t>
          </w:r>
        </w:p>
        <w:p w14:paraId="2441325A" w14:textId="77777777" w:rsidR="0053281D" w:rsidRPr="004B0512" w:rsidRDefault="0053281D" w:rsidP="004B0512">
          <w:pPr>
            <w:autoSpaceDE w:val="0"/>
            <w:autoSpaceDN w:val="0"/>
            <w:ind w:left="-567" w:hanging="640"/>
            <w:divId w:val="1806503569"/>
            <w:rPr>
              <w:rFonts w:ascii="Times New Roman" w:eastAsia="Times New Roman" w:hAnsi="Times New Roman" w:cs="Times New Roman"/>
            </w:rPr>
          </w:pPr>
          <w:r w:rsidRPr="004B0512">
            <w:rPr>
              <w:rFonts w:ascii="Times New Roman" w:eastAsia="Times New Roman" w:hAnsi="Times New Roman" w:cs="Times New Roman"/>
            </w:rPr>
            <w:t>[32]</w:t>
          </w:r>
          <w:r w:rsidRPr="004B0512">
            <w:rPr>
              <w:rFonts w:ascii="Times New Roman" w:eastAsia="Times New Roman" w:hAnsi="Times New Roman" w:cs="Times New Roman"/>
            </w:rPr>
            <w:tab/>
            <w:t xml:space="preserve">I. 159/SC 4 E. of Human-System Interaction (Subcommittee), </w:t>
          </w:r>
          <w:r w:rsidRPr="004B0512">
            <w:rPr>
              <w:rFonts w:ascii="Times New Roman" w:eastAsia="Times New Roman" w:hAnsi="Times New Roman" w:cs="Times New Roman"/>
              <w:i/>
              <w:iCs/>
            </w:rPr>
            <w:t>Ergonomic Requirements for Office Work with Visual Display Terminals (VDTs).: Guidance on Usability</w:t>
          </w:r>
          <w:r w:rsidRPr="004B0512">
            <w:rPr>
              <w:rFonts w:ascii="Times New Roman" w:eastAsia="Times New Roman" w:hAnsi="Times New Roman" w:cs="Times New Roman"/>
            </w:rPr>
            <w:t>. International Organization for Standardization, 1998.</w:t>
          </w:r>
        </w:p>
        <w:p w14:paraId="74356FAC" w14:textId="77777777" w:rsidR="0053281D" w:rsidRPr="004B0512" w:rsidRDefault="0053281D" w:rsidP="004B0512">
          <w:pPr>
            <w:autoSpaceDE w:val="0"/>
            <w:autoSpaceDN w:val="0"/>
            <w:ind w:left="-567" w:hanging="640"/>
            <w:divId w:val="1478764681"/>
            <w:rPr>
              <w:rFonts w:ascii="Times New Roman" w:eastAsia="Times New Roman" w:hAnsi="Times New Roman" w:cs="Times New Roman"/>
            </w:rPr>
          </w:pPr>
          <w:r w:rsidRPr="004B0512">
            <w:rPr>
              <w:rFonts w:ascii="Times New Roman" w:eastAsia="Times New Roman" w:hAnsi="Times New Roman" w:cs="Times New Roman"/>
            </w:rPr>
            <w:t>[33]</w:t>
          </w:r>
          <w:r w:rsidRPr="004B0512">
            <w:rPr>
              <w:rFonts w:ascii="Times New Roman" w:eastAsia="Times New Roman" w:hAnsi="Times New Roman" w:cs="Times New Roman"/>
            </w:rPr>
            <w:tab/>
            <w:t xml:space="preserve">J. Nielsen, </w:t>
          </w:r>
          <w:r w:rsidRPr="004B0512">
            <w:rPr>
              <w:rFonts w:ascii="Times New Roman" w:eastAsia="Times New Roman" w:hAnsi="Times New Roman" w:cs="Times New Roman"/>
              <w:i/>
              <w:iCs/>
            </w:rPr>
            <w:t>Usability engineering</w:t>
          </w:r>
          <w:r w:rsidRPr="004B0512">
            <w:rPr>
              <w:rFonts w:ascii="Times New Roman" w:eastAsia="Times New Roman" w:hAnsi="Times New Roman" w:cs="Times New Roman"/>
            </w:rPr>
            <w:t>. Morgan Kaufmann, 1994.</w:t>
          </w:r>
        </w:p>
        <w:p w14:paraId="410A168A" w14:textId="77777777" w:rsidR="0053281D" w:rsidRPr="004B0512" w:rsidRDefault="0053281D" w:rsidP="004B0512">
          <w:pPr>
            <w:autoSpaceDE w:val="0"/>
            <w:autoSpaceDN w:val="0"/>
            <w:ind w:left="-567" w:hanging="640"/>
            <w:divId w:val="284388615"/>
            <w:rPr>
              <w:rFonts w:ascii="Times New Roman" w:eastAsia="Times New Roman" w:hAnsi="Times New Roman" w:cs="Times New Roman"/>
            </w:rPr>
          </w:pPr>
          <w:r w:rsidRPr="004B0512">
            <w:rPr>
              <w:rFonts w:ascii="Times New Roman" w:eastAsia="Times New Roman" w:hAnsi="Times New Roman" w:cs="Times New Roman"/>
            </w:rPr>
            <w:t>[34]</w:t>
          </w:r>
          <w:r w:rsidRPr="004B0512">
            <w:rPr>
              <w:rFonts w:ascii="Times New Roman" w:eastAsia="Times New Roman" w:hAnsi="Times New Roman" w:cs="Times New Roman"/>
            </w:rPr>
            <w:tab/>
            <w:t xml:space="preserve">“IEEE Standard for a Software Quality Metrics Methodology,” </w:t>
          </w:r>
          <w:r w:rsidRPr="004B0512">
            <w:rPr>
              <w:rFonts w:ascii="Times New Roman" w:eastAsia="Times New Roman" w:hAnsi="Times New Roman" w:cs="Times New Roman"/>
              <w:i/>
              <w:iCs/>
            </w:rPr>
            <w:t>IEEE Std 1061-1992</w:t>
          </w:r>
          <w:r w:rsidRPr="004B0512">
            <w:rPr>
              <w:rFonts w:ascii="Times New Roman" w:eastAsia="Times New Roman" w:hAnsi="Times New Roman" w:cs="Times New Roman"/>
            </w:rPr>
            <w:t xml:space="preserve">, pp. 1–96, 1993,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10.1109/IEEESTD.1993.115124.</w:t>
          </w:r>
        </w:p>
        <w:p w14:paraId="3B0F8C1E" w14:textId="77777777" w:rsidR="0053281D" w:rsidRPr="004B0512" w:rsidRDefault="0053281D" w:rsidP="004B0512">
          <w:pPr>
            <w:autoSpaceDE w:val="0"/>
            <w:autoSpaceDN w:val="0"/>
            <w:ind w:left="-567" w:hanging="640"/>
            <w:divId w:val="1285431599"/>
            <w:rPr>
              <w:rFonts w:ascii="Times New Roman" w:eastAsia="Times New Roman" w:hAnsi="Times New Roman" w:cs="Times New Roman"/>
            </w:rPr>
          </w:pPr>
          <w:r w:rsidRPr="004B0512">
            <w:rPr>
              <w:rFonts w:ascii="Times New Roman" w:eastAsia="Times New Roman" w:hAnsi="Times New Roman" w:cs="Times New Roman"/>
            </w:rPr>
            <w:t>[35]</w:t>
          </w:r>
          <w:r w:rsidRPr="004B0512">
            <w:rPr>
              <w:rFonts w:ascii="Times New Roman" w:eastAsia="Times New Roman" w:hAnsi="Times New Roman" w:cs="Times New Roman"/>
            </w:rPr>
            <w:tab/>
            <w:t xml:space="preserve">T. S. da Silva, A. Martin, F. Maurer, and M. Silveira, “User-centered design and agile methods: A systematic review,” in </w:t>
          </w:r>
          <w:r w:rsidRPr="004B0512">
            <w:rPr>
              <w:rFonts w:ascii="Times New Roman" w:eastAsia="Times New Roman" w:hAnsi="Times New Roman" w:cs="Times New Roman"/>
              <w:i/>
              <w:iCs/>
            </w:rPr>
            <w:t>2011 Agile Conference, Agile 2011</w:t>
          </w:r>
          <w:r w:rsidRPr="004B0512">
            <w:rPr>
              <w:rFonts w:ascii="Times New Roman" w:eastAsia="Times New Roman" w:hAnsi="Times New Roman" w:cs="Times New Roman"/>
            </w:rPr>
            <w:t xml:space="preserve">, 2011, pp. 77–86.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10.1109/AGILE.2011.24.</w:t>
          </w:r>
        </w:p>
        <w:p w14:paraId="5E7F2886" w14:textId="77777777" w:rsidR="0053281D" w:rsidRPr="004B0512" w:rsidRDefault="0053281D" w:rsidP="004B0512">
          <w:pPr>
            <w:autoSpaceDE w:val="0"/>
            <w:autoSpaceDN w:val="0"/>
            <w:ind w:left="-567" w:hanging="640"/>
            <w:divId w:val="278531878"/>
            <w:rPr>
              <w:rFonts w:ascii="Times New Roman" w:eastAsia="Times New Roman" w:hAnsi="Times New Roman" w:cs="Times New Roman"/>
            </w:rPr>
          </w:pPr>
          <w:r w:rsidRPr="004B0512">
            <w:rPr>
              <w:rFonts w:ascii="Times New Roman" w:eastAsia="Times New Roman" w:hAnsi="Times New Roman" w:cs="Times New Roman"/>
            </w:rPr>
            <w:t>[36]</w:t>
          </w:r>
          <w:r w:rsidRPr="004B0512">
            <w:rPr>
              <w:rFonts w:ascii="Times New Roman" w:eastAsia="Times New Roman" w:hAnsi="Times New Roman" w:cs="Times New Roman"/>
            </w:rPr>
            <w:tab/>
            <w:t xml:space="preserve">O. </w:t>
          </w:r>
          <w:proofErr w:type="spellStart"/>
          <w:r w:rsidRPr="004B0512">
            <w:rPr>
              <w:rFonts w:ascii="Times New Roman" w:eastAsia="Times New Roman" w:hAnsi="Times New Roman" w:cs="Times New Roman"/>
            </w:rPr>
            <w:t>Sohaib</w:t>
          </w:r>
          <w:proofErr w:type="spellEnd"/>
          <w:r w:rsidRPr="004B0512">
            <w:rPr>
              <w:rFonts w:ascii="Times New Roman" w:eastAsia="Times New Roman" w:hAnsi="Times New Roman" w:cs="Times New Roman"/>
            </w:rPr>
            <w:t xml:space="preserve"> and K. Khan, “Integrating usability engineering and agile software development: A literature review,” in </w:t>
          </w:r>
          <w:r w:rsidRPr="004B0512">
            <w:rPr>
              <w:rFonts w:ascii="Times New Roman" w:eastAsia="Times New Roman" w:hAnsi="Times New Roman" w:cs="Times New Roman"/>
              <w:i/>
              <w:iCs/>
            </w:rPr>
            <w:t xml:space="preserve">2010 International Conference </w:t>
          </w:r>
          <w:proofErr w:type="gramStart"/>
          <w:r w:rsidRPr="004B0512">
            <w:rPr>
              <w:rFonts w:ascii="Times New Roman" w:eastAsia="Times New Roman" w:hAnsi="Times New Roman" w:cs="Times New Roman"/>
              <w:i/>
              <w:iCs/>
            </w:rPr>
            <w:t>On</w:t>
          </w:r>
          <w:proofErr w:type="gramEnd"/>
          <w:r w:rsidRPr="004B0512">
            <w:rPr>
              <w:rFonts w:ascii="Times New Roman" w:eastAsia="Times New Roman" w:hAnsi="Times New Roman" w:cs="Times New Roman"/>
              <w:i/>
              <w:iCs/>
            </w:rPr>
            <w:t xml:space="preserve"> Computer Design and Applications</w:t>
          </w:r>
          <w:r w:rsidRPr="004B0512">
            <w:rPr>
              <w:rFonts w:ascii="Times New Roman" w:eastAsia="Times New Roman" w:hAnsi="Times New Roman" w:cs="Times New Roman"/>
            </w:rPr>
            <w:t xml:space="preserve">, 2010, vol. 2, pp. V2-32-V2-38.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10.1109/ICCDA.2010.5540916.</w:t>
          </w:r>
        </w:p>
        <w:p w14:paraId="4F427D69" w14:textId="77777777" w:rsidR="0053281D" w:rsidRPr="004B0512" w:rsidRDefault="0053281D" w:rsidP="004B0512">
          <w:pPr>
            <w:autoSpaceDE w:val="0"/>
            <w:autoSpaceDN w:val="0"/>
            <w:ind w:left="-567" w:hanging="640"/>
            <w:divId w:val="1026834065"/>
            <w:rPr>
              <w:rFonts w:ascii="Times New Roman" w:eastAsia="Times New Roman" w:hAnsi="Times New Roman" w:cs="Times New Roman"/>
            </w:rPr>
          </w:pPr>
          <w:r w:rsidRPr="004B0512">
            <w:rPr>
              <w:rFonts w:ascii="Times New Roman" w:eastAsia="Times New Roman" w:hAnsi="Times New Roman" w:cs="Times New Roman"/>
            </w:rPr>
            <w:t>[37]</w:t>
          </w:r>
          <w:r w:rsidRPr="004B0512">
            <w:rPr>
              <w:rFonts w:ascii="Times New Roman" w:eastAsia="Times New Roman" w:hAnsi="Times New Roman" w:cs="Times New Roman"/>
            </w:rPr>
            <w:tab/>
            <w:t xml:space="preserve">D. Salah, R. F. Paige, and P. Cairns, “A systematic literature review for Agile development processes and user </w:t>
          </w:r>
          <w:proofErr w:type="spellStart"/>
          <w:r w:rsidRPr="004B0512">
            <w:rPr>
              <w:rFonts w:ascii="Times New Roman" w:eastAsia="Times New Roman" w:hAnsi="Times New Roman" w:cs="Times New Roman"/>
            </w:rPr>
            <w:t>centred</w:t>
          </w:r>
          <w:proofErr w:type="spellEnd"/>
          <w:r w:rsidRPr="004B0512">
            <w:rPr>
              <w:rFonts w:ascii="Times New Roman" w:eastAsia="Times New Roman" w:hAnsi="Times New Roman" w:cs="Times New Roman"/>
            </w:rPr>
            <w:t xml:space="preserve"> design integration,” in </w:t>
          </w:r>
          <w:r w:rsidRPr="004B0512">
            <w:rPr>
              <w:rFonts w:ascii="Times New Roman" w:eastAsia="Times New Roman" w:hAnsi="Times New Roman" w:cs="Times New Roman"/>
              <w:i/>
              <w:iCs/>
            </w:rPr>
            <w:t>18th International Conference on Evaluation and Assessment in Software Engineering, EASE 2014</w:t>
          </w:r>
          <w:r w:rsidRPr="004B0512">
            <w:rPr>
              <w:rFonts w:ascii="Times New Roman" w:eastAsia="Times New Roman" w:hAnsi="Times New Roman" w:cs="Times New Roman"/>
            </w:rPr>
            <w:t xml:space="preserve">, 2014.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10.1145/2601248.2601276.</w:t>
          </w:r>
        </w:p>
        <w:p w14:paraId="44D21217" w14:textId="77777777" w:rsidR="0053281D" w:rsidRPr="004B0512" w:rsidRDefault="0053281D" w:rsidP="004B0512">
          <w:pPr>
            <w:autoSpaceDE w:val="0"/>
            <w:autoSpaceDN w:val="0"/>
            <w:ind w:left="-567" w:hanging="640"/>
            <w:divId w:val="1246692880"/>
            <w:rPr>
              <w:rFonts w:ascii="Times New Roman" w:eastAsia="Times New Roman" w:hAnsi="Times New Roman" w:cs="Times New Roman"/>
            </w:rPr>
          </w:pPr>
          <w:r w:rsidRPr="004B0512">
            <w:rPr>
              <w:rFonts w:ascii="Times New Roman" w:eastAsia="Times New Roman" w:hAnsi="Times New Roman" w:cs="Times New Roman"/>
            </w:rPr>
            <w:t>[38]</w:t>
          </w:r>
          <w:r w:rsidRPr="004B0512">
            <w:rPr>
              <w:rFonts w:ascii="Times New Roman" w:eastAsia="Times New Roman" w:hAnsi="Times New Roman" w:cs="Times New Roman"/>
            </w:rPr>
            <w:tab/>
            <w:t xml:space="preserve">D. </w:t>
          </w:r>
          <w:proofErr w:type="spellStart"/>
          <w:r w:rsidRPr="004B0512">
            <w:rPr>
              <w:rFonts w:ascii="Times New Roman" w:eastAsia="Times New Roman" w:hAnsi="Times New Roman" w:cs="Times New Roman"/>
            </w:rPr>
            <w:t>Argumanis</w:t>
          </w:r>
          <w:proofErr w:type="spellEnd"/>
          <w:r w:rsidRPr="004B0512">
            <w:rPr>
              <w:rFonts w:ascii="Times New Roman" w:eastAsia="Times New Roman" w:hAnsi="Times New Roman" w:cs="Times New Roman"/>
            </w:rPr>
            <w:t xml:space="preserve">, A. </w:t>
          </w:r>
          <w:proofErr w:type="spellStart"/>
          <w:r w:rsidRPr="004B0512">
            <w:rPr>
              <w:rFonts w:ascii="Times New Roman" w:eastAsia="Times New Roman" w:hAnsi="Times New Roman" w:cs="Times New Roman"/>
            </w:rPr>
            <w:t>Moquillaza</w:t>
          </w:r>
          <w:proofErr w:type="spellEnd"/>
          <w:r w:rsidRPr="004B0512">
            <w:rPr>
              <w:rFonts w:ascii="Times New Roman" w:eastAsia="Times New Roman" w:hAnsi="Times New Roman" w:cs="Times New Roman"/>
            </w:rPr>
            <w:t xml:space="preserve">, and F. Paz, “Challenges in Integrating SCRUM and the User-Centered Design Framework: A Systematic Review,” </w:t>
          </w:r>
          <w:r w:rsidRPr="004B0512">
            <w:rPr>
              <w:rFonts w:ascii="Times New Roman" w:eastAsia="Times New Roman" w:hAnsi="Times New Roman" w:cs="Times New Roman"/>
              <w:i/>
              <w:iCs/>
            </w:rPr>
            <w:t>Communications in Computer and Information Science</w:t>
          </w:r>
          <w:r w:rsidRPr="004B0512">
            <w:rPr>
              <w:rFonts w:ascii="Times New Roman" w:eastAsia="Times New Roman" w:hAnsi="Times New Roman" w:cs="Times New Roman"/>
            </w:rPr>
            <w:t xml:space="preserve">, vol. 1334, pp. 52–62, 2020,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10.1007/978-3-030-66919-5_6/COVER.</w:t>
          </w:r>
        </w:p>
        <w:p w14:paraId="4A0CDA3E" w14:textId="77777777" w:rsidR="0053281D" w:rsidRPr="004B0512" w:rsidRDefault="0053281D" w:rsidP="004B0512">
          <w:pPr>
            <w:autoSpaceDE w:val="0"/>
            <w:autoSpaceDN w:val="0"/>
            <w:ind w:left="-567" w:hanging="640"/>
            <w:divId w:val="424155013"/>
            <w:rPr>
              <w:rFonts w:ascii="Times New Roman" w:eastAsia="Times New Roman" w:hAnsi="Times New Roman" w:cs="Times New Roman"/>
            </w:rPr>
          </w:pPr>
          <w:r w:rsidRPr="004B0512">
            <w:rPr>
              <w:rFonts w:ascii="Times New Roman" w:eastAsia="Times New Roman" w:hAnsi="Times New Roman" w:cs="Times New Roman"/>
            </w:rPr>
            <w:t>[39]</w:t>
          </w:r>
          <w:r w:rsidRPr="004B0512">
            <w:rPr>
              <w:rFonts w:ascii="Times New Roman" w:eastAsia="Times New Roman" w:hAnsi="Times New Roman" w:cs="Times New Roman"/>
            </w:rPr>
            <w:tab/>
            <w:t xml:space="preserve">K. </w:t>
          </w:r>
          <w:proofErr w:type="spellStart"/>
          <w:r w:rsidRPr="004B0512">
            <w:rPr>
              <w:rFonts w:ascii="Times New Roman" w:eastAsia="Times New Roman" w:hAnsi="Times New Roman" w:cs="Times New Roman"/>
            </w:rPr>
            <w:t>Kuusinen</w:t>
          </w:r>
          <w:proofErr w:type="spellEnd"/>
          <w:r w:rsidRPr="004B0512">
            <w:rPr>
              <w:rFonts w:ascii="Times New Roman" w:eastAsia="Times New Roman" w:hAnsi="Times New Roman" w:cs="Times New Roman"/>
            </w:rPr>
            <w:t xml:space="preserve">, “Task allocation between </w:t>
          </w:r>
          <w:proofErr w:type="spellStart"/>
          <w:r w:rsidRPr="004B0512">
            <w:rPr>
              <w:rFonts w:ascii="Times New Roman" w:eastAsia="Times New Roman" w:hAnsi="Times New Roman" w:cs="Times New Roman"/>
            </w:rPr>
            <w:t>ux</w:t>
          </w:r>
          <w:proofErr w:type="spellEnd"/>
          <w:r w:rsidRPr="004B0512">
            <w:rPr>
              <w:rFonts w:ascii="Times New Roman" w:eastAsia="Times New Roman" w:hAnsi="Times New Roman" w:cs="Times New Roman"/>
            </w:rPr>
            <w:t xml:space="preserve"> specialists and developers in agile software development projects,” </w:t>
          </w:r>
          <w:r w:rsidRPr="004B0512">
            <w:rPr>
              <w:rFonts w:ascii="Times New Roman" w:eastAsia="Times New Roman" w:hAnsi="Times New Roman" w:cs="Times New Roman"/>
              <w:i/>
              <w:iCs/>
            </w:rPr>
            <w:t>15th IFIP TC 13 International Conference on Human–Computer Interaction, INTERACT 2015</w:t>
          </w:r>
          <w:r w:rsidRPr="004B0512">
            <w:rPr>
              <w:rFonts w:ascii="Times New Roman" w:eastAsia="Times New Roman" w:hAnsi="Times New Roman" w:cs="Times New Roman"/>
            </w:rPr>
            <w:t xml:space="preserve">, vol. 9298. Springer Verlag, Tampere University of Technology, Tampere, Finland, pp. 27–44, 2015.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10.1007/978-3-319-22698-9_3.</w:t>
          </w:r>
        </w:p>
        <w:p w14:paraId="6A1D46DA" w14:textId="77777777" w:rsidR="0053281D" w:rsidRPr="004B0512" w:rsidRDefault="0053281D" w:rsidP="004B0512">
          <w:pPr>
            <w:autoSpaceDE w:val="0"/>
            <w:autoSpaceDN w:val="0"/>
            <w:ind w:left="-567" w:hanging="640"/>
            <w:divId w:val="1711611731"/>
            <w:rPr>
              <w:rFonts w:ascii="Times New Roman" w:eastAsia="Times New Roman" w:hAnsi="Times New Roman" w:cs="Times New Roman"/>
            </w:rPr>
          </w:pPr>
          <w:r w:rsidRPr="004B0512">
            <w:rPr>
              <w:rFonts w:ascii="Times New Roman" w:eastAsia="Times New Roman" w:hAnsi="Times New Roman" w:cs="Times New Roman"/>
            </w:rPr>
            <w:t>[40]</w:t>
          </w:r>
          <w:r w:rsidRPr="004B0512">
            <w:rPr>
              <w:rFonts w:ascii="Times New Roman" w:eastAsia="Times New Roman" w:hAnsi="Times New Roman" w:cs="Times New Roman"/>
            </w:rPr>
            <w:tab/>
            <w:t xml:space="preserve">J. S. Persson, A. </w:t>
          </w:r>
          <w:proofErr w:type="spellStart"/>
          <w:r w:rsidRPr="004B0512">
            <w:rPr>
              <w:rFonts w:ascii="Times New Roman" w:eastAsia="Times New Roman" w:hAnsi="Times New Roman" w:cs="Times New Roman"/>
            </w:rPr>
            <w:t>Bruun</w:t>
          </w:r>
          <w:proofErr w:type="spellEnd"/>
          <w:r w:rsidRPr="004B0512">
            <w:rPr>
              <w:rFonts w:ascii="Times New Roman" w:eastAsia="Times New Roman" w:hAnsi="Times New Roman" w:cs="Times New Roman"/>
            </w:rPr>
            <w:t xml:space="preserve">, M. K. </w:t>
          </w:r>
          <w:proofErr w:type="spellStart"/>
          <w:r w:rsidRPr="004B0512">
            <w:rPr>
              <w:rFonts w:ascii="Times New Roman" w:eastAsia="Times New Roman" w:hAnsi="Times New Roman" w:cs="Times New Roman"/>
            </w:rPr>
            <w:t>Lárusdóttir</w:t>
          </w:r>
          <w:proofErr w:type="spellEnd"/>
          <w:r w:rsidRPr="004B0512">
            <w:rPr>
              <w:rFonts w:ascii="Times New Roman" w:eastAsia="Times New Roman" w:hAnsi="Times New Roman" w:cs="Times New Roman"/>
            </w:rPr>
            <w:t xml:space="preserve">, and P. A. Nielsen, “Agile software development and UX design: A case study of integration by mutual adjustment,” </w:t>
          </w:r>
          <w:r w:rsidRPr="004B0512">
            <w:rPr>
              <w:rFonts w:ascii="Times New Roman" w:eastAsia="Times New Roman" w:hAnsi="Times New Roman" w:cs="Times New Roman"/>
              <w:i/>
              <w:iCs/>
            </w:rPr>
            <w:t xml:space="preserve">Inf </w:t>
          </w:r>
          <w:proofErr w:type="spellStart"/>
          <w:r w:rsidRPr="004B0512">
            <w:rPr>
              <w:rFonts w:ascii="Times New Roman" w:eastAsia="Times New Roman" w:hAnsi="Times New Roman" w:cs="Times New Roman"/>
              <w:i/>
              <w:iCs/>
            </w:rPr>
            <w:t>Softw</w:t>
          </w:r>
          <w:proofErr w:type="spellEnd"/>
          <w:r w:rsidRPr="004B0512">
            <w:rPr>
              <w:rFonts w:ascii="Times New Roman" w:eastAsia="Times New Roman" w:hAnsi="Times New Roman" w:cs="Times New Roman"/>
              <w:i/>
              <w:iCs/>
            </w:rPr>
            <w:t xml:space="preserve"> Technol</w:t>
          </w:r>
          <w:r w:rsidRPr="004B0512">
            <w:rPr>
              <w:rFonts w:ascii="Times New Roman" w:eastAsia="Times New Roman" w:hAnsi="Times New Roman" w:cs="Times New Roman"/>
            </w:rPr>
            <w:t xml:space="preserve">, vol. 152, p. 107059, Dec. 2022,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10.1016/J.INFSOF.2022.107059.</w:t>
          </w:r>
        </w:p>
        <w:p w14:paraId="0033FA3B" w14:textId="77777777" w:rsidR="0053281D" w:rsidRPr="004B0512" w:rsidRDefault="0053281D" w:rsidP="004B0512">
          <w:pPr>
            <w:autoSpaceDE w:val="0"/>
            <w:autoSpaceDN w:val="0"/>
            <w:ind w:left="-567" w:hanging="640"/>
            <w:divId w:val="952786395"/>
            <w:rPr>
              <w:rFonts w:ascii="Times New Roman" w:eastAsia="Times New Roman" w:hAnsi="Times New Roman" w:cs="Times New Roman"/>
            </w:rPr>
          </w:pPr>
          <w:r w:rsidRPr="004B0512">
            <w:rPr>
              <w:rFonts w:ascii="Times New Roman" w:eastAsia="Times New Roman" w:hAnsi="Times New Roman" w:cs="Times New Roman"/>
            </w:rPr>
            <w:t>[41]</w:t>
          </w:r>
          <w:r w:rsidRPr="004B0512">
            <w:rPr>
              <w:rFonts w:ascii="Times New Roman" w:eastAsia="Times New Roman" w:hAnsi="Times New Roman" w:cs="Times New Roman"/>
            </w:rPr>
            <w:tab/>
            <w:t xml:space="preserve">K. Conboy, “Agility from First Principles: Reconstructing the Concept of Agility in Information Systems Development,” </w:t>
          </w:r>
          <w:r w:rsidRPr="004B0512">
            <w:rPr>
              <w:rFonts w:ascii="Times New Roman" w:eastAsia="Times New Roman" w:hAnsi="Times New Roman" w:cs="Times New Roman"/>
              <w:i/>
              <w:iCs/>
            </w:rPr>
            <w:t>Info. Sys. Research</w:t>
          </w:r>
          <w:r w:rsidRPr="004B0512">
            <w:rPr>
              <w:rFonts w:ascii="Times New Roman" w:eastAsia="Times New Roman" w:hAnsi="Times New Roman" w:cs="Times New Roman"/>
            </w:rPr>
            <w:t xml:space="preserve">, vol. 20, no. 3, pp. 329–354, Sep. 2009,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10.1287/isre.1090.0236.</w:t>
          </w:r>
        </w:p>
        <w:p w14:paraId="65136586" w14:textId="77777777" w:rsidR="0053281D" w:rsidRPr="004B0512" w:rsidRDefault="0053281D" w:rsidP="004B0512">
          <w:pPr>
            <w:autoSpaceDE w:val="0"/>
            <w:autoSpaceDN w:val="0"/>
            <w:ind w:left="-567" w:hanging="640"/>
            <w:divId w:val="874002979"/>
            <w:rPr>
              <w:rFonts w:ascii="Times New Roman" w:eastAsia="Times New Roman" w:hAnsi="Times New Roman" w:cs="Times New Roman"/>
            </w:rPr>
          </w:pPr>
          <w:r w:rsidRPr="004B0512">
            <w:rPr>
              <w:rFonts w:ascii="Times New Roman" w:eastAsia="Times New Roman" w:hAnsi="Times New Roman" w:cs="Times New Roman"/>
            </w:rPr>
            <w:t>[42]</w:t>
          </w:r>
          <w:r w:rsidRPr="004B0512">
            <w:rPr>
              <w:rFonts w:ascii="Times New Roman" w:eastAsia="Times New Roman" w:hAnsi="Times New Roman" w:cs="Times New Roman"/>
            </w:rPr>
            <w:tab/>
            <w:t xml:space="preserve">A. </w:t>
          </w:r>
          <w:proofErr w:type="spellStart"/>
          <w:r w:rsidRPr="004B0512">
            <w:rPr>
              <w:rFonts w:ascii="Times New Roman" w:eastAsia="Times New Roman" w:hAnsi="Times New Roman" w:cs="Times New Roman"/>
            </w:rPr>
            <w:t>Bruun</w:t>
          </w:r>
          <w:proofErr w:type="spellEnd"/>
          <w:r w:rsidRPr="004B0512">
            <w:rPr>
              <w:rFonts w:ascii="Times New Roman" w:eastAsia="Times New Roman" w:hAnsi="Times New Roman" w:cs="Times New Roman"/>
            </w:rPr>
            <w:t xml:space="preserve">, M. </w:t>
          </w:r>
          <w:proofErr w:type="spellStart"/>
          <w:r w:rsidRPr="004B0512">
            <w:rPr>
              <w:rFonts w:ascii="Times New Roman" w:eastAsia="Times New Roman" w:hAnsi="Times New Roman" w:cs="Times New Roman"/>
            </w:rPr>
            <w:t>Larusdottir</w:t>
          </w:r>
          <w:proofErr w:type="spellEnd"/>
          <w:r w:rsidRPr="004B0512">
            <w:rPr>
              <w:rFonts w:ascii="Times New Roman" w:eastAsia="Times New Roman" w:hAnsi="Times New Roman" w:cs="Times New Roman"/>
            </w:rPr>
            <w:t xml:space="preserve">, L. Nielsen, … P. N.-P. of the 10th, and undefined 2018, “The role of UX professionals in agile development: a case study from industry,” </w:t>
          </w:r>
          <w:r w:rsidRPr="004B0512">
            <w:rPr>
              <w:rFonts w:ascii="Times New Roman" w:eastAsia="Times New Roman" w:hAnsi="Times New Roman" w:cs="Times New Roman"/>
              <w:i/>
              <w:iCs/>
            </w:rPr>
            <w:t>dl.acm.org</w:t>
          </w:r>
          <w:r w:rsidRPr="004B0512">
            <w:rPr>
              <w:rFonts w:ascii="Times New Roman" w:eastAsia="Times New Roman" w:hAnsi="Times New Roman" w:cs="Times New Roman"/>
            </w:rPr>
            <w:t xml:space="preserve">, pp. 352–363, Sep. 2018,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10.1145/3240167.3240213.</w:t>
          </w:r>
        </w:p>
        <w:p w14:paraId="342AB972" w14:textId="77777777" w:rsidR="0053281D" w:rsidRPr="004B0512" w:rsidRDefault="0053281D" w:rsidP="004B0512">
          <w:pPr>
            <w:autoSpaceDE w:val="0"/>
            <w:autoSpaceDN w:val="0"/>
            <w:ind w:left="-567" w:hanging="640"/>
            <w:divId w:val="1568490455"/>
            <w:rPr>
              <w:rFonts w:ascii="Times New Roman" w:eastAsia="Times New Roman" w:hAnsi="Times New Roman" w:cs="Times New Roman"/>
            </w:rPr>
          </w:pPr>
          <w:r w:rsidRPr="004B0512">
            <w:rPr>
              <w:rFonts w:ascii="Times New Roman" w:eastAsia="Times New Roman" w:hAnsi="Times New Roman" w:cs="Times New Roman"/>
            </w:rPr>
            <w:t>[43]</w:t>
          </w:r>
          <w:r w:rsidRPr="004B0512">
            <w:rPr>
              <w:rFonts w:ascii="Times New Roman" w:eastAsia="Times New Roman" w:hAnsi="Times New Roman" w:cs="Times New Roman"/>
            </w:rPr>
            <w:tab/>
            <w:t xml:space="preserve">A. </w:t>
          </w:r>
          <w:proofErr w:type="spellStart"/>
          <w:r w:rsidRPr="004B0512">
            <w:rPr>
              <w:rFonts w:ascii="Times New Roman" w:eastAsia="Times New Roman" w:hAnsi="Times New Roman" w:cs="Times New Roman"/>
            </w:rPr>
            <w:t>Abulfaraj</w:t>
          </w:r>
          <w:proofErr w:type="spellEnd"/>
          <w:r w:rsidRPr="004B0512">
            <w:rPr>
              <w:rFonts w:ascii="Times New Roman" w:eastAsia="Times New Roman" w:hAnsi="Times New Roman" w:cs="Times New Roman"/>
            </w:rPr>
            <w:t xml:space="preserve"> and A. Steele, “Coherent Heuristic Evaluation (</w:t>
          </w:r>
          <w:proofErr w:type="spellStart"/>
          <w:r w:rsidRPr="004B0512">
            <w:rPr>
              <w:rFonts w:ascii="Times New Roman" w:eastAsia="Times New Roman" w:hAnsi="Times New Roman" w:cs="Times New Roman"/>
            </w:rPr>
            <w:t>CoHE</w:t>
          </w:r>
          <w:proofErr w:type="spellEnd"/>
          <w:r w:rsidRPr="004B0512">
            <w:rPr>
              <w:rFonts w:ascii="Times New Roman" w:eastAsia="Times New Roman" w:hAnsi="Times New Roman" w:cs="Times New Roman"/>
            </w:rPr>
            <w:t xml:space="preserve">): Toward Increasing the Effectiveness of Heuristic Evaluation for Novice Evaluators,” in </w:t>
          </w:r>
          <w:r w:rsidRPr="004B0512">
            <w:rPr>
              <w:rFonts w:ascii="Times New Roman" w:eastAsia="Times New Roman" w:hAnsi="Times New Roman" w:cs="Times New Roman"/>
              <w:i/>
              <w:iCs/>
            </w:rPr>
            <w:t>Design, User Experience, and Usability. Interaction Design</w:t>
          </w:r>
          <w:r w:rsidRPr="004B0512">
            <w:rPr>
              <w:rFonts w:ascii="Times New Roman" w:eastAsia="Times New Roman" w:hAnsi="Times New Roman" w:cs="Times New Roman"/>
            </w:rPr>
            <w:t>, 2020, pp. 3–20.</w:t>
          </w:r>
        </w:p>
        <w:p w14:paraId="661924A0" w14:textId="77777777" w:rsidR="0053281D" w:rsidRPr="004B0512" w:rsidRDefault="0053281D" w:rsidP="004B0512">
          <w:pPr>
            <w:autoSpaceDE w:val="0"/>
            <w:autoSpaceDN w:val="0"/>
            <w:ind w:left="-567" w:hanging="640"/>
            <w:divId w:val="780611935"/>
            <w:rPr>
              <w:rFonts w:ascii="Times New Roman" w:eastAsia="Times New Roman" w:hAnsi="Times New Roman" w:cs="Times New Roman"/>
            </w:rPr>
          </w:pPr>
          <w:r w:rsidRPr="004B0512">
            <w:rPr>
              <w:rFonts w:ascii="Times New Roman" w:eastAsia="Times New Roman" w:hAnsi="Times New Roman" w:cs="Times New Roman"/>
            </w:rPr>
            <w:t>[44]</w:t>
          </w:r>
          <w:r w:rsidRPr="004B0512">
            <w:rPr>
              <w:rFonts w:ascii="Times New Roman" w:eastAsia="Times New Roman" w:hAnsi="Times New Roman" w:cs="Times New Roman"/>
            </w:rPr>
            <w:tab/>
            <w:t xml:space="preserve">J. Gothelf and J. </w:t>
          </w:r>
          <w:proofErr w:type="spellStart"/>
          <w:r w:rsidRPr="004B0512">
            <w:rPr>
              <w:rFonts w:ascii="Times New Roman" w:eastAsia="Times New Roman" w:hAnsi="Times New Roman" w:cs="Times New Roman"/>
            </w:rPr>
            <w:t>Seiden</w:t>
          </w:r>
          <w:proofErr w:type="spellEnd"/>
          <w:r w:rsidRPr="004B0512">
            <w:rPr>
              <w:rFonts w:ascii="Times New Roman" w:eastAsia="Times New Roman" w:hAnsi="Times New Roman" w:cs="Times New Roman"/>
            </w:rPr>
            <w:t xml:space="preserve">, </w:t>
          </w:r>
          <w:r w:rsidRPr="004B0512">
            <w:rPr>
              <w:rFonts w:ascii="Times New Roman" w:eastAsia="Times New Roman" w:hAnsi="Times New Roman" w:cs="Times New Roman"/>
              <w:i/>
              <w:iCs/>
            </w:rPr>
            <w:t>Lean ux</w:t>
          </w:r>
          <w:r w:rsidRPr="004B0512">
            <w:rPr>
              <w:rFonts w:ascii="Times New Roman" w:eastAsia="Times New Roman" w:hAnsi="Times New Roman" w:cs="Times New Roman"/>
            </w:rPr>
            <w:t xml:space="preserve">. </w:t>
          </w:r>
          <w:proofErr w:type="gramStart"/>
          <w:r w:rsidRPr="004B0512">
            <w:rPr>
              <w:rFonts w:ascii="Times New Roman" w:eastAsia="Times New Roman" w:hAnsi="Times New Roman" w:cs="Times New Roman"/>
            </w:rPr>
            <w:t>“ O’Reilly</w:t>
          </w:r>
          <w:proofErr w:type="gramEnd"/>
          <w:r w:rsidRPr="004B0512">
            <w:rPr>
              <w:rFonts w:ascii="Times New Roman" w:eastAsia="Times New Roman" w:hAnsi="Times New Roman" w:cs="Times New Roman"/>
            </w:rPr>
            <w:t xml:space="preserve"> Media, Inc.,” 2021.</w:t>
          </w:r>
        </w:p>
        <w:p w14:paraId="6D9F02A3" w14:textId="77777777" w:rsidR="0053281D" w:rsidRPr="004B0512" w:rsidRDefault="0053281D" w:rsidP="004B0512">
          <w:pPr>
            <w:autoSpaceDE w:val="0"/>
            <w:autoSpaceDN w:val="0"/>
            <w:ind w:left="-567" w:hanging="640"/>
            <w:divId w:val="563182575"/>
            <w:rPr>
              <w:rFonts w:ascii="Times New Roman" w:eastAsia="Times New Roman" w:hAnsi="Times New Roman" w:cs="Times New Roman"/>
            </w:rPr>
          </w:pPr>
          <w:r w:rsidRPr="004B0512">
            <w:rPr>
              <w:rFonts w:ascii="Times New Roman" w:eastAsia="Times New Roman" w:hAnsi="Times New Roman" w:cs="Times New Roman"/>
            </w:rPr>
            <w:t>[45]</w:t>
          </w:r>
          <w:r w:rsidRPr="004B0512">
            <w:rPr>
              <w:rFonts w:ascii="Times New Roman" w:eastAsia="Times New Roman" w:hAnsi="Times New Roman" w:cs="Times New Roman"/>
            </w:rPr>
            <w:tab/>
            <w:t xml:space="preserve">R. J. </w:t>
          </w:r>
          <w:proofErr w:type="spellStart"/>
          <w:r w:rsidRPr="004B0512">
            <w:rPr>
              <w:rFonts w:ascii="Times New Roman" w:eastAsia="Times New Roman" w:hAnsi="Times New Roman" w:cs="Times New Roman"/>
            </w:rPr>
            <w:t>Wieringa</w:t>
          </w:r>
          <w:proofErr w:type="spellEnd"/>
          <w:r w:rsidRPr="004B0512">
            <w:rPr>
              <w:rFonts w:ascii="Times New Roman" w:eastAsia="Times New Roman" w:hAnsi="Times New Roman" w:cs="Times New Roman"/>
            </w:rPr>
            <w:t xml:space="preserve">, “Design science methodology: For information systems and software engineering,” </w:t>
          </w:r>
          <w:r w:rsidRPr="004B0512">
            <w:rPr>
              <w:rFonts w:ascii="Times New Roman" w:eastAsia="Times New Roman" w:hAnsi="Times New Roman" w:cs="Times New Roman"/>
              <w:i/>
              <w:iCs/>
            </w:rPr>
            <w:t>Design Science Methodology: For Information Systems and Software Engineering</w:t>
          </w:r>
          <w:r w:rsidRPr="004B0512">
            <w:rPr>
              <w:rFonts w:ascii="Times New Roman" w:eastAsia="Times New Roman" w:hAnsi="Times New Roman" w:cs="Times New Roman"/>
            </w:rPr>
            <w:t xml:space="preserve">, pp. 1–332, Jan. 2014,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10.1007/978-3-662-43839-8/COVER.</w:t>
          </w:r>
        </w:p>
        <w:p w14:paraId="0835125E" w14:textId="77777777" w:rsidR="0053281D" w:rsidRPr="004B0512" w:rsidRDefault="0053281D" w:rsidP="004B0512">
          <w:pPr>
            <w:autoSpaceDE w:val="0"/>
            <w:autoSpaceDN w:val="0"/>
            <w:ind w:left="-567" w:hanging="640"/>
            <w:divId w:val="915673267"/>
            <w:rPr>
              <w:rFonts w:ascii="Times New Roman" w:eastAsia="Times New Roman" w:hAnsi="Times New Roman" w:cs="Times New Roman"/>
            </w:rPr>
          </w:pPr>
          <w:r w:rsidRPr="004B0512">
            <w:rPr>
              <w:rFonts w:ascii="Times New Roman" w:eastAsia="Times New Roman" w:hAnsi="Times New Roman" w:cs="Times New Roman"/>
            </w:rPr>
            <w:t>[46]</w:t>
          </w:r>
          <w:r w:rsidRPr="004B0512">
            <w:rPr>
              <w:rFonts w:ascii="Times New Roman" w:eastAsia="Times New Roman" w:hAnsi="Times New Roman" w:cs="Times New Roman"/>
            </w:rPr>
            <w:tab/>
            <w:t>“UX Research Cheat Sheet.” https://www.nngroup.com/articles/ux-research-cheat-sheet/ (accessed Oct. 15, 2022).</w:t>
          </w:r>
        </w:p>
        <w:p w14:paraId="770E4A08" w14:textId="77777777" w:rsidR="0053281D" w:rsidRPr="004B0512" w:rsidRDefault="0053281D" w:rsidP="004B0512">
          <w:pPr>
            <w:autoSpaceDE w:val="0"/>
            <w:autoSpaceDN w:val="0"/>
            <w:ind w:left="-567" w:hanging="640"/>
            <w:divId w:val="941569390"/>
            <w:rPr>
              <w:rFonts w:ascii="Times New Roman" w:eastAsia="Times New Roman" w:hAnsi="Times New Roman" w:cs="Times New Roman"/>
            </w:rPr>
          </w:pPr>
          <w:r w:rsidRPr="004B0512">
            <w:rPr>
              <w:rFonts w:ascii="Times New Roman" w:eastAsia="Times New Roman" w:hAnsi="Times New Roman" w:cs="Times New Roman"/>
            </w:rPr>
            <w:t>[47]</w:t>
          </w:r>
          <w:r w:rsidRPr="004B0512">
            <w:rPr>
              <w:rFonts w:ascii="Times New Roman" w:eastAsia="Times New Roman" w:hAnsi="Times New Roman" w:cs="Times New Roman"/>
            </w:rPr>
            <w:tab/>
            <w:t xml:space="preserve">G. Guest, A. Bunce, and L. Johnson, “How many interviews are enough? An experiment with data saturation and variability.,” </w:t>
          </w:r>
          <w:r w:rsidRPr="004B0512">
            <w:rPr>
              <w:rFonts w:ascii="Times New Roman" w:eastAsia="Times New Roman" w:hAnsi="Times New Roman" w:cs="Times New Roman"/>
              <w:i/>
              <w:iCs/>
            </w:rPr>
            <w:t>Field methods</w:t>
          </w:r>
          <w:r w:rsidRPr="004B0512">
            <w:rPr>
              <w:rFonts w:ascii="Times New Roman" w:eastAsia="Times New Roman" w:hAnsi="Times New Roman" w:cs="Times New Roman"/>
            </w:rPr>
            <w:t xml:space="preserve">, vol. 18, pp. 59–82, 2006,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10.1177/1525822X05279903.</w:t>
          </w:r>
        </w:p>
        <w:p w14:paraId="7A3B0359" w14:textId="77777777" w:rsidR="0053281D" w:rsidRPr="004B0512" w:rsidRDefault="0053281D" w:rsidP="004B0512">
          <w:pPr>
            <w:autoSpaceDE w:val="0"/>
            <w:autoSpaceDN w:val="0"/>
            <w:ind w:left="-567" w:hanging="640"/>
            <w:divId w:val="1522016263"/>
            <w:rPr>
              <w:rFonts w:ascii="Times New Roman" w:eastAsia="Times New Roman" w:hAnsi="Times New Roman" w:cs="Times New Roman"/>
            </w:rPr>
          </w:pPr>
          <w:r w:rsidRPr="004B0512">
            <w:rPr>
              <w:rFonts w:ascii="Times New Roman" w:eastAsia="Times New Roman" w:hAnsi="Times New Roman" w:cs="Times New Roman"/>
            </w:rPr>
            <w:t>[48]</w:t>
          </w:r>
          <w:r w:rsidRPr="004B0512">
            <w:rPr>
              <w:rFonts w:ascii="Times New Roman" w:eastAsia="Times New Roman" w:hAnsi="Times New Roman" w:cs="Times New Roman"/>
            </w:rPr>
            <w:tab/>
            <w:t xml:space="preserve">O. </w:t>
          </w:r>
          <w:proofErr w:type="spellStart"/>
          <w:r w:rsidRPr="004B0512">
            <w:rPr>
              <w:rFonts w:ascii="Times New Roman" w:eastAsia="Times New Roman" w:hAnsi="Times New Roman" w:cs="Times New Roman"/>
            </w:rPr>
            <w:t>Balci</w:t>
          </w:r>
          <w:proofErr w:type="spellEnd"/>
          <w:r w:rsidRPr="004B0512">
            <w:rPr>
              <w:rFonts w:ascii="Times New Roman" w:eastAsia="Times New Roman" w:hAnsi="Times New Roman" w:cs="Times New Roman"/>
            </w:rPr>
            <w:t xml:space="preserve">, “Quality assessment, verification, and validation of modeling and simulation applications,” in </w:t>
          </w:r>
          <w:r w:rsidRPr="004B0512">
            <w:rPr>
              <w:rFonts w:ascii="Times New Roman" w:eastAsia="Times New Roman" w:hAnsi="Times New Roman" w:cs="Times New Roman"/>
              <w:i/>
              <w:iCs/>
            </w:rPr>
            <w:t>Proceedings of the 2004 Winter Simulation Conference, 2004.</w:t>
          </w:r>
          <w:r w:rsidRPr="004B0512">
            <w:rPr>
              <w:rFonts w:ascii="Times New Roman" w:eastAsia="Times New Roman" w:hAnsi="Times New Roman" w:cs="Times New Roman"/>
            </w:rPr>
            <w:t xml:space="preserve">, 2004, vol. 1, p. 129.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10.1109/WSC.2004.1371309.</w:t>
          </w:r>
        </w:p>
        <w:p w14:paraId="44FC63A5" w14:textId="77777777" w:rsidR="0053281D" w:rsidRPr="004B0512" w:rsidRDefault="0053281D" w:rsidP="004B0512">
          <w:pPr>
            <w:autoSpaceDE w:val="0"/>
            <w:autoSpaceDN w:val="0"/>
            <w:ind w:left="-567" w:hanging="640"/>
            <w:divId w:val="1193224144"/>
            <w:rPr>
              <w:rFonts w:ascii="Times New Roman" w:eastAsia="Times New Roman" w:hAnsi="Times New Roman" w:cs="Times New Roman"/>
            </w:rPr>
          </w:pPr>
          <w:r w:rsidRPr="004B0512">
            <w:rPr>
              <w:rFonts w:ascii="Times New Roman" w:eastAsia="Times New Roman" w:hAnsi="Times New Roman" w:cs="Times New Roman"/>
            </w:rPr>
            <w:t>[49]</w:t>
          </w:r>
          <w:r w:rsidRPr="004B0512">
            <w:rPr>
              <w:rFonts w:ascii="Times New Roman" w:eastAsia="Times New Roman" w:hAnsi="Times New Roman" w:cs="Times New Roman"/>
            </w:rPr>
            <w:tab/>
            <w:t xml:space="preserve">T. </w:t>
          </w:r>
          <w:proofErr w:type="spellStart"/>
          <w:r w:rsidRPr="004B0512">
            <w:rPr>
              <w:rFonts w:ascii="Times New Roman" w:eastAsia="Times New Roman" w:hAnsi="Times New Roman" w:cs="Times New Roman"/>
            </w:rPr>
            <w:t>Sedano</w:t>
          </w:r>
          <w:proofErr w:type="spellEnd"/>
          <w:r w:rsidRPr="004B0512">
            <w:rPr>
              <w:rFonts w:ascii="Times New Roman" w:eastAsia="Times New Roman" w:hAnsi="Times New Roman" w:cs="Times New Roman"/>
            </w:rPr>
            <w:t xml:space="preserve">, P. Ralph, and C. </w:t>
          </w:r>
          <w:proofErr w:type="spellStart"/>
          <w:r w:rsidRPr="004B0512">
            <w:rPr>
              <w:rFonts w:ascii="Times New Roman" w:eastAsia="Times New Roman" w:hAnsi="Times New Roman" w:cs="Times New Roman"/>
            </w:rPr>
            <w:t>Peraire</w:t>
          </w:r>
          <w:proofErr w:type="spellEnd"/>
          <w:r w:rsidRPr="004B0512">
            <w:rPr>
              <w:rFonts w:ascii="Times New Roman" w:eastAsia="Times New Roman" w:hAnsi="Times New Roman" w:cs="Times New Roman"/>
            </w:rPr>
            <w:t xml:space="preserve">, “The Product Backlog,” </w:t>
          </w:r>
          <w:r w:rsidRPr="004B0512">
            <w:rPr>
              <w:rFonts w:ascii="Times New Roman" w:eastAsia="Times New Roman" w:hAnsi="Times New Roman" w:cs="Times New Roman"/>
              <w:i/>
              <w:iCs/>
            </w:rPr>
            <w:t>Proceedings - International Conference on Software Engineering</w:t>
          </w:r>
          <w:r w:rsidRPr="004B0512">
            <w:rPr>
              <w:rFonts w:ascii="Times New Roman" w:eastAsia="Times New Roman" w:hAnsi="Times New Roman" w:cs="Times New Roman"/>
            </w:rPr>
            <w:t xml:space="preserve">, vol. 2019-May, pp. 200–211, May 2019,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10.1109/ICSE.2019.00036.</w:t>
          </w:r>
        </w:p>
        <w:p w14:paraId="21878397" w14:textId="77777777" w:rsidR="0053281D" w:rsidRPr="004B0512" w:rsidRDefault="0053281D" w:rsidP="004B0512">
          <w:pPr>
            <w:autoSpaceDE w:val="0"/>
            <w:autoSpaceDN w:val="0"/>
            <w:ind w:left="-567" w:hanging="640"/>
            <w:divId w:val="2099788651"/>
            <w:rPr>
              <w:rFonts w:ascii="Times New Roman" w:eastAsia="Times New Roman" w:hAnsi="Times New Roman" w:cs="Times New Roman"/>
            </w:rPr>
          </w:pPr>
          <w:r w:rsidRPr="004B0512">
            <w:rPr>
              <w:rFonts w:ascii="Times New Roman" w:eastAsia="Times New Roman" w:hAnsi="Times New Roman" w:cs="Times New Roman"/>
            </w:rPr>
            <w:t>[50]</w:t>
          </w:r>
          <w:r w:rsidRPr="004B0512">
            <w:rPr>
              <w:rFonts w:ascii="Times New Roman" w:eastAsia="Times New Roman" w:hAnsi="Times New Roman" w:cs="Times New Roman"/>
            </w:rPr>
            <w:tab/>
            <w:t>“Visual Studio Code - Code Editing. Redefined.” https://code.visualstudio.com/ (accessed Jan. 23, 2023).</w:t>
          </w:r>
        </w:p>
        <w:p w14:paraId="66CFF8BE" w14:textId="77777777" w:rsidR="0053281D" w:rsidRPr="004B0512" w:rsidRDefault="0053281D" w:rsidP="004B0512">
          <w:pPr>
            <w:autoSpaceDE w:val="0"/>
            <w:autoSpaceDN w:val="0"/>
            <w:ind w:left="-567" w:hanging="640"/>
            <w:divId w:val="69498344"/>
            <w:rPr>
              <w:rFonts w:ascii="Times New Roman" w:eastAsia="Times New Roman" w:hAnsi="Times New Roman" w:cs="Times New Roman"/>
            </w:rPr>
          </w:pPr>
          <w:r w:rsidRPr="004B0512">
            <w:rPr>
              <w:rFonts w:ascii="Times New Roman" w:eastAsia="Times New Roman" w:hAnsi="Times New Roman" w:cs="Times New Roman"/>
            </w:rPr>
            <w:t>[51]</w:t>
          </w:r>
          <w:r w:rsidRPr="004B0512">
            <w:rPr>
              <w:rFonts w:ascii="Times New Roman" w:eastAsia="Times New Roman" w:hAnsi="Times New Roman" w:cs="Times New Roman"/>
            </w:rPr>
            <w:tab/>
            <w:t xml:space="preserve">F. de A. </w:t>
          </w:r>
          <w:proofErr w:type="spellStart"/>
          <w:r w:rsidRPr="004B0512">
            <w:rPr>
              <w:rFonts w:ascii="Times New Roman" w:eastAsia="Times New Roman" w:hAnsi="Times New Roman" w:cs="Times New Roman"/>
            </w:rPr>
            <w:t>Farzat</w:t>
          </w:r>
          <w:proofErr w:type="spellEnd"/>
          <w:r w:rsidRPr="004B0512">
            <w:rPr>
              <w:rFonts w:ascii="Times New Roman" w:eastAsia="Times New Roman" w:hAnsi="Times New Roman" w:cs="Times New Roman"/>
            </w:rPr>
            <w:t xml:space="preserve">, M. de O. Barros, and G. H. </w:t>
          </w:r>
          <w:proofErr w:type="spellStart"/>
          <w:r w:rsidRPr="004B0512">
            <w:rPr>
              <w:rFonts w:ascii="Times New Roman" w:eastAsia="Times New Roman" w:hAnsi="Times New Roman" w:cs="Times New Roman"/>
            </w:rPr>
            <w:t>Travassos</w:t>
          </w:r>
          <w:proofErr w:type="spellEnd"/>
          <w:r w:rsidRPr="004B0512">
            <w:rPr>
              <w:rFonts w:ascii="Times New Roman" w:eastAsia="Times New Roman" w:hAnsi="Times New Roman" w:cs="Times New Roman"/>
            </w:rPr>
            <w:t xml:space="preserve">, “Evolving JavaScript Code to Reduce Load Time,” </w:t>
          </w:r>
          <w:r w:rsidRPr="004B0512">
            <w:rPr>
              <w:rFonts w:ascii="Times New Roman" w:eastAsia="Times New Roman" w:hAnsi="Times New Roman" w:cs="Times New Roman"/>
              <w:i/>
              <w:iCs/>
            </w:rPr>
            <w:t>IEEE Transactions on Software Engineering</w:t>
          </w:r>
          <w:r w:rsidRPr="004B0512">
            <w:rPr>
              <w:rFonts w:ascii="Times New Roman" w:eastAsia="Times New Roman" w:hAnsi="Times New Roman" w:cs="Times New Roman"/>
            </w:rPr>
            <w:t xml:space="preserve">, vol. 47, no. 8, pp. 1544–1558, 2021,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10.1109/TSE.2019.2928293.</w:t>
          </w:r>
        </w:p>
        <w:p w14:paraId="53867667" w14:textId="77777777" w:rsidR="0053281D" w:rsidRPr="004B0512" w:rsidRDefault="0053281D" w:rsidP="004B0512">
          <w:pPr>
            <w:autoSpaceDE w:val="0"/>
            <w:autoSpaceDN w:val="0"/>
            <w:ind w:left="-567" w:hanging="640"/>
            <w:divId w:val="1744328973"/>
            <w:rPr>
              <w:rFonts w:ascii="Times New Roman" w:eastAsia="Times New Roman" w:hAnsi="Times New Roman" w:cs="Times New Roman"/>
            </w:rPr>
          </w:pPr>
          <w:r w:rsidRPr="004B0512">
            <w:rPr>
              <w:rFonts w:ascii="Times New Roman" w:eastAsia="Times New Roman" w:hAnsi="Times New Roman" w:cs="Times New Roman"/>
            </w:rPr>
            <w:t>[52]</w:t>
          </w:r>
          <w:r w:rsidRPr="004B0512">
            <w:rPr>
              <w:rFonts w:ascii="Times New Roman" w:eastAsia="Times New Roman" w:hAnsi="Times New Roman" w:cs="Times New Roman"/>
            </w:rPr>
            <w:tab/>
            <w:t>“Trello | Atlassian.” https://www.atlassian.com/software/trello (accessed Jan. 23, 2023).</w:t>
          </w:r>
        </w:p>
        <w:p w14:paraId="68791E0A" w14:textId="77777777" w:rsidR="0053281D" w:rsidRPr="004B0512" w:rsidRDefault="0053281D" w:rsidP="004B0512">
          <w:pPr>
            <w:autoSpaceDE w:val="0"/>
            <w:autoSpaceDN w:val="0"/>
            <w:ind w:left="-567" w:hanging="640"/>
            <w:divId w:val="1465272681"/>
            <w:rPr>
              <w:rFonts w:ascii="Times New Roman" w:eastAsia="Times New Roman" w:hAnsi="Times New Roman" w:cs="Times New Roman"/>
            </w:rPr>
          </w:pPr>
          <w:r w:rsidRPr="004B0512">
            <w:rPr>
              <w:rFonts w:ascii="Times New Roman" w:eastAsia="Times New Roman" w:hAnsi="Times New Roman" w:cs="Times New Roman"/>
            </w:rPr>
            <w:t>[53]</w:t>
          </w:r>
          <w:r w:rsidRPr="004B0512">
            <w:rPr>
              <w:rFonts w:ascii="Times New Roman" w:eastAsia="Times New Roman" w:hAnsi="Times New Roman" w:cs="Times New Roman"/>
            </w:rPr>
            <w:tab/>
            <w:t>“Get Started Building on Trello.” https://developer.atlassian.com/cloud/trello/ (accessed Jan. 23, 2023).</w:t>
          </w:r>
        </w:p>
        <w:p w14:paraId="0982508F" w14:textId="77777777" w:rsidR="0053281D" w:rsidRPr="004B0512" w:rsidRDefault="0053281D" w:rsidP="004B0512">
          <w:pPr>
            <w:autoSpaceDE w:val="0"/>
            <w:autoSpaceDN w:val="0"/>
            <w:ind w:left="-567" w:hanging="640"/>
            <w:divId w:val="1892497481"/>
            <w:rPr>
              <w:rFonts w:ascii="Times New Roman" w:eastAsia="Times New Roman" w:hAnsi="Times New Roman" w:cs="Times New Roman"/>
            </w:rPr>
          </w:pPr>
          <w:r w:rsidRPr="004B0512">
            <w:rPr>
              <w:rFonts w:ascii="Times New Roman" w:eastAsia="Times New Roman" w:hAnsi="Times New Roman" w:cs="Times New Roman"/>
            </w:rPr>
            <w:t>[54]</w:t>
          </w:r>
          <w:r w:rsidRPr="004B0512">
            <w:rPr>
              <w:rFonts w:ascii="Times New Roman" w:eastAsia="Times New Roman" w:hAnsi="Times New Roman" w:cs="Times New Roman"/>
            </w:rPr>
            <w:tab/>
            <w:t>“Develop and deploy websites and apps in record time | Netlify.” https://www.netlify.com/ (accessed Jan. 23, 2023).</w:t>
          </w:r>
        </w:p>
        <w:p w14:paraId="67593924" w14:textId="77777777" w:rsidR="0053281D" w:rsidRPr="004B0512" w:rsidRDefault="0053281D" w:rsidP="004B0512">
          <w:pPr>
            <w:autoSpaceDE w:val="0"/>
            <w:autoSpaceDN w:val="0"/>
            <w:ind w:left="-567" w:hanging="640"/>
            <w:divId w:val="1502354585"/>
            <w:rPr>
              <w:rFonts w:ascii="Times New Roman" w:eastAsia="Times New Roman" w:hAnsi="Times New Roman" w:cs="Times New Roman"/>
            </w:rPr>
          </w:pPr>
          <w:r w:rsidRPr="004B0512">
            <w:rPr>
              <w:rFonts w:ascii="Times New Roman" w:eastAsia="Times New Roman" w:hAnsi="Times New Roman" w:cs="Times New Roman"/>
            </w:rPr>
            <w:t>[55]</w:t>
          </w:r>
          <w:r w:rsidRPr="004B0512">
            <w:rPr>
              <w:rFonts w:ascii="Times New Roman" w:eastAsia="Times New Roman" w:hAnsi="Times New Roman" w:cs="Times New Roman"/>
            </w:rPr>
            <w:tab/>
            <w:t>“GitHub: Let’s build from here · GitHub.” https://github.com/ (accessed Jan. 23, 2023).</w:t>
          </w:r>
        </w:p>
        <w:p w14:paraId="64F206F2" w14:textId="77777777" w:rsidR="0053281D" w:rsidRPr="004B0512" w:rsidRDefault="0053281D" w:rsidP="004B0512">
          <w:pPr>
            <w:autoSpaceDE w:val="0"/>
            <w:autoSpaceDN w:val="0"/>
            <w:ind w:left="-567" w:hanging="640"/>
            <w:divId w:val="903182407"/>
            <w:rPr>
              <w:rFonts w:ascii="Times New Roman" w:eastAsia="Times New Roman" w:hAnsi="Times New Roman" w:cs="Times New Roman"/>
            </w:rPr>
          </w:pPr>
          <w:r w:rsidRPr="004B0512">
            <w:rPr>
              <w:rFonts w:ascii="Times New Roman" w:eastAsia="Times New Roman" w:hAnsi="Times New Roman" w:cs="Times New Roman"/>
            </w:rPr>
            <w:t>[56]</w:t>
          </w:r>
          <w:r w:rsidRPr="004B0512">
            <w:rPr>
              <w:rFonts w:ascii="Times New Roman" w:eastAsia="Times New Roman" w:hAnsi="Times New Roman" w:cs="Times New Roman"/>
            </w:rPr>
            <w:tab/>
            <w:t>“Managing Power-Ups.” https://developer.atlassian.com/cloud/trello/guides/power-ups/managing-power-ups/ (accessed Feb. 10, 2023).</w:t>
          </w:r>
        </w:p>
        <w:p w14:paraId="34016F32" w14:textId="77777777" w:rsidR="0053281D" w:rsidRPr="004B0512" w:rsidRDefault="0053281D" w:rsidP="004B0512">
          <w:pPr>
            <w:autoSpaceDE w:val="0"/>
            <w:autoSpaceDN w:val="0"/>
            <w:ind w:left="-567" w:hanging="640"/>
            <w:divId w:val="1479225121"/>
            <w:rPr>
              <w:rFonts w:ascii="Times New Roman" w:eastAsia="Times New Roman" w:hAnsi="Times New Roman" w:cs="Times New Roman"/>
            </w:rPr>
          </w:pPr>
          <w:r w:rsidRPr="004B0512">
            <w:rPr>
              <w:rFonts w:ascii="Times New Roman" w:eastAsia="Times New Roman" w:hAnsi="Times New Roman" w:cs="Times New Roman"/>
            </w:rPr>
            <w:t>[57]</w:t>
          </w:r>
          <w:r w:rsidRPr="004B0512">
            <w:rPr>
              <w:rFonts w:ascii="Times New Roman" w:eastAsia="Times New Roman" w:hAnsi="Times New Roman" w:cs="Times New Roman"/>
            </w:rPr>
            <w:tab/>
            <w:t xml:space="preserve">P. </w:t>
          </w:r>
          <w:proofErr w:type="spellStart"/>
          <w:r w:rsidRPr="004B0512">
            <w:rPr>
              <w:rFonts w:ascii="Times New Roman" w:eastAsia="Times New Roman" w:hAnsi="Times New Roman" w:cs="Times New Roman"/>
            </w:rPr>
            <w:t>Rola</w:t>
          </w:r>
          <w:proofErr w:type="spellEnd"/>
          <w:r w:rsidRPr="004B0512">
            <w:rPr>
              <w:rFonts w:ascii="Times New Roman" w:eastAsia="Times New Roman" w:hAnsi="Times New Roman" w:cs="Times New Roman"/>
            </w:rPr>
            <w:t xml:space="preserve"> and D. </w:t>
          </w:r>
          <w:proofErr w:type="spellStart"/>
          <w:r w:rsidRPr="004B0512">
            <w:rPr>
              <w:rFonts w:ascii="Times New Roman" w:eastAsia="Times New Roman" w:hAnsi="Times New Roman" w:cs="Times New Roman"/>
            </w:rPr>
            <w:t>Kuchta</w:t>
          </w:r>
          <w:proofErr w:type="spellEnd"/>
          <w:r w:rsidRPr="004B0512">
            <w:rPr>
              <w:rFonts w:ascii="Times New Roman" w:eastAsia="Times New Roman" w:hAnsi="Times New Roman" w:cs="Times New Roman"/>
            </w:rPr>
            <w:t xml:space="preserve">, “Implementation of Scrum Retrospective in the Process of Improving Logistics Organization,” </w:t>
          </w:r>
          <w:r w:rsidRPr="004B0512">
            <w:rPr>
              <w:rFonts w:ascii="Times New Roman" w:eastAsia="Times New Roman" w:hAnsi="Times New Roman" w:cs="Times New Roman"/>
              <w:i/>
              <w:iCs/>
            </w:rPr>
            <w:t>Advances in Intelligent Systems and Computing</w:t>
          </w:r>
          <w:r w:rsidRPr="004B0512">
            <w:rPr>
              <w:rFonts w:ascii="Times New Roman" w:eastAsia="Times New Roman" w:hAnsi="Times New Roman" w:cs="Times New Roman"/>
            </w:rPr>
            <w:t xml:space="preserve">, vol. 1052, pp. 164–175, 2020, </w:t>
          </w:r>
          <w:proofErr w:type="spellStart"/>
          <w:r w:rsidRPr="004B0512">
            <w:rPr>
              <w:rFonts w:ascii="Times New Roman" w:eastAsia="Times New Roman" w:hAnsi="Times New Roman" w:cs="Times New Roman"/>
            </w:rPr>
            <w:t>doi</w:t>
          </w:r>
          <w:proofErr w:type="spellEnd"/>
          <w:r w:rsidRPr="004B0512">
            <w:rPr>
              <w:rFonts w:ascii="Times New Roman" w:eastAsia="Times New Roman" w:hAnsi="Times New Roman" w:cs="Times New Roman"/>
            </w:rPr>
            <w:t>: 10.1007/978-3-030-30443-0_15/COVER.</w:t>
          </w:r>
        </w:p>
        <w:p w14:paraId="36139F9D" w14:textId="77777777" w:rsidR="0053281D" w:rsidRPr="004B0512" w:rsidRDefault="0053281D" w:rsidP="004B0512">
          <w:pPr>
            <w:autoSpaceDE w:val="0"/>
            <w:autoSpaceDN w:val="0"/>
            <w:ind w:left="-567" w:hanging="640"/>
            <w:divId w:val="434908232"/>
            <w:rPr>
              <w:rFonts w:ascii="Times New Roman" w:eastAsia="Times New Roman" w:hAnsi="Times New Roman" w:cs="Times New Roman"/>
            </w:rPr>
          </w:pPr>
          <w:r w:rsidRPr="004B0512">
            <w:rPr>
              <w:rFonts w:ascii="Times New Roman" w:eastAsia="Times New Roman" w:hAnsi="Times New Roman" w:cs="Times New Roman"/>
            </w:rPr>
            <w:t>[58]</w:t>
          </w:r>
          <w:r w:rsidRPr="004B0512">
            <w:rPr>
              <w:rFonts w:ascii="Times New Roman" w:eastAsia="Times New Roman" w:hAnsi="Times New Roman" w:cs="Times New Roman"/>
            </w:rPr>
            <w:tab/>
            <w:t>“The Trello REST API.” https://developer.atlassian.com/cloud/trello/rest/api-group-actions/ (accessed Feb. 13, 2023).</w:t>
          </w:r>
        </w:p>
        <w:p w14:paraId="42627A90" w14:textId="29DF2AB2" w:rsidR="007E5EC6" w:rsidRPr="004A2481" w:rsidRDefault="0053281D" w:rsidP="004B0512">
          <w:pPr>
            <w:autoSpaceDE w:val="0"/>
            <w:autoSpaceDN w:val="0"/>
            <w:ind w:left="-567" w:hanging="640"/>
            <w:divId w:val="568852632"/>
            <w:rPr>
              <w:rFonts w:asciiTheme="majorBidi" w:eastAsia="Times New Roman" w:hAnsiTheme="majorBidi" w:cstheme="majorBidi"/>
            </w:rPr>
          </w:pPr>
          <w:r w:rsidRPr="004B0512">
            <w:rPr>
              <w:rFonts w:ascii="Times New Roman" w:eastAsia="Times New Roman" w:hAnsi="Times New Roman" w:cs="Times New Roman"/>
            </w:rPr>
            <w:t> </w:t>
          </w:r>
        </w:p>
      </w:sdtContent>
    </w:sdt>
    <w:p w14:paraId="694B7E95" w14:textId="5C08383E" w:rsidR="00AB31CC" w:rsidRPr="007E5EC6" w:rsidRDefault="00EC7493" w:rsidP="007E5EC6">
      <w:pPr>
        <w:autoSpaceDE w:val="0"/>
        <w:autoSpaceDN w:val="0"/>
        <w:rPr>
          <w:rFonts w:ascii="Times New Roman" w:eastAsia="Times New Roman" w:hAnsi="Times New Roman" w:cs="Times New Roman"/>
        </w:rPr>
      </w:pPr>
      <w:r>
        <w:rPr>
          <w:rFonts w:asciiTheme="majorBidi" w:eastAsia="Times New Roman" w:hAnsiTheme="majorBidi" w:cstheme="majorBidi"/>
        </w:rPr>
        <w:br w:type="page"/>
      </w:r>
    </w:p>
    <w:p w14:paraId="041CA108" w14:textId="77777777" w:rsidR="00AB31CC" w:rsidRDefault="00AB31CC" w:rsidP="00AB31CC">
      <w:pPr>
        <w:pStyle w:val="Heading1"/>
        <w:keepNext/>
        <w:keepLines/>
        <w:widowControl/>
        <w:numPr>
          <w:ilvl w:val="0"/>
          <w:numId w:val="0"/>
        </w:numPr>
        <w:autoSpaceDE/>
        <w:autoSpaceDN/>
        <w:adjustRightInd/>
        <w:spacing w:before="360" w:after="240"/>
        <w:rPr>
          <w:rFonts w:ascii="Times New Roman" w:eastAsiaTheme="majorEastAsia" w:hAnsi="Times New Roman" w:cs="Times New Roman"/>
          <w:b/>
          <w:bCs/>
          <w:sz w:val="36"/>
        </w:rPr>
      </w:pPr>
      <w:bookmarkStart w:id="1449" w:name="_Toc122976863"/>
      <w:bookmarkStart w:id="1450" w:name="_Toc129350617"/>
      <w:r w:rsidRPr="004B2F77">
        <w:rPr>
          <w:rFonts w:ascii="Times New Roman" w:eastAsiaTheme="majorEastAsia" w:hAnsi="Times New Roman" w:cs="Times New Roman"/>
          <w:b/>
          <w:bCs/>
          <w:sz w:val="36"/>
        </w:rPr>
        <w:t>Appendices</w:t>
      </w:r>
      <w:bookmarkEnd w:id="1449"/>
      <w:bookmarkEnd w:id="1450"/>
    </w:p>
    <w:p w14:paraId="595A5691" w14:textId="77777777" w:rsidR="00AB31CC" w:rsidRPr="001A0C43" w:rsidRDefault="00AB31CC" w:rsidP="00AB31CC">
      <w:pPr>
        <w:pStyle w:val="Default"/>
        <w:rPr>
          <w:rFonts w:eastAsiaTheme="majorEastAsia"/>
        </w:rPr>
      </w:pPr>
    </w:p>
    <w:p w14:paraId="79B7EE63" w14:textId="77777777" w:rsidR="00AB31CC" w:rsidRPr="001735F5" w:rsidRDefault="00AB31CC" w:rsidP="00AB31CC">
      <w:pPr>
        <w:pStyle w:val="Heading2"/>
        <w:spacing w:line="480" w:lineRule="auto"/>
        <w:rPr>
          <w:rFonts w:ascii="Times New Roman" w:hAnsi="Times New Roman" w:cs="Times New Roman"/>
          <w:b/>
          <w:bCs/>
          <w:color w:val="auto"/>
          <w:sz w:val="28"/>
          <w:szCs w:val="28"/>
        </w:rPr>
      </w:pPr>
      <w:bookmarkStart w:id="1451" w:name="_Ref122051526"/>
      <w:bookmarkStart w:id="1452" w:name="_Toc122976864"/>
      <w:bookmarkStart w:id="1453" w:name="_Toc129350618"/>
      <w:r w:rsidRPr="001735F5">
        <w:rPr>
          <w:rFonts w:ascii="Times New Roman" w:hAnsi="Times New Roman" w:cs="Times New Roman"/>
          <w:b/>
          <w:bCs/>
          <w:color w:val="auto"/>
          <w:sz w:val="28"/>
          <w:szCs w:val="28"/>
        </w:rPr>
        <w:t>Appendix A - Interview Participants</w:t>
      </w:r>
      <w:bookmarkEnd w:id="1451"/>
      <w:bookmarkEnd w:id="1452"/>
      <w:bookmarkEnd w:id="1453"/>
    </w:p>
    <w:tbl>
      <w:tblPr>
        <w:tblStyle w:val="TableGrid"/>
        <w:tblW w:w="8776"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280"/>
        <w:gridCol w:w="1130"/>
        <w:gridCol w:w="1418"/>
        <w:gridCol w:w="2409"/>
        <w:gridCol w:w="2539"/>
      </w:tblGrid>
      <w:tr w:rsidR="00AB31CC" w:rsidRPr="00486695" w14:paraId="61F6A680" w14:textId="77777777">
        <w:trPr>
          <w:trHeight w:val="604"/>
          <w:jc w:val="center"/>
        </w:trPr>
        <w:tc>
          <w:tcPr>
            <w:tcW w:w="1280" w:type="dxa"/>
            <w:tcBorders>
              <w:top w:val="double" w:sz="4" w:space="0" w:color="auto"/>
              <w:bottom w:val="double" w:sz="4" w:space="0" w:color="auto"/>
            </w:tcBorders>
            <w:vAlign w:val="center"/>
          </w:tcPr>
          <w:p w14:paraId="20413385" w14:textId="77777777" w:rsidR="00AB31CC" w:rsidRPr="00486695" w:rsidRDefault="00AB31CC">
            <w:pPr>
              <w:spacing w:before="240"/>
              <w:jc w:val="center"/>
              <w:rPr>
                <w:rFonts w:ascii="Times New Roman" w:hAnsi="Times New Roman" w:cs="Times New Roman"/>
                <w:color w:val="000000"/>
              </w:rPr>
            </w:pPr>
            <w:r w:rsidRPr="00486695">
              <w:rPr>
                <w:rFonts w:ascii="Times New Roman" w:eastAsiaTheme="minorEastAsia" w:hAnsi="Times New Roman" w:cs="Times New Roman"/>
                <w:b/>
              </w:rPr>
              <w:t>Participant</w:t>
            </w:r>
          </w:p>
        </w:tc>
        <w:tc>
          <w:tcPr>
            <w:tcW w:w="1130" w:type="dxa"/>
            <w:tcBorders>
              <w:top w:val="double" w:sz="4" w:space="0" w:color="auto"/>
              <w:bottom w:val="double" w:sz="4" w:space="0" w:color="auto"/>
            </w:tcBorders>
            <w:vAlign w:val="center"/>
          </w:tcPr>
          <w:p w14:paraId="006229FF" w14:textId="77777777" w:rsidR="00AB31CC" w:rsidRPr="00486695" w:rsidRDefault="00AB31CC">
            <w:pPr>
              <w:spacing w:before="240"/>
              <w:jc w:val="center"/>
              <w:rPr>
                <w:rFonts w:ascii="Times New Roman" w:eastAsiaTheme="minorEastAsia" w:hAnsi="Times New Roman" w:cs="Times New Roman"/>
                <w:b/>
              </w:rPr>
            </w:pPr>
            <w:r w:rsidRPr="00486695">
              <w:rPr>
                <w:rFonts w:ascii="Times New Roman" w:eastAsiaTheme="minorEastAsia" w:hAnsi="Times New Roman" w:cs="Times New Roman"/>
                <w:b/>
              </w:rPr>
              <w:t>Gender</w:t>
            </w:r>
          </w:p>
        </w:tc>
        <w:tc>
          <w:tcPr>
            <w:tcW w:w="1418" w:type="dxa"/>
            <w:tcBorders>
              <w:top w:val="double" w:sz="4" w:space="0" w:color="auto"/>
              <w:bottom w:val="double" w:sz="4" w:space="0" w:color="auto"/>
            </w:tcBorders>
            <w:vAlign w:val="center"/>
          </w:tcPr>
          <w:p w14:paraId="50F1C359"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b/>
              </w:rPr>
              <w:t>Years of Experience</w:t>
            </w:r>
          </w:p>
        </w:tc>
        <w:tc>
          <w:tcPr>
            <w:tcW w:w="2409" w:type="dxa"/>
            <w:tcBorders>
              <w:top w:val="double" w:sz="4" w:space="0" w:color="auto"/>
              <w:bottom w:val="double" w:sz="4" w:space="0" w:color="auto"/>
            </w:tcBorders>
            <w:vAlign w:val="center"/>
          </w:tcPr>
          <w:p w14:paraId="65E01183" w14:textId="77777777" w:rsidR="00AB31CC" w:rsidRPr="00486695" w:rsidRDefault="00AB31CC">
            <w:pPr>
              <w:spacing w:before="240"/>
              <w:jc w:val="center"/>
              <w:rPr>
                <w:rFonts w:ascii="Times New Roman" w:eastAsiaTheme="minorEastAsia" w:hAnsi="Times New Roman" w:cs="Times New Roman"/>
                <w:b/>
              </w:rPr>
            </w:pPr>
            <w:r w:rsidRPr="00486695">
              <w:rPr>
                <w:rFonts w:ascii="Times New Roman" w:eastAsiaTheme="minorEastAsia" w:hAnsi="Times New Roman" w:cs="Times New Roman"/>
                <w:b/>
              </w:rPr>
              <w:t>Current of Position</w:t>
            </w:r>
          </w:p>
        </w:tc>
        <w:tc>
          <w:tcPr>
            <w:tcW w:w="2539" w:type="dxa"/>
            <w:tcBorders>
              <w:top w:val="double" w:sz="4" w:space="0" w:color="auto"/>
              <w:bottom w:val="double" w:sz="4" w:space="0" w:color="auto"/>
            </w:tcBorders>
            <w:vAlign w:val="center"/>
          </w:tcPr>
          <w:p w14:paraId="600CB132" w14:textId="77777777" w:rsidR="00AB31CC" w:rsidRPr="00486695" w:rsidRDefault="00AB31CC">
            <w:pPr>
              <w:spacing w:before="240"/>
              <w:jc w:val="center"/>
              <w:rPr>
                <w:rFonts w:ascii="Times New Roman" w:eastAsiaTheme="minorEastAsia" w:hAnsi="Times New Roman" w:cs="Times New Roman"/>
                <w:b/>
              </w:rPr>
            </w:pPr>
            <w:r w:rsidRPr="00486695">
              <w:rPr>
                <w:rFonts w:ascii="Times New Roman" w:eastAsiaTheme="minorEastAsia" w:hAnsi="Times New Roman" w:cs="Times New Roman"/>
                <w:b/>
              </w:rPr>
              <w:t>Industry/field</w:t>
            </w:r>
          </w:p>
        </w:tc>
      </w:tr>
      <w:tr w:rsidR="00AB31CC" w:rsidRPr="00486695" w14:paraId="461DF86F" w14:textId="77777777">
        <w:trPr>
          <w:trHeight w:val="427"/>
          <w:jc w:val="center"/>
        </w:trPr>
        <w:tc>
          <w:tcPr>
            <w:tcW w:w="1280" w:type="dxa"/>
            <w:tcBorders>
              <w:top w:val="double" w:sz="4" w:space="0" w:color="auto"/>
              <w:bottom w:val="single" w:sz="4" w:space="0" w:color="000000"/>
            </w:tcBorders>
            <w:vAlign w:val="center"/>
          </w:tcPr>
          <w:p w14:paraId="4E5E6673"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 xml:space="preserve">P1 </w:t>
            </w:r>
            <w:proofErr w:type="spellStart"/>
            <w:r w:rsidRPr="00486695">
              <w:rPr>
                <w:rFonts w:ascii="Times New Roman" w:hAnsi="Times New Roman" w:cs="Times New Roman"/>
                <w:color w:val="000000"/>
              </w:rPr>
              <w:t>saif</w:t>
            </w:r>
            <w:proofErr w:type="spellEnd"/>
          </w:p>
        </w:tc>
        <w:tc>
          <w:tcPr>
            <w:tcW w:w="1130" w:type="dxa"/>
            <w:tcBorders>
              <w:top w:val="double" w:sz="4" w:space="0" w:color="auto"/>
              <w:bottom w:val="single" w:sz="4" w:space="0" w:color="000000"/>
            </w:tcBorders>
            <w:vAlign w:val="center"/>
          </w:tcPr>
          <w:p w14:paraId="168D1D7A"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Male</w:t>
            </w:r>
          </w:p>
        </w:tc>
        <w:tc>
          <w:tcPr>
            <w:tcW w:w="1418" w:type="dxa"/>
            <w:tcBorders>
              <w:top w:val="double" w:sz="4" w:space="0" w:color="auto"/>
              <w:bottom w:val="single" w:sz="4" w:space="0" w:color="000000"/>
            </w:tcBorders>
            <w:vAlign w:val="center"/>
          </w:tcPr>
          <w:p w14:paraId="3EB080AD" w14:textId="77777777" w:rsidR="00AB31CC" w:rsidRPr="00486695" w:rsidRDefault="00AB31CC">
            <w:pPr>
              <w:spacing w:before="240"/>
              <w:jc w:val="center"/>
              <w:rPr>
                <w:rFonts w:ascii="Times New Roman" w:eastAsiaTheme="minorEastAsia" w:hAnsi="Times New Roman" w:cs="Times New Roman"/>
              </w:rPr>
            </w:pPr>
            <w:r>
              <w:rPr>
                <w:rFonts w:ascii="Times New Roman" w:eastAsiaTheme="minorEastAsia" w:hAnsi="Times New Roman" w:cs="Times New Roman"/>
              </w:rPr>
              <w:t>6 Years</w:t>
            </w:r>
          </w:p>
        </w:tc>
        <w:tc>
          <w:tcPr>
            <w:tcW w:w="2409" w:type="dxa"/>
            <w:tcBorders>
              <w:top w:val="double" w:sz="4" w:space="0" w:color="auto"/>
              <w:bottom w:val="single" w:sz="4" w:space="0" w:color="000000"/>
            </w:tcBorders>
            <w:vAlign w:val="center"/>
          </w:tcPr>
          <w:p w14:paraId="14453EE6"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User Research Manager</w:t>
            </w:r>
          </w:p>
        </w:tc>
        <w:tc>
          <w:tcPr>
            <w:tcW w:w="2539" w:type="dxa"/>
            <w:tcBorders>
              <w:top w:val="double" w:sz="4" w:space="0" w:color="auto"/>
              <w:bottom w:val="single" w:sz="4" w:space="0" w:color="000000"/>
            </w:tcBorders>
            <w:vAlign w:val="center"/>
          </w:tcPr>
          <w:p w14:paraId="3F8AAD0F"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Financial Services</w:t>
            </w:r>
          </w:p>
        </w:tc>
      </w:tr>
      <w:tr w:rsidR="00AB31CC" w:rsidRPr="00486695" w14:paraId="1EB35E24" w14:textId="77777777">
        <w:trPr>
          <w:trHeight w:val="427"/>
          <w:jc w:val="center"/>
        </w:trPr>
        <w:tc>
          <w:tcPr>
            <w:tcW w:w="1280" w:type="dxa"/>
            <w:tcBorders>
              <w:top w:val="single" w:sz="4" w:space="0" w:color="000000"/>
              <w:bottom w:val="single" w:sz="4" w:space="0" w:color="000000"/>
            </w:tcBorders>
            <w:vAlign w:val="center"/>
          </w:tcPr>
          <w:p w14:paraId="06D087F4"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 xml:space="preserve">P2 </w:t>
            </w:r>
            <w:proofErr w:type="spellStart"/>
            <w:r w:rsidRPr="00486695">
              <w:rPr>
                <w:rFonts w:ascii="Times New Roman" w:hAnsi="Times New Roman" w:cs="Times New Roman"/>
                <w:color w:val="000000"/>
              </w:rPr>
              <w:t>saad</w:t>
            </w:r>
            <w:proofErr w:type="spellEnd"/>
          </w:p>
        </w:tc>
        <w:tc>
          <w:tcPr>
            <w:tcW w:w="1130" w:type="dxa"/>
            <w:tcBorders>
              <w:top w:val="single" w:sz="4" w:space="0" w:color="000000"/>
              <w:bottom w:val="single" w:sz="4" w:space="0" w:color="000000"/>
            </w:tcBorders>
            <w:vAlign w:val="center"/>
          </w:tcPr>
          <w:p w14:paraId="08FC5603"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Male</w:t>
            </w:r>
          </w:p>
        </w:tc>
        <w:tc>
          <w:tcPr>
            <w:tcW w:w="1418" w:type="dxa"/>
            <w:tcBorders>
              <w:top w:val="single" w:sz="4" w:space="0" w:color="000000"/>
              <w:bottom w:val="single" w:sz="4" w:space="0" w:color="000000"/>
            </w:tcBorders>
            <w:vAlign w:val="center"/>
          </w:tcPr>
          <w:p w14:paraId="537C77AC" w14:textId="77777777" w:rsidR="00AB31CC" w:rsidRPr="00486695" w:rsidRDefault="00AB31CC">
            <w:pPr>
              <w:spacing w:before="240"/>
              <w:jc w:val="center"/>
              <w:rPr>
                <w:rFonts w:ascii="Times New Roman" w:eastAsiaTheme="minorEastAsia" w:hAnsi="Times New Roman" w:cs="Times New Roman"/>
              </w:rPr>
            </w:pPr>
            <w:r>
              <w:rPr>
                <w:rFonts w:ascii="Times New Roman" w:eastAsiaTheme="minorEastAsia" w:hAnsi="Times New Roman" w:cs="Times New Roman"/>
              </w:rPr>
              <w:t>3+phd</w:t>
            </w:r>
          </w:p>
        </w:tc>
        <w:tc>
          <w:tcPr>
            <w:tcW w:w="2409" w:type="dxa"/>
            <w:tcBorders>
              <w:top w:val="single" w:sz="4" w:space="0" w:color="000000"/>
              <w:bottom w:val="single" w:sz="4" w:space="0" w:color="000000"/>
            </w:tcBorders>
            <w:vAlign w:val="center"/>
          </w:tcPr>
          <w:p w14:paraId="6907DF5E" w14:textId="77777777" w:rsidR="00AB31CC" w:rsidRPr="00486695" w:rsidRDefault="00AB31CC">
            <w:pPr>
              <w:spacing w:before="240"/>
              <w:jc w:val="center"/>
              <w:rPr>
                <w:rFonts w:ascii="Times New Roman" w:eastAsiaTheme="minorEastAsia" w:hAnsi="Times New Roman" w:cs="Times New Roman"/>
              </w:rPr>
            </w:pPr>
            <w:r w:rsidRPr="0006107F">
              <w:rPr>
                <w:rFonts w:ascii="Times New Roman" w:eastAsiaTheme="minorEastAsia" w:hAnsi="Times New Roman" w:cs="Times New Roman"/>
              </w:rPr>
              <w:t>Digital User Experience Design Manager</w:t>
            </w:r>
          </w:p>
        </w:tc>
        <w:tc>
          <w:tcPr>
            <w:tcW w:w="2539" w:type="dxa"/>
            <w:tcBorders>
              <w:top w:val="single" w:sz="4" w:space="0" w:color="000000"/>
              <w:bottom w:val="single" w:sz="4" w:space="0" w:color="000000"/>
            </w:tcBorders>
            <w:vAlign w:val="center"/>
          </w:tcPr>
          <w:p w14:paraId="6E1109D7"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Banking</w:t>
            </w:r>
          </w:p>
        </w:tc>
      </w:tr>
      <w:tr w:rsidR="00AB31CC" w:rsidRPr="00486695" w14:paraId="55E3779D" w14:textId="77777777">
        <w:trPr>
          <w:trHeight w:val="427"/>
          <w:jc w:val="center"/>
        </w:trPr>
        <w:tc>
          <w:tcPr>
            <w:tcW w:w="1280" w:type="dxa"/>
            <w:tcBorders>
              <w:top w:val="single" w:sz="4" w:space="0" w:color="000000"/>
              <w:bottom w:val="single" w:sz="4" w:space="0" w:color="000000"/>
            </w:tcBorders>
            <w:vAlign w:val="center"/>
          </w:tcPr>
          <w:p w14:paraId="622F473E"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P3 Bandar</w:t>
            </w:r>
          </w:p>
        </w:tc>
        <w:tc>
          <w:tcPr>
            <w:tcW w:w="1130" w:type="dxa"/>
            <w:tcBorders>
              <w:top w:val="single" w:sz="4" w:space="0" w:color="000000"/>
              <w:bottom w:val="single" w:sz="4" w:space="0" w:color="000000"/>
            </w:tcBorders>
            <w:vAlign w:val="center"/>
          </w:tcPr>
          <w:p w14:paraId="4ACD1041"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Male</w:t>
            </w:r>
          </w:p>
        </w:tc>
        <w:tc>
          <w:tcPr>
            <w:tcW w:w="1418" w:type="dxa"/>
            <w:tcBorders>
              <w:top w:val="single" w:sz="4" w:space="0" w:color="000000"/>
              <w:bottom w:val="single" w:sz="4" w:space="0" w:color="000000"/>
            </w:tcBorders>
            <w:vAlign w:val="center"/>
          </w:tcPr>
          <w:p w14:paraId="37F57BAF" w14:textId="77777777" w:rsidR="00AB31CC" w:rsidRPr="00486695" w:rsidRDefault="00AB31CC">
            <w:pPr>
              <w:spacing w:before="240"/>
              <w:jc w:val="center"/>
              <w:rPr>
                <w:rFonts w:ascii="Times New Roman" w:eastAsiaTheme="minorEastAsia" w:hAnsi="Times New Roman" w:cs="Times New Roman"/>
              </w:rPr>
            </w:pPr>
            <w:r>
              <w:rPr>
                <w:rFonts w:ascii="Times New Roman" w:eastAsiaTheme="minorEastAsia" w:hAnsi="Times New Roman" w:cs="Times New Roman"/>
              </w:rPr>
              <w:t>7 Years</w:t>
            </w:r>
          </w:p>
        </w:tc>
        <w:tc>
          <w:tcPr>
            <w:tcW w:w="2409" w:type="dxa"/>
            <w:tcBorders>
              <w:top w:val="single" w:sz="4" w:space="0" w:color="000000"/>
              <w:bottom w:val="single" w:sz="4" w:space="0" w:color="000000"/>
            </w:tcBorders>
            <w:vAlign w:val="center"/>
          </w:tcPr>
          <w:p w14:paraId="5F96BBE5" w14:textId="77777777" w:rsidR="00AB31CC" w:rsidRPr="00486695" w:rsidRDefault="00AB31CC">
            <w:pPr>
              <w:spacing w:before="240"/>
              <w:jc w:val="center"/>
              <w:rPr>
                <w:rFonts w:ascii="Times New Roman" w:eastAsiaTheme="minorEastAsia" w:hAnsi="Times New Roman" w:cs="Times New Roman"/>
              </w:rPr>
            </w:pPr>
            <w:r w:rsidRPr="00EC5A84">
              <w:rPr>
                <w:rFonts w:ascii="Times New Roman" w:eastAsiaTheme="minorEastAsia" w:hAnsi="Times New Roman" w:cs="Times New Roman"/>
              </w:rPr>
              <w:t>Customer Experience Director</w:t>
            </w:r>
          </w:p>
        </w:tc>
        <w:tc>
          <w:tcPr>
            <w:tcW w:w="2539" w:type="dxa"/>
            <w:tcBorders>
              <w:top w:val="single" w:sz="4" w:space="0" w:color="000000"/>
              <w:bottom w:val="single" w:sz="4" w:space="0" w:color="000000"/>
            </w:tcBorders>
            <w:vAlign w:val="center"/>
          </w:tcPr>
          <w:p w14:paraId="34B3196F" w14:textId="77777777" w:rsidR="00AB31CC" w:rsidRPr="00486695" w:rsidRDefault="00AB31CC">
            <w:pPr>
              <w:spacing w:before="240"/>
              <w:jc w:val="center"/>
              <w:rPr>
                <w:rFonts w:ascii="Times New Roman" w:eastAsiaTheme="minorEastAsia" w:hAnsi="Times New Roman" w:cs="Times New Roman"/>
              </w:rPr>
            </w:pPr>
            <w:r>
              <w:rPr>
                <w:rFonts w:ascii="Times New Roman" w:eastAsiaTheme="minorEastAsia" w:hAnsi="Times New Roman" w:cs="Times New Roman"/>
              </w:rPr>
              <w:t>Government Administration</w:t>
            </w:r>
          </w:p>
        </w:tc>
      </w:tr>
      <w:tr w:rsidR="00AB31CC" w:rsidRPr="00486695" w14:paraId="652C60AD" w14:textId="77777777">
        <w:trPr>
          <w:trHeight w:val="427"/>
          <w:jc w:val="center"/>
        </w:trPr>
        <w:tc>
          <w:tcPr>
            <w:tcW w:w="1280" w:type="dxa"/>
            <w:tcBorders>
              <w:top w:val="single" w:sz="4" w:space="0" w:color="000000"/>
              <w:bottom w:val="single" w:sz="4" w:space="0" w:color="000000"/>
            </w:tcBorders>
            <w:vAlign w:val="center"/>
          </w:tcPr>
          <w:p w14:paraId="12709608"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P4 LUJAIN</w:t>
            </w:r>
          </w:p>
        </w:tc>
        <w:tc>
          <w:tcPr>
            <w:tcW w:w="1130" w:type="dxa"/>
            <w:tcBorders>
              <w:top w:val="single" w:sz="4" w:space="0" w:color="000000"/>
              <w:bottom w:val="single" w:sz="4" w:space="0" w:color="000000"/>
            </w:tcBorders>
            <w:vAlign w:val="center"/>
          </w:tcPr>
          <w:p w14:paraId="04387C23"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Female</w:t>
            </w:r>
          </w:p>
        </w:tc>
        <w:tc>
          <w:tcPr>
            <w:tcW w:w="1418" w:type="dxa"/>
            <w:tcBorders>
              <w:top w:val="single" w:sz="4" w:space="0" w:color="000000"/>
              <w:bottom w:val="single" w:sz="4" w:space="0" w:color="000000"/>
            </w:tcBorders>
            <w:vAlign w:val="center"/>
          </w:tcPr>
          <w:p w14:paraId="05FF0C48" w14:textId="77777777" w:rsidR="00AB31CC" w:rsidRPr="00486695" w:rsidRDefault="00AB31CC">
            <w:pPr>
              <w:spacing w:before="240"/>
              <w:jc w:val="center"/>
              <w:rPr>
                <w:rFonts w:ascii="Times New Roman" w:eastAsiaTheme="minorEastAsia" w:hAnsi="Times New Roman" w:cs="Times New Roman"/>
              </w:rPr>
            </w:pPr>
            <w:r>
              <w:rPr>
                <w:rFonts w:ascii="Times New Roman" w:eastAsiaTheme="minorEastAsia" w:hAnsi="Times New Roman" w:cs="Times New Roman"/>
              </w:rPr>
              <w:t>7 Years</w:t>
            </w:r>
          </w:p>
        </w:tc>
        <w:tc>
          <w:tcPr>
            <w:tcW w:w="2409" w:type="dxa"/>
            <w:tcBorders>
              <w:top w:val="single" w:sz="4" w:space="0" w:color="000000"/>
              <w:bottom w:val="single" w:sz="4" w:space="0" w:color="000000"/>
            </w:tcBorders>
            <w:vAlign w:val="center"/>
          </w:tcPr>
          <w:p w14:paraId="2486D729"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 Loyalty Digital Experience Manager</w:t>
            </w:r>
          </w:p>
        </w:tc>
        <w:tc>
          <w:tcPr>
            <w:tcW w:w="2539" w:type="dxa"/>
            <w:tcBorders>
              <w:top w:val="single" w:sz="4" w:space="0" w:color="000000"/>
              <w:bottom w:val="single" w:sz="4" w:space="0" w:color="000000"/>
            </w:tcBorders>
            <w:vAlign w:val="center"/>
          </w:tcPr>
          <w:p w14:paraId="63F911CA"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Banking</w:t>
            </w:r>
          </w:p>
        </w:tc>
      </w:tr>
      <w:tr w:rsidR="00AB31CC" w:rsidRPr="00486695" w14:paraId="58711420" w14:textId="77777777">
        <w:trPr>
          <w:trHeight w:val="427"/>
          <w:jc w:val="center"/>
        </w:trPr>
        <w:tc>
          <w:tcPr>
            <w:tcW w:w="1280" w:type="dxa"/>
            <w:tcBorders>
              <w:top w:val="single" w:sz="4" w:space="0" w:color="000000"/>
              <w:bottom w:val="single" w:sz="4" w:space="0" w:color="000000"/>
            </w:tcBorders>
            <w:vAlign w:val="center"/>
          </w:tcPr>
          <w:p w14:paraId="7285B512"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P6 ANAS</w:t>
            </w:r>
          </w:p>
        </w:tc>
        <w:tc>
          <w:tcPr>
            <w:tcW w:w="1130" w:type="dxa"/>
            <w:tcBorders>
              <w:top w:val="single" w:sz="4" w:space="0" w:color="000000"/>
              <w:bottom w:val="single" w:sz="4" w:space="0" w:color="000000"/>
            </w:tcBorders>
            <w:vAlign w:val="center"/>
          </w:tcPr>
          <w:p w14:paraId="0E8066C8"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Male</w:t>
            </w:r>
          </w:p>
        </w:tc>
        <w:tc>
          <w:tcPr>
            <w:tcW w:w="1418" w:type="dxa"/>
            <w:tcBorders>
              <w:top w:val="single" w:sz="4" w:space="0" w:color="000000"/>
              <w:bottom w:val="single" w:sz="4" w:space="0" w:color="000000"/>
            </w:tcBorders>
            <w:vAlign w:val="center"/>
          </w:tcPr>
          <w:p w14:paraId="6EF3C837" w14:textId="77777777" w:rsidR="00AB31CC" w:rsidRPr="00486695" w:rsidRDefault="00AB31CC">
            <w:pPr>
              <w:spacing w:before="240"/>
              <w:jc w:val="center"/>
              <w:rPr>
                <w:rFonts w:ascii="Times New Roman" w:eastAsiaTheme="minorEastAsia" w:hAnsi="Times New Roman" w:cs="Times New Roman"/>
              </w:rPr>
            </w:pPr>
            <w:r>
              <w:rPr>
                <w:rFonts w:ascii="Times New Roman" w:eastAsiaTheme="minorEastAsia" w:hAnsi="Times New Roman" w:cs="Times New Roman"/>
              </w:rPr>
              <w:t>6 Years</w:t>
            </w:r>
          </w:p>
        </w:tc>
        <w:tc>
          <w:tcPr>
            <w:tcW w:w="2409" w:type="dxa"/>
            <w:tcBorders>
              <w:top w:val="single" w:sz="4" w:space="0" w:color="000000"/>
              <w:bottom w:val="single" w:sz="4" w:space="0" w:color="000000"/>
            </w:tcBorders>
            <w:vAlign w:val="center"/>
          </w:tcPr>
          <w:p w14:paraId="1954E3B6"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Head of Core products</w:t>
            </w:r>
          </w:p>
        </w:tc>
        <w:tc>
          <w:tcPr>
            <w:tcW w:w="2539" w:type="dxa"/>
            <w:tcBorders>
              <w:top w:val="single" w:sz="4" w:space="0" w:color="000000"/>
              <w:bottom w:val="single" w:sz="4" w:space="0" w:color="000000"/>
            </w:tcBorders>
            <w:vAlign w:val="center"/>
          </w:tcPr>
          <w:p w14:paraId="68B08F29"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 xml:space="preserve">Technology, </w:t>
            </w:r>
            <w:proofErr w:type="gramStart"/>
            <w:r w:rsidRPr="00486695">
              <w:rPr>
                <w:rFonts w:ascii="Times New Roman" w:eastAsiaTheme="minorEastAsia" w:hAnsi="Times New Roman" w:cs="Times New Roman"/>
              </w:rPr>
              <w:t>Information</w:t>
            </w:r>
            <w:proofErr w:type="gramEnd"/>
            <w:r w:rsidRPr="00486695">
              <w:rPr>
                <w:rFonts w:ascii="Times New Roman" w:eastAsiaTheme="minorEastAsia" w:hAnsi="Times New Roman" w:cs="Times New Roman"/>
              </w:rPr>
              <w:t xml:space="preserve"> and Internet</w:t>
            </w:r>
          </w:p>
        </w:tc>
      </w:tr>
      <w:tr w:rsidR="00AB31CC" w:rsidRPr="00486695" w14:paraId="2823EA81" w14:textId="77777777">
        <w:trPr>
          <w:trHeight w:val="427"/>
          <w:jc w:val="center"/>
        </w:trPr>
        <w:tc>
          <w:tcPr>
            <w:tcW w:w="1280" w:type="dxa"/>
            <w:tcBorders>
              <w:top w:val="single" w:sz="4" w:space="0" w:color="000000"/>
              <w:bottom w:val="single" w:sz="4" w:space="0" w:color="000000"/>
            </w:tcBorders>
            <w:vAlign w:val="center"/>
          </w:tcPr>
          <w:p w14:paraId="051DEF9D"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P5 HAMAD</w:t>
            </w:r>
          </w:p>
        </w:tc>
        <w:tc>
          <w:tcPr>
            <w:tcW w:w="1130" w:type="dxa"/>
            <w:tcBorders>
              <w:top w:val="single" w:sz="4" w:space="0" w:color="000000"/>
              <w:bottom w:val="single" w:sz="4" w:space="0" w:color="000000"/>
            </w:tcBorders>
            <w:vAlign w:val="center"/>
          </w:tcPr>
          <w:p w14:paraId="687E014C"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Male</w:t>
            </w:r>
          </w:p>
        </w:tc>
        <w:tc>
          <w:tcPr>
            <w:tcW w:w="1418" w:type="dxa"/>
            <w:tcBorders>
              <w:top w:val="single" w:sz="4" w:space="0" w:color="000000"/>
              <w:bottom w:val="single" w:sz="4" w:space="0" w:color="000000"/>
            </w:tcBorders>
            <w:vAlign w:val="center"/>
          </w:tcPr>
          <w:p w14:paraId="4504A158" w14:textId="77777777" w:rsidR="00AB31CC" w:rsidRPr="00486695" w:rsidRDefault="00AB31CC">
            <w:pPr>
              <w:spacing w:before="240"/>
              <w:jc w:val="center"/>
              <w:rPr>
                <w:rFonts w:ascii="Times New Roman" w:eastAsiaTheme="minorEastAsia" w:hAnsi="Times New Roman" w:cs="Times New Roman"/>
              </w:rPr>
            </w:pPr>
            <w:r>
              <w:rPr>
                <w:rFonts w:ascii="Times New Roman" w:eastAsiaTheme="minorEastAsia" w:hAnsi="Times New Roman" w:cs="Times New Roman"/>
              </w:rPr>
              <w:t>6 Years</w:t>
            </w:r>
          </w:p>
        </w:tc>
        <w:tc>
          <w:tcPr>
            <w:tcW w:w="2409" w:type="dxa"/>
            <w:tcBorders>
              <w:top w:val="single" w:sz="4" w:space="0" w:color="000000"/>
              <w:bottom w:val="single" w:sz="4" w:space="0" w:color="000000"/>
            </w:tcBorders>
            <w:vAlign w:val="center"/>
          </w:tcPr>
          <w:p w14:paraId="5DAE738D"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Senior UX/UI Designer</w:t>
            </w:r>
          </w:p>
        </w:tc>
        <w:tc>
          <w:tcPr>
            <w:tcW w:w="2539" w:type="dxa"/>
            <w:tcBorders>
              <w:top w:val="single" w:sz="4" w:space="0" w:color="000000"/>
              <w:bottom w:val="single" w:sz="4" w:space="0" w:color="000000"/>
            </w:tcBorders>
            <w:vAlign w:val="center"/>
          </w:tcPr>
          <w:p w14:paraId="0893C61D"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Banking</w:t>
            </w:r>
          </w:p>
        </w:tc>
      </w:tr>
      <w:tr w:rsidR="00AB31CC" w:rsidRPr="00486695" w14:paraId="14408292" w14:textId="77777777">
        <w:trPr>
          <w:trHeight w:val="427"/>
          <w:jc w:val="center"/>
        </w:trPr>
        <w:tc>
          <w:tcPr>
            <w:tcW w:w="1280" w:type="dxa"/>
            <w:tcBorders>
              <w:top w:val="single" w:sz="4" w:space="0" w:color="000000"/>
              <w:bottom w:val="single" w:sz="4" w:space="0" w:color="000000"/>
            </w:tcBorders>
            <w:vAlign w:val="center"/>
          </w:tcPr>
          <w:p w14:paraId="04E81189"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P6 Nasser</w:t>
            </w:r>
          </w:p>
        </w:tc>
        <w:tc>
          <w:tcPr>
            <w:tcW w:w="1130" w:type="dxa"/>
            <w:tcBorders>
              <w:top w:val="single" w:sz="4" w:space="0" w:color="000000"/>
              <w:bottom w:val="single" w:sz="4" w:space="0" w:color="000000"/>
            </w:tcBorders>
            <w:vAlign w:val="center"/>
          </w:tcPr>
          <w:p w14:paraId="55F570DC"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Male</w:t>
            </w:r>
          </w:p>
        </w:tc>
        <w:tc>
          <w:tcPr>
            <w:tcW w:w="1418" w:type="dxa"/>
            <w:tcBorders>
              <w:top w:val="single" w:sz="4" w:space="0" w:color="000000"/>
              <w:bottom w:val="single" w:sz="4" w:space="0" w:color="000000"/>
            </w:tcBorders>
            <w:vAlign w:val="center"/>
          </w:tcPr>
          <w:p w14:paraId="43F79BB0" w14:textId="77777777" w:rsidR="00AB31CC" w:rsidRPr="00486695" w:rsidRDefault="00AB31CC">
            <w:pPr>
              <w:spacing w:before="240"/>
              <w:jc w:val="center"/>
              <w:rPr>
                <w:rFonts w:ascii="Times New Roman" w:eastAsiaTheme="minorEastAsia" w:hAnsi="Times New Roman" w:cs="Times New Roman"/>
              </w:rPr>
            </w:pPr>
            <w:r>
              <w:rPr>
                <w:rFonts w:ascii="Times New Roman" w:eastAsiaTheme="minorEastAsia" w:hAnsi="Times New Roman" w:cs="Times New Roman"/>
              </w:rPr>
              <w:t>5 Years</w:t>
            </w:r>
          </w:p>
        </w:tc>
        <w:tc>
          <w:tcPr>
            <w:tcW w:w="2409" w:type="dxa"/>
            <w:tcBorders>
              <w:top w:val="single" w:sz="4" w:space="0" w:color="000000"/>
              <w:bottom w:val="single" w:sz="4" w:space="0" w:color="000000"/>
            </w:tcBorders>
            <w:vAlign w:val="center"/>
          </w:tcPr>
          <w:p w14:paraId="0D1C7AC5"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UI/UX Team lead</w:t>
            </w:r>
          </w:p>
        </w:tc>
        <w:tc>
          <w:tcPr>
            <w:tcW w:w="2539" w:type="dxa"/>
            <w:tcBorders>
              <w:top w:val="single" w:sz="4" w:space="0" w:color="000000"/>
              <w:bottom w:val="single" w:sz="4" w:space="0" w:color="000000"/>
            </w:tcBorders>
            <w:vAlign w:val="center"/>
          </w:tcPr>
          <w:p w14:paraId="189E8427"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Telecommunications</w:t>
            </w:r>
          </w:p>
        </w:tc>
      </w:tr>
      <w:tr w:rsidR="00AB31CC" w:rsidRPr="00486695" w14:paraId="1AB7D563" w14:textId="77777777">
        <w:trPr>
          <w:trHeight w:val="427"/>
          <w:jc w:val="center"/>
        </w:trPr>
        <w:tc>
          <w:tcPr>
            <w:tcW w:w="1280" w:type="dxa"/>
            <w:tcBorders>
              <w:top w:val="single" w:sz="4" w:space="0" w:color="000000"/>
              <w:bottom w:val="single" w:sz="4" w:space="0" w:color="000000"/>
            </w:tcBorders>
            <w:vAlign w:val="center"/>
          </w:tcPr>
          <w:p w14:paraId="09DDC993"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 xml:space="preserve">P7 </w:t>
            </w:r>
            <w:proofErr w:type="spellStart"/>
            <w:r w:rsidRPr="00486695">
              <w:rPr>
                <w:rFonts w:ascii="Times New Roman" w:hAnsi="Times New Roman" w:cs="Times New Roman"/>
                <w:color w:val="000000"/>
              </w:rPr>
              <w:t>Muath</w:t>
            </w:r>
            <w:proofErr w:type="spellEnd"/>
          </w:p>
        </w:tc>
        <w:tc>
          <w:tcPr>
            <w:tcW w:w="1130" w:type="dxa"/>
            <w:tcBorders>
              <w:top w:val="single" w:sz="4" w:space="0" w:color="000000"/>
              <w:bottom w:val="single" w:sz="4" w:space="0" w:color="000000"/>
            </w:tcBorders>
            <w:vAlign w:val="center"/>
          </w:tcPr>
          <w:p w14:paraId="1C8AB82A"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Male</w:t>
            </w:r>
          </w:p>
        </w:tc>
        <w:tc>
          <w:tcPr>
            <w:tcW w:w="1418" w:type="dxa"/>
            <w:tcBorders>
              <w:top w:val="single" w:sz="4" w:space="0" w:color="000000"/>
              <w:bottom w:val="single" w:sz="4" w:space="0" w:color="000000"/>
            </w:tcBorders>
            <w:vAlign w:val="center"/>
          </w:tcPr>
          <w:p w14:paraId="10C7D9BC" w14:textId="77777777" w:rsidR="00AB31CC" w:rsidRPr="00486695" w:rsidRDefault="00AB31CC">
            <w:pPr>
              <w:spacing w:before="240"/>
              <w:jc w:val="center"/>
              <w:rPr>
                <w:rFonts w:ascii="Times New Roman" w:eastAsiaTheme="minorEastAsia" w:hAnsi="Times New Roman" w:cs="Times New Roman"/>
              </w:rPr>
            </w:pPr>
          </w:p>
        </w:tc>
        <w:tc>
          <w:tcPr>
            <w:tcW w:w="2409" w:type="dxa"/>
            <w:tcBorders>
              <w:top w:val="single" w:sz="4" w:space="0" w:color="000000"/>
              <w:bottom w:val="single" w:sz="4" w:space="0" w:color="000000"/>
            </w:tcBorders>
            <w:vAlign w:val="center"/>
          </w:tcPr>
          <w:p w14:paraId="5DF8B6CB" w14:textId="77777777" w:rsidR="00AB31CC" w:rsidRPr="00486695" w:rsidRDefault="00AB31CC">
            <w:pPr>
              <w:spacing w:before="240"/>
              <w:jc w:val="center"/>
              <w:rPr>
                <w:rFonts w:ascii="Times New Roman" w:eastAsiaTheme="minorEastAsia" w:hAnsi="Times New Roman" w:cs="Times New Roman"/>
              </w:rPr>
            </w:pPr>
          </w:p>
        </w:tc>
        <w:tc>
          <w:tcPr>
            <w:tcW w:w="2539" w:type="dxa"/>
            <w:tcBorders>
              <w:top w:val="single" w:sz="4" w:space="0" w:color="000000"/>
              <w:bottom w:val="single" w:sz="4" w:space="0" w:color="000000"/>
            </w:tcBorders>
            <w:vAlign w:val="center"/>
          </w:tcPr>
          <w:p w14:paraId="29897E1D" w14:textId="77777777" w:rsidR="00AB31CC" w:rsidRPr="00486695" w:rsidRDefault="00AB31CC">
            <w:pPr>
              <w:spacing w:before="240"/>
              <w:jc w:val="center"/>
              <w:rPr>
                <w:rFonts w:ascii="Times New Roman" w:eastAsiaTheme="minorEastAsia" w:hAnsi="Times New Roman" w:cs="Times New Roman"/>
              </w:rPr>
            </w:pPr>
          </w:p>
        </w:tc>
      </w:tr>
      <w:tr w:rsidR="00AB31CC" w:rsidRPr="00486695" w14:paraId="449DC17D" w14:textId="77777777">
        <w:trPr>
          <w:trHeight w:val="427"/>
          <w:jc w:val="center"/>
        </w:trPr>
        <w:tc>
          <w:tcPr>
            <w:tcW w:w="1280" w:type="dxa"/>
            <w:tcBorders>
              <w:top w:val="single" w:sz="4" w:space="0" w:color="000000"/>
              <w:bottom w:val="single" w:sz="4" w:space="0" w:color="000000"/>
            </w:tcBorders>
            <w:vAlign w:val="center"/>
          </w:tcPr>
          <w:p w14:paraId="1981E8F2"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P8</w:t>
            </w:r>
          </w:p>
        </w:tc>
        <w:tc>
          <w:tcPr>
            <w:tcW w:w="1130" w:type="dxa"/>
            <w:tcBorders>
              <w:top w:val="single" w:sz="4" w:space="0" w:color="000000"/>
              <w:bottom w:val="single" w:sz="4" w:space="0" w:color="000000"/>
            </w:tcBorders>
            <w:vAlign w:val="center"/>
          </w:tcPr>
          <w:p w14:paraId="27D24550"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Male</w:t>
            </w:r>
          </w:p>
        </w:tc>
        <w:tc>
          <w:tcPr>
            <w:tcW w:w="1418" w:type="dxa"/>
            <w:tcBorders>
              <w:top w:val="single" w:sz="4" w:space="0" w:color="000000"/>
              <w:bottom w:val="single" w:sz="4" w:space="0" w:color="000000"/>
            </w:tcBorders>
            <w:vAlign w:val="center"/>
          </w:tcPr>
          <w:p w14:paraId="48B9C6C8" w14:textId="77777777" w:rsidR="00AB31CC" w:rsidRPr="00486695" w:rsidRDefault="00AB31CC">
            <w:pPr>
              <w:spacing w:before="240"/>
              <w:jc w:val="center"/>
              <w:rPr>
                <w:rFonts w:ascii="Times New Roman" w:eastAsiaTheme="minorEastAsia" w:hAnsi="Times New Roman" w:cs="Times New Roman"/>
              </w:rPr>
            </w:pPr>
          </w:p>
        </w:tc>
        <w:tc>
          <w:tcPr>
            <w:tcW w:w="2409" w:type="dxa"/>
            <w:tcBorders>
              <w:top w:val="single" w:sz="4" w:space="0" w:color="000000"/>
              <w:bottom w:val="single" w:sz="4" w:space="0" w:color="000000"/>
            </w:tcBorders>
            <w:vAlign w:val="center"/>
          </w:tcPr>
          <w:p w14:paraId="1A0BD3C1" w14:textId="77777777" w:rsidR="00AB31CC" w:rsidRPr="00486695" w:rsidRDefault="00AB31CC">
            <w:pPr>
              <w:spacing w:before="240"/>
              <w:jc w:val="center"/>
              <w:rPr>
                <w:rFonts w:ascii="Times New Roman" w:eastAsiaTheme="minorEastAsia" w:hAnsi="Times New Roman" w:cs="Times New Roman"/>
              </w:rPr>
            </w:pPr>
          </w:p>
        </w:tc>
        <w:tc>
          <w:tcPr>
            <w:tcW w:w="2539" w:type="dxa"/>
            <w:tcBorders>
              <w:top w:val="single" w:sz="4" w:space="0" w:color="000000"/>
              <w:bottom w:val="single" w:sz="4" w:space="0" w:color="000000"/>
            </w:tcBorders>
            <w:vAlign w:val="center"/>
          </w:tcPr>
          <w:p w14:paraId="52C75892" w14:textId="77777777" w:rsidR="00AB31CC" w:rsidRPr="00486695" w:rsidRDefault="00AB31CC">
            <w:pPr>
              <w:spacing w:before="240"/>
              <w:jc w:val="center"/>
              <w:rPr>
                <w:rFonts w:ascii="Times New Roman" w:eastAsiaTheme="minorEastAsia" w:hAnsi="Times New Roman" w:cs="Times New Roman"/>
              </w:rPr>
            </w:pPr>
          </w:p>
        </w:tc>
      </w:tr>
      <w:tr w:rsidR="00AB31CC" w:rsidRPr="00486695" w14:paraId="6A8A183A" w14:textId="77777777">
        <w:trPr>
          <w:trHeight w:val="427"/>
          <w:jc w:val="center"/>
        </w:trPr>
        <w:tc>
          <w:tcPr>
            <w:tcW w:w="1280" w:type="dxa"/>
            <w:tcBorders>
              <w:top w:val="single" w:sz="4" w:space="0" w:color="000000"/>
              <w:bottom w:val="single" w:sz="4" w:space="0" w:color="000000"/>
            </w:tcBorders>
            <w:vAlign w:val="center"/>
          </w:tcPr>
          <w:p w14:paraId="7314BA30"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P9</w:t>
            </w:r>
          </w:p>
        </w:tc>
        <w:tc>
          <w:tcPr>
            <w:tcW w:w="1130" w:type="dxa"/>
            <w:tcBorders>
              <w:top w:val="single" w:sz="4" w:space="0" w:color="000000"/>
              <w:bottom w:val="single" w:sz="4" w:space="0" w:color="000000"/>
            </w:tcBorders>
            <w:vAlign w:val="center"/>
          </w:tcPr>
          <w:p w14:paraId="7D37C536"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Male</w:t>
            </w:r>
          </w:p>
        </w:tc>
        <w:tc>
          <w:tcPr>
            <w:tcW w:w="1418" w:type="dxa"/>
            <w:tcBorders>
              <w:top w:val="single" w:sz="4" w:space="0" w:color="000000"/>
              <w:bottom w:val="single" w:sz="4" w:space="0" w:color="000000"/>
            </w:tcBorders>
            <w:vAlign w:val="center"/>
          </w:tcPr>
          <w:p w14:paraId="5F959988" w14:textId="77777777" w:rsidR="00AB31CC" w:rsidRPr="00486695" w:rsidRDefault="00AB31CC">
            <w:pPr>
              <w:spacing w:before="240"/>
              <w:jc w:val="center"/>
              <w:rPr>
                <w:rFonts w:ascii="Times New Roman" w:eastAsiaTheme="minorEastAsia" w:hAnsi="Times New Roman" w:cs="Times New Roman"/>
              </w:rPr>
            </w:pPr>
          </w:p>
        </w:tc>
        <w:tc>
          <w:tcPr>
            <w:tcW w:w="2409" w:type="dxa"/>
            <w:tcBorders>
              <w:top w:val="single" w:sz="4" w:space="0" w:color="000000"/>
              <w:bottom w:val="single" w:sz="4" w:space="0" w:color="000000"/>
            </w:tcBorders>
            <w:vAlign w:val="center"/>
          </w:tcPr>
          <w:p w14:paraId="092FEC6C" w14:textId="77777777" w:rsidR="00AB31CC" w:rsidRPr="00486695" w:rsidRDefault="00AB31CC">
            <w:pPr>
              <w:spacing w:before="240"/>
              <w:jc w:val="center"/>
              <w:rPr>
                <w:rFonts w:ascii="Times New Roman" w:eastAsiaTheme="minorEastAsia" w:hAnsi="Times New Roman" w:cs="Times New Roman"/>
              </w:rPr>
            </w:pPr>
          </w:p>
        </w:tc>
        <w:tc>
          <w:tcPr>
            <w:tcW w:w="2539" w:type="dxa"/>
            <w:tcBorders>
              <w:top w:val="single" w:sz="4" w:space="0" w:color="000000"/>
              <w:bottom w:val="single" w:sz="4" w:space="0" w:color="000000"/>
            </w:tcBorders>
            <w:vAlign w:val="center"/>
          </w:tcPr>
          <w:p w14:paraId="0E8DA1EF" w14:textId="77777777" w:rsidR="00AB31CC" w:rsidRPr="00486695" w:rsidRDefault="00AB31CC">
            <w:pPr>
              <w:spacing w:before="240"/>
              <w:jc w:val="center"/>
              <w:rPr>
                <w:rFonts w:ascii="Times New Roman" w:eastAsiaTheme="minorEastAsia" w:hAnsi="Times New Roman" w:cs="Times New Roman"/>
              </w:rPr>
            </w:pPr>
          </w:p>
        </w:tc>
      </w:tr>
      <w:tr w:rsidR="00AB31CC" w:rsidRPr="00486695" w14:paraId="5C2A6807" w14:textId="77777777">
        <w:trPr>
          <w:trHeight w:val="427"/>
          <w:jc w:val="center"/>
        </w:trPr>
        <w:tc>
          <w:tcPr>
            <w:tcW w:w="1280" w:type="dxa"/>
            <w:tcBorders>
              <w:top w:val="single" w:sz="4" w:space="0" w:color="000000"/>
            </w:tcBorders>
            <w:vAlign w:val="center"/>
          </w:tcPr>
          <w:p w14:paraId="4ED05112" w14:textId="77777777" w:rsidR="00AB31CC" w:rsidRPr="00486695" w:rsidRDefault="00AB31CC">
            <w:pPr>
              <w:spacing w:before="240"/>
              <w:jc w:val="center"/>
              <w:rPr>
                <w:rFonts w:ascii="Times New Roman" w:hAnsi="Times New Roman" w:cs="Times New Roman"/>
                <w:color w:val="000000"/>
              </w:rPr>
            </w:pPr>
            <w:r w:rsidRPr="00486695">
              <w:rPr>
                <w:rFonts w:ascii="Times New Roman" w:hAnsi="Times New Roman" w:cs="Times New Roman"/>
                <w:color w:val="000000"/>
              </w:rPr>
              <w:t>P10 sara</w:t>
            </w:r>
          </w:p>
        </w:tc>
        <w:tc>
          <w:tcPr>
            <w:tcW w:w="1130" w:type="dxa"/>
            <w:tcBorders>
              <w:top w:val="single" w:sz="4" w:space="0" w:color="000000"/>
            </w:tcBorders>
            <w:vAlign w:val="center"/>
          </w:tcPr>
          <w:p w14:paraId="28C2FDE0"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Female</w:t>
            </w:r>
          </w:p>
        </w:tc>
        <w:tc>
          <w:tcPr>
            <w:tcW w:w="1418" w:type="dxa"/>
            <w:tcBorders>
              <w:top w:val="single" w:sz="4" w:space="0" w:color="000000"/>
            </w:tcBorders>
            <w:vAlign w:val="center"/>
          </w:tcPr>
          <w:p w14:paraId="5B924826" w14:textId="77777777" w:rsidR="00AB31CC" w:rsidRPr="00486695" w:rsidRDefault="00AB31CC">
            <w:pPr>
              <w:spacing w:before="240"/>
              <w:jc w:val="center"/>
              <w:rPr>
                <w:rFonts w:ascii="Times New Roman" w:eastAsiaTheme="minorEastAsia" w:hAnsi="Times New Roman" w:cs="Times New Roman"/>
              </w:rPr>
            </w:pPr>
            <w:r>
              <w:rPr>
                <w:rFonts w:ascii="Times New Roman" w:eastAsiaTheme="minorEastAsia" w:hAnsi="Times New Roman" w:cs="Times New Roman"/>
              </w:rPr>
              <w:t>6 Years</w:t>
            </w:r>
          </w:p>
        </w:tc>
        <w:tc>
          <w:tcPr>
            <w:tcW w:w="2409" w:type="dxa"/>
            <w:tcBorders>
              <w:top w:val="single" w:sz="4" w:space="0" w:color="000000"/>
            </w:tcBorders>
            <w:vAlign w:val="center"/>
          </w:tcPr>
          <w:p w14:paraId="15E6C87A" w14:textId="77777777" w:rsidR="00AB31CC" w:rsidRPr="00486695" w:rsidRDefault="00AB31CC">
            <w:pPr>
              <w:spacing w:before="240"/>
              <w:jc w:val="center"/>
              <w:rPr>
                <w:rFonts w:ascii="Times New Roman" w:eastAsiaTheme="minorEastAsia" w:hAnsi="Times New Roman" w:cs="Times New Roman"/>
              </w:rPr>
            </w:pPr>
            <w:r w:rsidRPr="00486695">
              <w:rPr>
                <w:rFonts w:ascii="Times New Roman" w:eastAsiaTheme="minorEastAsia" w:hAnsi="Times New Roman" w:cs="Times New Roman"/>
              </w:rPr>
              <w:t>Senior UX/UI Designer</w:t>
            </w:r>
          </w:p>
        </w:tc>
        <w:tc>
          <w:tcPr>
            <w:tcW w:w="2539" w:type="dxa"/>
            <w:tcBorders>
              <w:top w:val="single" w:sz="4" w:space="0" w:color="000000"/>
            </w:tcBorders>
            <w:vAlign w:val="center"/>
          </w:tcPr>
          <w:p w14:paraId="51A5AEA9" w14:textId="77777777" w:rsidR="00AB31CC" w:rsidRPr="00486695" w:rsidRDefault="00AB31CC">
            <w:pPr>
              <w:spacing w:before="240"/>
              <w:jc w:val="center"/>
              <w:rPr>
                <w:rFonts w:ascii="Times New Roman" w:eastAsiaTheme="minorEastAsia" w:hAnsi="Times New Roman" w:cs="Times New Roman"/>
              </w:rPr>
            </w:pPr>
          </w:p>
        </w:tc>
      </w:tr>
    </w:tbl>
    <w:p w14:paraId="61E5BE31" w14:textId="77777777" w:rsidR="00AB31CC" w:rsidRDefault="00AB31CC" w:rsidP="00AB31CC">
      <w:pPr>
        <w:spacing w:after="0" w:line="240" w:lineRule="auto"/>
        <w:rPr>
          <w:rFonts w:ascii="Times New Roman" w:hAnsi="Times New Roman" w:cs="Times New Roman"/>
          <w:b/>
          <w:sz w:val="28"/>
          <w:szCs w:val="28"/>
        </w:rPr>
      </w:pPr>
    </w:p>
    <w:p w14:paraId="45BE3BFC" w14:textId="77777777" w:rsidR="00AB31CC" w:rsidRDefault="00AB31CC" w:rsidP="00AB31CC">
      <w:pPr>
        <w:spacing w:after="0" w:line="240" w:lineRule="auto"/>
        <w:rPr>
          <w:rFonts w:ascii="Times New Roman" w:hAnsi="Times New Roman" w:cs="Times New Roman"/>
          <w:b/>
          <w:sz w:val="28"/>
          <w:szCs w:val="28"/>
        </w:rPr>
      </w:pPr>
    </w:p>
    <w:p w14:paraId="2E1018C0" w14:textId="77777777" w:rsidR="00AB31CC" w:rsidRPr="00806BC7" w:rsidRDefault="00AB31CC" w:rsidP="00AB31CC">
      <w:pPr>
        <w:tabs>
          <w:tab w:val="left" w:pos="5534"/>
        </w:tabs>
        <w:spacing w:line="480" w:lineRule="auto"/>
        <w:rPr>
          <w:rFonts w:ascii="Times New Roman" w:hAnsi="Times New Roman" w:cs="Times New Roman"/>
          <w:b/>
          <w:sz w:val="28"/>
          <w:szCs w:val="28"/>
        </w:rPr>
      </w:pPr>
      <w:r w:rsidRPr="00806BC7">
        <w:rPr>
          <w:rFonts w:ascii="Times New Roman" w:hAnsi="Times New Roman" w:cs="Times New Roman"/>
          <w:b/>
          <w:sz w:val="28"/>
          <w:szCs w:val="28"/>
        </w:rPr>
        <w:t>Appendix B Title</w:t>
      </w:r>
    </w:p>
    <w:p w14:paraId="3A924E4C" w14:textId="77777777" w:rsidR="00AB31CC" w:rsidRDefault="00AB31CC" w:rsidP="00AB31CC">
      <w:pPr>
        <w:tabs>
          <w:tab w:val="left" w:pos="5534"/>
        </w:tabs>
        <w:spacing w:line="480" w:lineRule="auto"/>
        <w:rPr>
          <w:rFonts w:ascii="Times New Roman" w:hAnsi="Times New Roman" w:cs="Times New Roman"/>
          <w:sz w:val="24"/>
          <w:szCs w:val="24"/>
        </w:rPr>
      </w:pPr>
      <w:r>
        <w:rPr>
          <w:rFonts w:ascii="Times New Roman" w:hAnsi="Times New Roman" w:cs="Times New Roman"/>
          <w:sz w:val="24"/>
          <w:szCs w:val="24"/>
        </w:rPr>
        <w:t>Some detail if any</w:t>
      </w:r>
    </w:p>
    <w:p w14:paraId="14600B62" w14:textId="057BE092" w:rsidR="009C131D" w:rsidRDefault="00FC4E4E" w:rsidP="009C131D">
      <w:pPr>
        <w:spacing w:after="0" w:line="240" w:lineRule="auto"/>
        <w:rPr>
          <w:rFonts w:ascii="Times New Roman" w:eastAsiaTheme="minorEastAsia" w:hAnsi="Times New Roman" w:cs="Times New Roman"/>
          <w:bCs/>
          <w:sz w:val="24"/>
          <w:szCs w:val="24"/>
          <w:rtl/>
        </w:rPr>
      </w:pPr>
      <w:r w:rsidRPr="00FC4E4E">
        <w:rPr>
          <w:rFonts w:ascii="Times New Roman" w:eastAsiaTheme="minorEastAsia" w:hAnsi="Times New Roman" w:cs="Times New Roman"/>
          <w:bCs/>
          <w:sz w:val="24"/>
          <w:szCs w:val="24"/>
        </w:rPr>
        <w:t>[66] Social Coding in GitHub: Transparency and Collaboration in an Open Software Repository</w:t>
      </w:r>
    </w:p>
    <w:p w14:paraId="7C62ECB8" w14:textId="29B51AB1" w:rsidR="008947F6" w:rsidRDefault="008947F6" w:rsidP="009C131D">
      <w:pPr>
        <w:spacing w:after="0" w:line="240" w:lineRule="auto"/>
        <w:rPr>
          <w:rFonts w:ascii="Times New Roman" w:eastAsiaTheme="minorEastAsia" w:hAnsi="Times New Roman" w:cs="Times New Roman"/>
          <w:bCs/>
          <w:sz w:val="24"/>
          <w:szCs w:val="24"/>
          <w:lang w:val="en-SA"/>
        </w:rPr>
      </w:pPr>
      <w:r w:rsidRPr="008947F6">
        <w:rPr>
          <w:rFonts w:ascii="Times New Roman" w:eastAsiaTheme="minorEastAsia" w:hAnsi="Times New Roman" w:cs="Times New Roman"/>
          <w:bCs/>
          <w:sz w:val="24"/>
          <w:szCs w:val="24"/>
          <w:lang w:val="en-SA"/>
        </w:rPr>
        <w:t>A Methodological Review Based Version Control System with Evolutionary Research for Software Processes</w:t>
      </w:r>
    </w:p>
    <w:p w14:paraId="23CDCAF3" w14:textId="622EB114" w:rsidR="009C131D" w:rsidRPr="00FC4E4E" w:rsidRDefault="00BC14E6" w:rsidP="009C131D">
      <w:pPr>
        <w:spacing w:after="0" w:line="240" w:lineRule="auto"/>
        <w:rPr>
          <w:rFonts w:ascii="Times New Roman" w:eastAsiaTheme="minorEastAsia" w:hAnsi="Times New Roman" w:cs="Times New Roman"/>
          <w:bCs/>
          <w:sz w:val="24"/>
          <w:szCs w:val="24"/>
          <w:rtl/>
          <w:lang w:val="en-SA"/>
        </w:rPr>
      </w:pPr>
      <w:r w:rsidRPr="00BC14E6">
        <w:rPr>
          <w:rFonts w:ascii="Times New Roman" w:eastAsiaTheme="minorEastAsia" w:hAnsi="Times New Roman" w:cs="Times New Roman"/>
          <w:bCs/>
          <w:sz w:val="24"/>
          <w:szCs w:val="24"/>
          <w:lang w:val="en-SA"/>
        </w:rPr>
        <w:t>Same File, Different Changes: The Potential of Meta-Maintenance on GitHub</w:t>
      </w:r>
    </w:p>
    <w:sectPr w:rsidR="009C131D" w:rsidRPr="00FC4E4E" w:rsidSect="00E47FB7">
      <w:headerReference w:type="first" r:id="rId57"/>
      <w:pgSz w:w="12240" w:h="15840"/>
      <w:pgMar w:top="1440" w:right="1440" w:bottom="1440" w:left="1701" w:header="1151" w:footer="72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Manal Mubarak Alhammad" w:date="2023-01-24T11:32:00Z" w:initials="MMA">
    <w:p w14:paraId="6991CFB3" w14:textId="77777777" w:rsidR="004043DC" w:rsidRDefault="004043DC" w:rsidP="004043DC">
      <w:pPr>
        <w:pStyle w:val="CommentText"/>
      </w:pPr>
      <w:r>
        <w:rPr>
          <w:rStyle w:val="CommentReference"/>
        </w:rPr>
        <w:annotationRef/>
      </w:r>
      <w:r>
        <w:t xml:space="preserve">I give a lot of comments here, mostly about the flow of thoughts. The introduction is the most important part of your report. Everyone will read it. However, I recommend that you revisit it after you finish writing all the other chapter. </w:t>
      </w:r>
    </w:p>
  </w:comment>
  <w:comment w:id="10" w:author="Manal Mubarak Alhammad" w:date="2023-01-24T11:09:00Z" w:initials="MMA">
    <w:p w14:paraId="19D9F287" w14:textId="77777777" w:rsidR="004043DC" w:rsidRDefault="004043DC" w:rsidP="004043DC">
      <w:pPr>
        <w:pStyle w:val="CommentText"/>
      </w:pPr>
      <w:r>
        <w:rPr>
          <w:rStyle w:val="CommentReference"/>
        </w:rPr>
        <w:annotationRef/>
      </w:r>
      <w:r>
        <w:t>Reference to a source with some benefits. Just check any systematic literature review of the field</w:t>
      </w:r>
    </w:p>
  </w:comment>
  <w:comment w:id="14" w:author="Manal Mubarak Alhammad" w:date="2023-01-24T11:10:00Z" w:initials="MMA">
    <w:p w14:paraId="5939D91E" w14:textId="77777777" w:rsidR="004043DC" w:rsidRDefault="004043DC" w:rsidP="004043DC">
      <w:pPr>
        <w:pStyle w:val="CommentText"/>
      </w:pPr>
      <w:r>
        <w:rPr>
          <w:rStyle w:val="CommentReference"/>
        </w:rPr>
        <w:annotationRef/>
      </w:r>
      <w:r>
        <w:t>This sentence is not clear</w:t>
      </w:r>
    </w:p>
  </w:comment>
  <w:comment w:id="24" w:author="Manal Mubarak Alhammad" w:date="2023-01-24T11:10:00Z" w:initials="MMA">
    <w:p w14:paraId="1B4B36F5" w14:textId="77777777" w:rsidR="004043DC" w:rsidRDefault="004043DC" w:rsidP="004043DC">
      <w:pPr>
        <w:pStyle w:val="CommentText"/>
      </w:pPr>
      <w:r>
        <w:rPr>
          <w:rStyle w:val="CommentReference"/>
        </w:rPr>
        <w:annotationRef/>
      </w:r>
      <w:r>
        <w:t>neither this one is clear</w:t>
      </w:r>
    </w:p>
  </w:comment>
  <w:comment w:id="59" w:author="Manal Mubarak Alhammad" w:date="2023-01-24T11:11:00Z" w:initials="MMA">
    <w:p w14:paraId="2F880D6D" w14:textId="77777777" w:rsidR="004043DC" w:rsidRDefault="004043DC" w:rsidP="004043DC">
      <w:pPr>
        <w:pStyle w:val="CommentText"/>
      </w:pPr>
      <w:r>
        <w:rPr>
          <w:rStyle w:val="CommentReference"/>
        </w:rPr>
        <w:annotationRef/>
      </w:r>
      <w:r>
        <w:t>References! Every claim needs a reference. Examiners pay attention to references.</w:t>
      </w:r>
    </w:p>
  </w:comment>
  <w:comment w:id="65" w:author="Manal Mubarak Alhammad" w:date="2023-01-24T11:14:00Z" w:initials="MMA">
    <w:p w14:paraId="1177DFD3" w14:textId="77777777" w:rsidR="004043DC" w:rsidRDefault="004043DC" w:rsidP="004043DC">
      <w:pPr>
        <w:pStyle w:val="CommentText"/>
      </w:pPr>
      <w:r>
        <w:rPr>
          <w:rStyle w:val="CommentReference"/>
        </w:rPr>
        <w:annotationRef/>
      </w:r>
      <w:r>
        <w:t xml:space="preserve">Not necessary to mention here in the intro. Your intro should give a very high level description of the problem and your project's goal and key contribution. </w:t>
      </w:r>
    </w:p>
  </w:comment>
  <w:comment w:id="74" w:author="Manal Mubarak Alhammad" w:date="2023-01-24T11:18:00Z" w:initials="MMA">
    <w:p w14:paraId="3ED2513B" w14:textId="77777777" w:rsidR="004043DC" w:rsidRDefault="004043DC" w:rsidP="004043DC">
      <w:pPr>
        <w:pStyle w:val="CommentText"/>
      </w:pPr>
      <w:r>
        <w:rPr>
          <w:rStyle w:val="CommentReference"/>
        </w:rPr>
        <w:annotationRef/>
      </w:r>
      <w:r>
        <w:t xml:space="preserve">This paragraph need to be merged with the previous one since it also discusses the challenges. </w:t>
      </w:r>
    </w:p>
  </w:comment>
  <w:comment w:id="75" w:author="Manal Mubarak Alhammad" w:date="2023-01-24T11:20:00Z" w:initials="MMA">
    <w:p w14:paraId="25832B63" w14:textId="77777777" w:rsidR="004043DC" w:rsidRDefault="004043DC" w:rsidP="004043DC">
      <w:pPr>
        <w:pStyle w:val="CommentText"/>
      </w:pPr>
      <w:r>
        <w:rPr>
          <w:rStyle w:val="CommentReference"/>
        </w:rPr>
        <w:annotationRef/>
      </w:r>
      <w:r>
        <w:t>A tip to organize the flow of your writing is ti try and give a subtitle for each paragraph. If you find a paragraph that cannot be given a clear "single" title, this means you need to split it and improve it. If you find repeated titles, this means merging paragraphs is necessary.</w:t>
      </w:r>
    </w:p>
  </w:comment>
  <w:comment w:id="76" w:author="Manal Mubarak Alhammad" w:date="2023-01-24T11:21:00Z" w:initials="MMA">
    <w:p w14:paraId="34243E78" w14:textId="77777777" w:rsidR="004043DC" w:rsidRDefault="004043DC" w:rsidP="004043DC">
      <w:pPr>
        <w:pStyle w:val="CommentText"/>
      </w:pPr>
      <w:r>
        <w:rPr>
          <w:rStyle w:val="CommentReference"/>
        </w:rPr>
        <w:annotationRef/>
      </w:r>
      <w:r>
        <w:t xml:space="preserve">A technique that I personally rely on whenever I write a piece is first list pullet points for the "ideas" I want to discuss. Each idea with one single sentence. Then I go and fill each bullet point item with detailed discussion of that idea. </w:t>
      </w:r>
    </w:p>
  </w:comment>
  <w:comment w:id="82" w:author="Manal Mubarak Alhammad" w:date="2023-01-24T11:27:00Z" w:initials="MMA">
    <w:p w14:paraId="6D7D62B3" w14:textId="77777777" w:rsidR="004043DC" w:rsidRDefault="004043DC" w:rsidP="004043DC">
      <w:pPr>
        <w:pStyle w:val="CommentText"/>
      </w:pPr>
      <w:r>
        <w:rPr>
          <w:rStyle w:val="CommentReference"/>
        </w:rPr>
        <w:annotationRef/>
      </w:r>
      <w:r>
        <w:t>The aim is clear here in terms of what your project aims to achieve. However, it is not clear why? And for what type of agile team? We're building this tool because not all teams have the appropriate expertise to integrate UX into their workflow. You need to establish your motivation very clearly. This is also one of the things that examiners and reviewers pay attention to, your ability to convince them that this problem is important and it needs to be addressed. Explain for example that without assistive tools, the carrying out UX work might be neglected or dismissed, since the benefits are not directly visible or tangible as in agile practices where you can see your increment released at the end of the sprint.</w:t>
      </w:r>
    </w:p>
  </w:comment>
  <w:comment w:id="111" w:author="Manal Mubarak Alhammad" w:date="2023-01-24T11:30:00Z" w:initials="MMA">
    <w:p w14:paraId="2753143E" w14:textId="77777777" w:rsidR="00D5107D" w:rsidRDefault="00D5107D" w:rsidP="00D5107D">
      <w:pPr>
        <w:pStyle w:val="CommentText"/>
      </w:pPr>
      <w:r>
        <w:rPr>
          <w:rStyle w:val="CommentReference"/>
        </w:rPr>
        <w:annotationRef/>
      </w:r>
      <w:r>
        <w:t>Try to be more specific. You can say it's a trello power up here. You can also mention that it is based on data gathered from professional UX experts. The reader needs to have a clear idea of whats the contribution here to decide whether to continue reding or not.</w:t>
      </w:r>
    </w:p>
  </w:comment>
  <w:comment w:id="116" w:author="Manal Mubarak Alhammad" w:date="2023-01-24T11:28:00Z" w:initials="MMA">
    <w:p w14:paraId="05416980" w14:textId="77777777" w:rsidR="004043DC" w:rsidRDefault="004043DC" w:rsidP="004043DC">
      <w:pPr>
        <w:pStyle w:val="CommentText"/>
      </w:pPr>
      <w:r>
        <w:rPr>
          <w:rStyle w:val="CommentReference"/>
        </w:rPr>
        <w:annotationRef/>
      </w:r>
      <w:r>
        <w:t>So here you explain how the tool can be useful. But why is it needed in the first place?</w:t>
      </w:r>
    </w:p>
  </w:comment>
  <w:comment w:id="144" w:author="Manal Mubarak Alhammad" w:date="2023-01-24T11:34:00Z" w:initials="MMA">
    <w:p w14:paraId="721081DF" w14:textId="77777777" w:rsidR="004043DC" w:rsidRDefault="004043DC" w:rsidP="004043DC">
      <w:pPr>
        <w:pStyle w:val="CommentText"/>
      </w:pPr>
      <w:r>
        <w:rPr>
          <w:rStyle w:val="CommentReference"/>
        </w:rPr>
        <w:annotationRef/>
      </w:r>
      <w:r>
        <w:t>This info here is your "motivation" which should be mentioned and emphasized in the intro.</w:t>
      </w:r>
    </w:p>
  </w:comment>
  <w:comment w:id="145" w:author="Manal Mubarak Alhammad" w:date="2023-01-24T11:37:00Z" w:initials="MMA">
    <w:p w14:paraId="7E5332C8" w14:textId="77777777" w:rsidR="004043DC" w:rsidRDefault="004043DC" w:rsidP="004043DC">
      <w:pPr>
        <w:pStyle w:val="CommentText"/>
      </w:pPr>
      <w:r>
        <w:rPr>
          <w:rStyle w:val="CommentReference"/>
        </w:rPr>
        <w:annotationRef/>
      </w:r>
      <w:r>
        <w:t>Still, the first paragraph should give more info about what are these challenges in general. Then in the 2nd paragraph you start discussing the challenge of time and effort</w:t>
      </w:r>
    </w:p>
  </w:comment>
  <w:comment w:id="148" w:author="Manal Mubarak Alhammad" w:date="2023-01-24T11:38:00Z" w:initials="MMA">
    <w:p w14:paraId="58D01CB7" w14:textId="77777777" w:rsidR="004043DC" w:rsidRDefault="004043DC" w:rsidP="004043DC">
      <w:pPr>
        <w:pStyle w:val="CommentText"/>
      </w:pPr>
      <w:r>
        <w:rPr>
          <w:rStyle w:val="CommentReference"/>
        </w:rPr>
        <w:annotationRef/>
      </w:r>
      <w:r>
        <w:t>We need references</w:t>
      </w:r>
    </w:p>
  </w:comment>
  <w:comment w:id="171" w:author="Manal Mubarak Alhammad" w:date="2023-01-24T11:42:00Z" w:initials="MMA">
    <w:p w14:paraId="42EA6E46" w14:textId="77777777" w:rsidR="004043DC" w:rsidRDefault="004043DC" w:rsidP="004043DC">
      <w:pPr>
        <w:pStyle w:val="CommentText"/>
      </w:pPr>
      <w:r>
        <w:rPr>
          <w:rStyle w:val="CommentReference"/>
        </w:rPr>
        <w:annotationRef/>
      </w:r>
      <w:r>
        <w:t xml:space="preserve">Does UX technique differs than "methods" here? If not you need to clarify this. Also you might need to give example of a UX method. Even better, you can give a scenario of a high risk feature that needs to be validated with a segment of the users before it's officially launched. So the challenge here, how can we decide that this feature worth UX testing and which us method is appropriate to measure the usability of that feature before we release it to everyone…. Etc. </w:t>
      </w:r>
    </w:p>
  </w:comment>
  <w:comment w:id="178" w:author="Manal Mubarak Alhammad" w:date="2023-01-24T11:53:00Z" w:initials="MMA">
    <w:p w14:paraId="36954C72" w14:textId="77777777" w:rsidR="004043DC" w:rsidRDefault="004043DC" w:rsidP="004043DC">
      <w:pPr>
        <w:pStyle w:val="CommentText"/>
      </w:pPr>
      <w:r>
        <w:rPr>
          <w:rStyle w:val="CommentReference"/>
        </w:rPr>
        <w:annotationRef/>
      </w:r>
      <w:r>
        <w:t>Very clear and the flow is smooth</w:t>
      </w:r>
    </w:p>
  </w:comment>
  <w:comment w:id="180" w:author="Manal Mubarak Alhammad" w:date="2023-01-24T11:54:00Z" w:initials="MMA">
    <w:p w14:paraId="18A2832A" w14:textId="77777777" w:rsidR="004043DC" w:rsidRDefault="004043DC" w:rsidP="004043DC">
      <w:pPr>
        <w:pStyle w:val="CommentText"/>
      </w:pPr>
      <w:r>
        <w:rPr>
          <w:rStyle w:val="CommentReference"/>
        </w:rPr>
        <w:annotationRef/>
      </w:r>
      <w:r>
        <w:t>You might need to update this part to cover the tool, and explain that it is based on a framework you designed from examining the literature and interviewing UX experts working in agile teams.</w:t>
      </w:r>
    </w:p>
  </w:comment>
  <w:comment w:id="217" w:author="Manal Mubarak Alhammad" w:date="2023-01-24T11:57:00Z" w:initials="MMA">
    <w:p w14:paraId="2D8E9C41" w14:textId="77777777" w:rsidR="004043DC" w:rsidRDefault="004043DC" w:rsidP="004043DC">
      <w:pPr>
        <w:pStyle w:val="CommentText"/>
      </w:pPr>
      <w:r>
        <w:rPr>
          <w:rStyle w:val="CommentReference"/>
        </w:rPr>
        <w:annotationRef/>
      </w:r>
      <w:r>
        <w:t>When talking about your project, use the past tense. Because at the time of submitting this report, you've already "designed and validated" your fraemwork and tool. Avoid using the future tense unless it is for future work.</w:t>
      </w:r>
    </w:p>
  </w:comment>
  <w:comment w:id="220" w:author="Manal Mubarak Alhammad" w:date="2023-01-24T11:58:00Z" w:initials="MMA">
    <w:p w14:paraId="530D33B7" w14:textId="77777777" w:rsidR="004043DC" w:rsidRDefault="004043DC" w:rsidP="004043DC">
      <w:pPr>
        <w:pStyle w:val="CommentText"/>
      </w:pPr>
      <w:r>
        <w:rPr>
          <w:rStyle w:val="CommentReference"/>
        </w:rPr>
        <w:annotationRef/>
      </w:r>
      <w:r>
        <w:t xml:space="preserve">past tense </w:t>
      </w:r>
    </w:p>
  </w:comment>
  <w:comment w:id="223" w:author="Manal Mubarak Alhammad" w:date="2023-01-24T12:00:00Z" w:initials="MMA">
    <w:p w14:paraId="3C85E5F9" w14:textId="77777777" w:rsidR="004043DC" w:rsidRDefault="004043DC" w:rsidP="004043DC">
      <w:pPr>
        <w:pStyle w:val="CommentText"/>
      </w:pPr>
      <w:r>
        <w:rPr>
          <w:rStyle w:val="CommentReference"/>
        </w:rPr>
        <w:annotationRef/>
      </w:r>
      <w:r>
        <w:t>You might need to explain earlier that your framework has two parts as well, the formula and the table. Just to give context.</w:t>
      </w:r>
    </w:p>
  </w:comment>
  <w:comment w:id="286" w:author="Manal Mubarak Alhammad" w:date="2023-01-22T12:20:00Z" w:initials="MMA">
    <w:p w14:paraId="216BA748" w14:textId="77777777" w:rsidR="00CA30A6" w:rsidRDefault="00CA30A6" w:rsidP="00CA30A6">
      <w:pPr>
        <w:pStyle w:val="CommentText"/>
      </w:pPr>
      <w:r>
        <w:rPr>
          <w:rStyle w:val="CommentReference"/>
        </w:rPr>
        <w:annotationRef/>
      </w:r>
      <w:r>
        <w:t>Add a visual representation of the three factors</w:t>
      </w:r>
    </w:p>
  </w:comment>
  <w:comment w:id="325" w:author="Manal Mubarak Alhammad" w:date="2023-01-22T09:46:00Z" w:initials="MMA">
    <w:p w14:paraId="473FA3F4" w14:textId="77777777" w:rsidR="00262845" w:rsidRDefault="00262845" w:rsidP="00262845">
      <w:pPr>
        <w:pStyle w:val="CommentText"/>
      </w:pPr>
      <w:r>
        <w:rPr>
          <w:rStyle w:val="CommentReference"/>
        </w:rPr>
        <w:annotationRef/>
      </w:r>
      <w:r>
        <w:t>What's a typical interview process? Who claimed that? Cite your reference for any claim.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91CFB3" w15:done="0"/>
  <w15:commentEx w15:paraId="19D9F287" w15:done="0"/>
  <w15:commentEx w15:paraId="5939D91E" w15:done="0"/>
  <w15:commentEx w15:paraId="1B4B36F5" w15:done="0"/>
  <w15:commentEx w15:paraId="2F880D6D" w15:done="0"/>
  <w15:commentEx w15:paraId="1177DFD3" w15:done="0"/>
  <w15:commentEx w15:paraId="3ED2513B" w15:done="0"/>
  <w15:commentEx w15:paraId="25832B63" w15:paraIdParent="3ED2513B" w15:done="0"/>
  <w15:commentEx w15:paraId="34243E78" w15:paraIdParent="3ED2513B" w15:done="0"/>
  <w15:commentEx w15:paraId="6D7D62B3" w15:done="0"/>
  <w15:commentEx w15:paraId="2753143E" w15:done="0"/>
  <w15:commentEx w15:paraId="05416980" w15:done="0"/>
  <w15:commentEx w15:paraId="721081DF" w15:done="0"/>
  <w15:commentEx w15:paraId="7E5332C8" w15:paraIdParent="721081DF" w15:done="0"/>
  <w15:commentEx w15:paraId="58D01CB7" w15:done="0"/>
  <w15:commentEx w15:paraId="42EA6E46" w15:done="0"/>
  <w15:commentEx w15:paraId="36954C72" w15:done="0"/>
  <w15:commentEx w15:paraId="18A2832A" w15:done="0"/>
  <w15:commentEx w15:paraId="2D8E9C41" w15:done="0"/>
  <w15:commentEx w15:paraId="530D33B7" w15:done="0"/>
  <w15:commentEx w15:paraId="3C85E5F9" w15:done="0"/>
  <w15:commentEx w15:paraId="216BA748" w15:done="0"/>
  <w15:commentEx w15:paraId="473FA3F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A4069" w16cex:dateUtc="2023-01-24T08:32:00Z"/>
  <w16cex:commentExtensible w16cex:durableId="277A3B00" w16cex:dateUtc="2023-01-24T08:09:00Z"/>
  <w16cex:commentExtensible w16cex:durableId="277A3B1B" w16cex:dateUtc="2023-01-24T08:10:00Z"/>
  <w16cex:commentExtensible w16cex:durableId="277A3B38" w16cex:dateUtc="2023-01-24T08:10:00Z"/>
  <w16cex:commentExtensible w16cex:durableId="277A3B79" w16cex:dateUtc="2023-01-24T08:11:00Z"/>
  <w16cex:commentExtensible w16cex:durableId="277A3BFE" w16cex:dateUtc="2023-01-24T08:14:00Z"/>
  <w16cex:commentExtensible w16cex:durableId="277A3D15" w16cex:dateUtc="2023-01-24T08:18:00Z"/>
  <w16cex:commentExtensible w16cex:durableId="277A3D6E" w16cex:dateUtc="2023-01-24T08:20:00Z"/>
  <w16cex:commentExtensible w16cex:durableId="277A3DC8" w16cex:dateUtc="2023-01-24T08:21:00Z"/>
  <w16cex:commentExtensible w16cex:durableId="277A3F21" w16cex:dateUtc="2023-01-24T08:27:00Z"/>
  <w16cex:commentExtensible w16cex:durableId="277A839A" w16cex:dateUtc="2023-01-24T08:30:00Z"/>
  <w16cex:commentExtensible w16cex:durableId="277A3F6D" w16cex:dateUtc="2023-01-24T08:28:00Z"/>
  <w16cex:commentExtensible w16cex:durableId="277A40DB" w16cex:dateUtc="2023-01-24T08:34:00Z"/>
  <w16cex:commentExtensible w16cex:durableId="277A416B" w16cex:dateUtc="2023-01-24T08:37:00Z"/>
  <w16cex:commentExtensible w16cex:durableId="277A419A" w16cex:dateUtc="2023-01-24T08:38:00Z"/>
  <w16cex:commentExtensible w16cex:durableId="277A429A" w16cex:dateUtc="2023-01-24T08:42:00Z"/>
  <w16cex:commentExtensible w16cex:durableId="277A4549" w16cex:dateUtc="2023-01-24T08:53:00Z"/>
  <w16cex:commentExtensible w16cex:durableId="277A4579" w16cex:dateUtc="2023-01-24T08:54:00Z"/>
  <w16cex:commentExtensible w16cex:durableId="277A4645" w16cex:dateUtc="2023-01-24T08:57:00Z"/>
  <w16cex:commentExtensible w16cex:durableId="277A4675" w16cex:dateUtc="2023-01-24T08:58:00Z"/>
  <w16cex:commentExtensible w16cex:durableId="277A46C2" w16cex:dateUtc="2023-01-24T09:00:00Z"/>
  <w16cex:commentExtensible w16cex:durableId="2777A8A9" w16cex:dateUtc="2023-01-22T09:20:00Z"/>
  <w16cex:commentExtensible w16cex:durableId="2777847B" w16cex:dateUtc="2023-01-22T06: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91CFB3" w16cid:durableId="277A4069"/>
  <w16cid:commentId w16cid:paraId="19D9F287" w16cid:durableId="277A3B00"/>
  <w16cid:commentId w16cid:paraId="5939D91E" w16cid:durableId="277A3B1B"/>
  <w16cid:commentId w16cid:paraId="1B4B36F5" w16cid:durableId="277A3B38"/>
  <w16cid:commentId w16cid:paraId="2F880D6D" w16cid:durableId="277A3B79"/>
  <w16cid:commentId w16cid:paraId="1177DFD3" w16cid:durableId="277A3BFE"/>
  <w16cid:commentId w16cid:paraId="3ED2513B" w16cid:durableId="277A3D15"/>
  <w16cid:commentId w16cid:paraId="25832B63" w16cid:durableId="277A3D6E"/>
  <w16cid:commentId w16cid:paraId="34243E78" w16cid:durableId="277A3DC8"/>
  <w16cid:commentId w16cid:paraId="6D7D62B3" w16cid:durableId="277A3F21"/>
  <w16cid:commentId w16cid:paraId="2753143E" w16cid:durableId="277A839A"/>
  <w16cid:commentId w16cid:paraId="05416980" w16cid:durableId="277A3F6D"/>
  <w16cid:commentId w16cid:paraId="721081DF" w16cid:durableId="277A40DB"/>
  <w16cid:commentId w16cid:paraId="7E5332C8" w16cid:durableId="277A416B"/>
  <w16cid:commentId w16cid:paraId="58D01CB7" w16cid:durableId="277A419A"/>
  <w16cid:commentId w16cid:paraId="42EA6E46" w16cid:durableId="277A429A"/>
  <w16cid:commentId w16cid:paraId="36954C72" w16cid:durableId="277A4549"/>
  <w16cid:commentId w16cid:paraId="18A2832A" w16cid:durableId="277A4579"/>
  <w16cid:commentId w16cid:paraId="2D8E9C41" w16cid:durableId="277A4645"/>
  <w16cid:commentId w16cid:paraId="530D33B7" w16cid:durableId="277A4675"/>
  <w16cid:commentId w16cid:paraId="3C85E5F9" w16cid:durableId="277A46C2"/>
  <w16cid:commentId w16cid:paraId="216BA748" w16cid:durableId="2777A8A9"/>
  <w16cid:commentId w16cid:paraId="473FA3F4" w16cid:durableId="277784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7AC41" w14:textId="77777777" w:rsidR="00F672FB" w:rsidRDefault="00F672FB" w:rsidP="00983BEC">
      <w:pPr>
        <w:spacing w:after="0" w:line="240" w:lineRule="auto"/>
      </w:pPr>
      <w:r>
        <w:separator/>
      </w:r>
    </w:p>
  </w:endnote>
  <w:endnote w:type="continuationSeparator" w:id="0">
    <w:p w14:paraId="38ED3E1A" w14:textId="77777777" w:rsidR="00F672FB" w:rsidRDefault="00F672FB" w:rsidP="00983BEC">
      <w:pPr>
        <w:spacing w:after="0" w:line="240" w:lineRule="auto"/>
      </w:pPr>
      <w:r>
        <w:continuationSeparator/>
      </w:r>
    </w:p>
  </w:endnote>
  <w:endnote w:type="continuationNotice" w:id="1">
    <w:p w14:paraId="0861E0E3" w14:textId="77777777" w:rsidR="00F672FB" w:rsidRDefault="00F672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PEFNAN+TimesNewRoman">
    <w:altName w:val="Times New Roman"/>
    <w:panose1 w:val="020B0604020202020204"/>
    <w:charset w:val="00"/>
    <w:family w:val="roman"/>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SystemUIFont">
    <w:altName w:val="Cambria"/>
    <w:panose1 w:val="020B0604020202020204"/>
    <w:charset w:val="00"/>
    <w:family w:val="roman"/>
    <w:pitch w:val="default"/>
  </w:font>
  <w:font w:name=".SFUI-Regular">
    <w:altName w:val="Cambria"/>
    <w:panose1 w:val="020B0604020202020204"/>
    <w:charset w:val="00"/>
    <w:family w:val="roman"/>
    <w:pitch w:val="default"/>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6CF45" w14:textId="77777777" w:rsidR="00C1728C" w:rsidRDefault="00C172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42</w:t>
    </w:r>
    <w:r>
      <w:rPr>
        <w:rStyle w:val="PageNumber"/>
      </w:rPr>
      <w:fldChar w:fldCharType="end"/>
    </w:r>
  </w:p>
  <w:p w14:paraId="60DA3CF1" w14:textId="77777777" w:rsidR="00C1728C" w:rsidRDefault="00C1728C" w:rsidP="00CA67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019797"/>
      <w:docPartObj>
        <w:docPartGallery w:val="Page Numbers (Bottom of Page)"/>
        <w:docPartUnique/>
      </w:docPartObj>
    </w:sdtPr>
    <w:sdtEndPr>
      <w:rPr>
        <w:rStyle w:val="PageNumber"/>
      </w:rPr>
    </w:sdtEndPr>
    <w:sdtContent>
      <w:p w14:paraId="30202EE3" w14:textId="77777777" w:rsidR="00C1728C" w:rsidRDefault="00C1728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DB385B1" w14:textId="77777777" w:rsidR="00C1728C" w:rsidRDefault="00C1728C" w:rsidP="00CA67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4C351" w14:textId="77777777" w:rsidR="00F672FB" w:rsidRDefault="00F672FB" w:rsidP="00983BEC">
      <w:pPr>
        <w:spacing w:after="0" w:line="240" w:lineRule="auto"/>
      </w:pPr>
      <w:r>
        <w:separator/>
      </w:r>
    </w:p>
  </w:footnote>
  <w:footnote w:type="continuationSeparator" w:id="0">
    <w:p w14:paraId="5596778F" w14:textId="77777777" w:rsidR="00F672FB" w:rsidRDefault="00F672FB" w:rsidP="00983BEC">
      <w:pPr>
        <w:spacing w:after="0" w:line="240" w:lineRule="auto"/>
      </w:pPr>
      <w:r>
        <w:continuationSeparator/>
      </w:r>
    </w:p>
  </w:footnote>
  <w:footnote w:type="continuationNotice" w:id="1">
    <w:p w14:paraId="22D90682" w14:textId="77777777" w:rsidR="00F672FB" w:rsidRDefault="00F672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FEDF9" w14:textId="77777777" w:rsidR="00601E93" w:rsidRDefault="00601E93">
    <w:pPr>
      <w:pStyle w:val="Header"/>
    </w:pPr>
    <w:r w:rsidRPr="002F1281">
      <w:rPr>
        <w:noProof/>
      </w:rPr>
      <w:drawing>
        <wp:anchor distT="0" distB="0" distL="114300" distR="114300" simplePos="0" relativeHeight="251658240" behindDoc="0" locked="0" layoutInCell="1" allowOverlap="1" wp14:anchorId="160938A9" wp14:editId="1C1E624D">
          <wp:simplePos x="0" y="0"/>
          <wp:positionH relativeFrom="column">
            <wp:posOffset>-1071880</wp:posOffset>
          </wp:positionH>
          <wp:positionV relativeFrom="paragraph">
            <wp:posOffset>-604262</wp:posOffset>
          </wp:positionV>
          <wp:extent cx="1809750" cy="695325"/>
          <wp:effectExtent l="0" t="0" r="6350" b="3175"/>
          <wp:wrapNone/>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809750" cy="69532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A89DB" w14:textId="77777777" w:rsidR="00601E93" w:rsidRDefault="00601E93">
    <w:pPr>
      <w:pStyle w:val="Header"/>
    </w:pPr>
    <w:r w:rsidRPr="002F1281">
      <w:rPr>
        <w:noProof/>
      </w:rPr>
      <w:drawing>
        <wp:anchor distT="0" distB="0" distL="114300" distR="114300" simplePos="0" relativeHeight="251658241" behindDoc="0" locked="0" layoutInCell="1" allowOverlap="1" wp14:anchorId="5A576C20" wp14:editId="66DBF219">
          <wp:simplePos x="0" y="0"/>
          <wp:positionH relativeFrom="column">
            <wp:posOffset>-1105535</wp:posOffset>
          </wp:positionH>
          <wp:positionV relativeFrom="paragraph">
            <wp:posOffset>-619922</wp:posOffset>
          </wp:positionV>
          <wp:extent cx="1809750" cy="695325"/>
          <wp:effectExtent l="0" t="0" r="6350" b="3175"/>
          <wp:wrapNone/>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809750" cy="69532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1143" w14:textId="77777777" w:rsidR="00D87598" w:rsidRDefault="00D87598">
    <w:pPr>
      <w:pStyle w:val="Header"/>
    </w:pPr>
    <w:r w:rsidRPr="002F1281">
      <w:rPr>
        <w:noProof/>
      </w:rPr>
      <w:drawing>
        <wp:anchor distT="0" distB="0" distL="114300" distR="114300" simplePos="0" relativeHeight="251658242" behindDoc="0" locked="0" layoutInCell="1" allowOverlap="1" wp14:anchorId="1013F4A2" wp14:editId="689CB4A7">
          <wp:simplePos x="0" y="0"/>
          <wp:positionH relativeFrom="column">
            <wp:posOffset>-1105535</wp:posOffset>
          </wp:positionH>
          <wp:positionV relativeFrom="paragraph">
            <wp:posOffset>-619922</wp:posOffset>
          </wp:positionV>
          <wp:extent cx="1809750" cy="695325"/>
          <wp:effectExtent l="0" t="0" r="6350" b="3175"/>
          <wp:wrapNone/>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809750" cy="69532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D53ED"/>
    <w:multiLevelType w:val="hybridMultilevel"/>
    <w:tmpl w:val="D474FF3E"/>
    <w:lvl w:ilvl="0" w:tplc="CBFE466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475C178"/>
    <w:multiLevelType w:val="hybridMultilevel"/>
    <w:tmpl w:val="70E8CDEE"/>
    <w:lvl w:ilvl="0" w:tplc="C97A0530">
      <w:start w:val="1"/>
      <w:numFmt w:val="decimal"/>
      <w:lvlText w:val="%1."/>
      <w:lvlJc w:val="left"/>
      <w:pPr>
        <w:ind w:left="720" w:hanging="360"/>
      </w:pPr>
    </w:lvl>
    <w:lvl w:ilvl="1" w:tplc="76BC9172">
      <w:start w:val="2"/>
      <w:numFmt w:val="lowerLetter"/>
      <w:lvlText w:val="%2."/>
      <w:lvlJc w:val="left"/>
      <w:pPr>
        <w:ind w:left="1440" w:hanging="360"/>
      </w:pPr>
    </w:lvl>
    <w:lvl w:ilvl="2" w:tplc="3CDC4BB6">
      <w:start w:val="1"/>
      <w:numFmt w:val="lowerRoman"/>
      <w:lvlText w:val="%3."/>
      <w:lvlJc w:val="right"/>
      <w:pPr>
        <w:ind w:left="2160" w:hanging="180"/>
      </w:pPr>
    </w:lvl>
    <w:lvl w:ilvl="3" w:tplc="FFBC6A3C">
      <w:start w:val="1"/>
      <w:numFmt w:val="decimal"/>
      <w:lvlText w:val="%4."/>
      <w:lvlJc w:val="left"/>
      <w:pPr>
        <w:ind w:left="2880" w:hanging="360"/>
      </w:pPr>
    </w:lvl>
    <w:lvl w:ilvl="4" w:tplc="15108D86">
      <w:start w:val="1"/>
      <w:numFmt w:val="lowerLetter"/>
      <w:lvlText w:val="%5."/>
      <w:lvlJc w:val="left"/>
      <w:pPr>
        <w:ind w:left="3600" w:hanging="360"/>
      </w:pPr>
    </w:lvl>
    <w:lvl w:ilvl="5" w:tplc="CCB260CC">
      <w:start w:val="1"/>
      <w:numFmt w:val="lowerRoman"/>
      <w:lvlText w:val="%6."/>
      <w:lvlJc w:val="right"/>
      <w:pPr>
        <w:ind w:left="4320" w:hanging="180"/>
      </w:pPr>
    </w:lvl>
    <w:lvl w:ilvl="6" w:tplc="F0929948">
      <w:start w:val="1"/>
      <w:numFmt w:val="decimal"/>
      <w:lvlText w:val="%7."/>
      <w:lvlJc w:val="left"/>
      <w:pPr>
        <w:ind w:left="5040" w:hanging="360"/>
      </w:pPr>
    </w:lvl>
    <w:lvl w:ilvl="7" w:tplc="0FBAA4F4">
      <w:start w:val="1"/>
      <w:numFmt w:val="lowerLetter"/>
      <w:lvlText w:val="%8."/>
      <w:lvlJc w:val="left"/>
      <w:pPr>
        <w:ind w:left="5760" w:hanging="360"/>
      </w:pPr>
    </w:lvl>
    <w:lvl w:ilvl="8" w:tplc="961E96A8">
      <w:start w:val="1"/>
      <w:numFmt w:val="lowerRoman"/>
      <w:lvlText w:val="%9."/>
      <w:lvlJc w:val="right"/>
      <w:pPr>
        <w:ind w:left="6480" w:hanging="180"/>
      </w:pPr>
    </w:lvl>
  </w:abstractNum>
  <w:abstractNum w:abstractNumId="2" w15:restartNumberingAfterBreak="0">
    <w:nsid w:val="052E5FF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6AC1D1A"/>
    <w:multiLevelType w:val="hybridMultilevel"/>
    <w:tmpl w:val="3BF0E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C1FA88"/>
    <w:multiLevelType w:val="hybridMultilevel"/>
    <w:tmpl w:val="E53A8F3A"/>
    <w:lvl w:ilvl="0" w:tplc="4662A8EC">
      <w:start w:val="1"/>
      <w:numFmt w:val="decimal"/>
      <w:lvlText w:val="%1."/>
      <w:lvlJc w:val="left"/>
      <w:pPr>
        <w:ind w:left="720" w:hanging="360"/>
      </w:pPr>
    </w:lvl>
    <w:lvl w:ilvl="1" w:tplc="09E6FAB4">
      <w:start w:val="1"/>
      <w:numFmt w:val="lowerLetter"/>
      <w:lvlText w:val="%2."/>
      <w:lvlJc w:val="left"/>
      <w:pPr>
        <w:ind w:left="1440" w:hanging="360"/>
      </w:pPr>
    </w:lvl>
    <w:lvl w:ilvl="2" w:tplc="9028F7F4">
      <w:start w:val="1"/>
      <w:numFmt w:val="lowerRoman"/>
      <w:lvlText w:val="%3."/>
      <w:lvlJc w:val="right"/>
      <w:pPr>
        <w:ind w:left="2160" w:hanging="180"/>
      </w:pPr>
    </w:lvl>
    <w:lvl w:ilvl="3" w:tplc="FDE4DBEC">
      <w:start w:val="1"/>
      <w:numFmt w:val="decimal"/>
      <w:lvlText w:val="%4."/>
      <w:lvlJc w:val="left"/>
      <w:pPr>
        <w:ind w:left="2880" w:hanging="360"/>
      </w:pPr>
    </w:lvl>
    <w:lvl w:ilvl="4" w:tplc="A26211BE">
      <w:start w:val="1"/>
      <w:numFmt w:val="lowerLetter"/>
      <w:lvlText w:val="%5."/>
      <w:lvlJc w:val="left"/>
      <w:pPr>
        <w:ind w:left="3600" w:hanging="360"/>
      </w:pPr>
    </w:lvl>
    <w:lvl w:ilvl="5" w:tplc="0F60480E">
      <w:start w:val="1"/>
      <w:numFmt w:val="lowerRoman"/>
      <w:lvlText w:val="%6."/>
      <w:lvlJc w:val="right"/>
      <w:pPr>
        <w:ind w:left="4320" w:hanging="180"/>
      </w:pPr>
    </w:lvl>
    <w:lvl w:ilvl="6" w:tplc="9294AE82">
      <w:start w:val="1"/>
      <w:numFmt w:val="decimal"/>
      <w:lvlText w:val="%7."/>
      <w:lvlJc w:val="left"/>
      <w:pPr>
        <w:ind w:left="5040" w:hanging="360"/>
      </w:pPr>
    </w:lvl>
    <w:lvl w:ilvl="7" w:tplc="42EE3416">
      <w:start w:val="1"/>
      <w:numFmt w:val="lowerLetter"/>
      <w:lvlText w:val="%8."/>
      <w:lvlJc w:val="left"/>
      <w:pPr>
        <w:ind w:left="5760" w:hanging="360"/>
      </w:pPr>
    </w:lvl>
    <w:lvl w:ilvl="8" w:tplc="86FE3CAC">
      <w:start w:val="1"/>
      <w:numFmt w:val="lowerRoman"/>
      <w:lvlText w:val="%9."/>
      <w:lvlJc w:val="right"/>
      <w:pPr>
        <w:ind w:left="6480" w:hanging="180"/>
      </w:pPr>
    </w:lvl>
  </w:abstractNum>
  <w:abstractNum w:abstractNumId="5" w15:restartNumberingAfterBreak="0">
    <w:nsid w:val="0B154FFD"/>
    <w:multiLevelType w:val="hybridMultilevel"/>
    <w:tmpl w:val="C734D1C6"/>
    <w:lvl w:ilvl="0" w:tplc="04090001">
      <w:start w:val="1"/>
      <w:numFmt w:val="bullet"/>
      <w:lvlText w:val=""/>
      <w:lvlJc w:val="left"/>
      <w:pPr>
        <w:ind w:left="475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F4492"/>
    <w:multiLevelType w:val="hybridMultilevel"/>
    <w:tmpl w:val="ABBE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C5603E"/>
    <w:multiLevelType w:val="multilevel"/>
    <w:tmpl w:val="28081070"/>
    <w:lvl w:ilvl="0">
      <w:start w:val="1"/>
      <w:numFmt w:val="decimal"/>
      <w:lvlText w:val="%1.1"/>
      <w:lvlJc w:val="left"/>
      <w:pPr>
        <w:ind w:left="2204" w:hanging="360"/>
      </w:pPr>
      <w:rPr>
        <w:rFonts w:hint="default"/>
      </w:rPr>
    </w:lvl>
    <w:lvl w:ilvl="1">
      <w:start w:val="1"/>
      <w:numFmt w:val="decimal"/>
      <w:lvlText w:val="%1.%2"/>
      <w:lvlJc w:val="left"/>
      <w:pPr>
        <w:ind w:left="576" w:hanging="576"/>
      </w:pPr>
      <w:rPr>
        <w:color w:val="auto"/>
        <w:sz w:val="28"/>
        <w:szCs w:val="28"/>
      </w:rPr>
    </w:lvl>
    <w:lvl w:ilvl="2">
      <w:start w:val="1"/>
      <w:numFmt w:val="decimal"/>
      <w:lvlText w:val="%1.%2.%3"/>
      <w:lvlJc w:val="left"/>
      <w:pPr>
        <w:ind w:left="720" w:hanging="720"/>
      </w:pPr>
      <w:rPr>
        <w:color w:val="auto"/>
        <w:lang w:val="en-US"/>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0E824E0B"/>
    <w:multiLevelType w:val="hybridMultilevel"/>
    <w:tmpl w:val="785CCC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201897"/>
    <w:multiLevelType w:val="hybridMultilevel"/>
    <w:tmpl w:val="40D0C936"/>
    <w:lvl w:ilvl="0" w:tplc="04090001">
      <w:start w:val="1"/>
      <w:numFmt w:val="bullet"/>
      <w:lvlText w:val=""/>
      <w:lvlJc w:val="left"/>
      <w:pPr>
        <w:ind w:left="1187" w:hanging="360"/>
      </w:pPr>
      <w:rPr>
        <w:rFonts w:ascii="Symbol" w:hAnsi="Symbol" w:hint="default"/>
      </w:rPr>
    </w:lvl>
    <w:lvl w:ilvl="1" w:tplc="04090003" w:tentative="1">
      <w:start w:val="1"/>
      <w:numFmt w:val="bullet"/>
      <w:lvlText w:val="o"/>
      <w:lvlJc w:val="left"/>
      <w:pPr>
        <w:ind w:left="1907" w:hanging="360"/>
      </w:pPr>
      <w:rPr>
        <w:rFonts w:ascii="Courier New" w:hAnsi="Courier New" w:cs="Courier New" w:hint="default"/>
      </w:rPr>
    </w:lvl>
    <w:lvl w:ilvl="2" w:tplc="04090005" w:tentative="1">
      <w:start w:val="1"/>
      <w:numFmt w:val="bullet"/>
      <w:lvlText w:val=""/>
      <w:lvlJc w:val="left"/>
      <w:pPr>
        <w:ind w:left="2627" w:hanging="360"/>
      </w:pPr>
      <w:rPr>
        <w:rFonts w:ascii="Wingdings" w:hAnsi="Wingdings" w:hint="default"/>
      </w:rPr>
    </w:lvl>
    <w:lvl w:ilvl="3" w:tplc="04090001" w:tentative="1">
      <w:start w:val="1"/>
      <w:numFmt w:val="bullet"/>
      <w:lvlText w:val=""/>
      <w:lvlJc w:val="left"/>
      <w:pPr>
        <w:ind w:left="3347" w:hanging="360"/>
      </w:pPr>
      <w:rPr>
        <w:rFonts w:ascii="Symbol" w:hAnsi="Symbol" w:hint="default"/>
      </w:rPr>
    </w:lvl>
    <w:lvl w:ilvl="4" w:tplc="04090003" w:tentative="1">
      <w:start w:val="1"/>
      <w:numFmt w:val="bullet"/>
      <w:lvlText w:val="o"/>
      <w:lvlJc w:val="left"/>
      <w:pPr>
        <w:ind w:left="4067" w:hanging="360"/>
      </w:pPr>
      <w:rPr>
        <w:rFonts w:ascii="Courier New" w:hAnsi="Courier New" w:cs="Courier New" w:hint="default"/>
      </w:rPr>
    </w:lvl>
    <w:lvl w:ilvl="5" w:tplc="04090005" w:tentative="1">
      <w:start w:val="1"/>
      <w:numFmt w:val="bullet"/>
      <w:lvlText w:val=""/>
      <w:lvlJc w:val="left"/>
      <w:pPr>
        <w:ind w:left="4787" w:hanging="360"/>
      </w:pPr>
      <w:rPr>
        <w:rFonts w:ascii="Wingdings" w:hAnsi="Wingdings" w:hint="default"/>
      </w:rPr>
    </w:lvl>
    <w:lvl w:ilvl="6" w:tplc="04090001" w:tentative="1">
      <w:start w:val="1"/>
      <w:numFmt w:val="bullet"/>
      <w:lvlText w:val=""/>
      <w:lvlJc w:val="left"/>
      <w:pPr>
        <w:ind w:left="5507" w:hanging="360"/>
      </w:pPr>
      <w:rPr>
        <w:rFonts w:ascii="Symbol" w:hAnsi="Symbol" w:hint="default"/>
      </w:rPr>
    </w:lvl>
    <w:lvl w:ilvl="7" w:tplc="04090003" w:tentative="1">
      <w:start w:val="1"/>
      <w:numFmt w:val="bullet"/>
      <w:lvlText w:val="o"/>
      <w:lvlJc w:val="left"/>
      <w:pPr>
        <w:ind w:left="6227" w:hanging="360"/>
      </w:pPr>
      <w:rPr>
        <w:rFonts w:ascii="Courier New" w:hAnsi="Courier New" w:cs="Courier New" w:hint="default"/>
      </w:rPr>
    </w:lvl>
    <w:lvl w:ilvl="8" w:tplc="04090005" w:tentative="1">
      <w:start w:val="1"/>
      <w:numFmt w:val="bullet"/>
      <w:lvlText w:val=""/>
      <w:lvlJc w:val="left"/>
      <w:pPr>
        <w:ind w:left="6947" w:hanging="360"/>
      </w:pPr>
      <w:rPr>
        <w:rFonts w:ascii="Wingdings" w:hAnsi="Wingdings" w:hint="default"/>
      </w:rPr>
    </w:lvl>
  </w:abstractNum>
  <w:abstractNum w:abstractNumId="10" w15:restartNumberingAfterBreak="0">
    <w:nsid w:val="14937EE8"/>
    <w:multiLevelType w:val="hybridMultilevel"/>
    <w:tmpl w:val="4A4E0BBE"/>
    <w:lvl w:ilvl="0" w:tplc="0409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11" w15:restartNumberingAfterBreak="0">
    <w:nsid w:val="174970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A6C1D3B"/>
    <w:multiLevelType w:val="hybridMultilevel"/>
    <w:tmpl w:val="9B7A3702"/>
    <w:lvl w:ilvl="0" w:tplc="D8A83A7A">
      <w:start w:val="1"/>
      <w:numFmt w:val="decimal"/>
      <w:lvlText w:val="%1."/>
      <w:lvlJc w:val="left"/>
      <w:pPr>
        <w:ind w:left="720" w:hanging="360"/>
      </w:pPr>
    </w:lvl>
    <w:lvl w:ilvl="1" w:tplc="EA488BF2">
      <w:start w:val="7"/>
      <w:numFmt w:val="lowerLetter"/>
      <w:lvlText w:val="%2."/>
      <w:lvlJc w:val="left"/>
      <w:pPr>
        <w:ind w:left="1440" w:hanging="360"/>
      </w:pPr>
    </w:lvl>
    <w:lvl w:ilvl="2" w:tplc="3B8E16D8">
      <w:start w:val="1"/>
      <w:numFmt w:val="lowerRoman"/>
      <w:lvlText w:val="%3."/>
      <w:lvlJc w:val="right"/>
      <w:pPr>
        <w:ind w:left="2160" w:hanging="180"/>
      </w:pPr>
    </w:lvl>
    <w:lvl w:ilvl="3" w:tplc="D4B8556C">
      <w:start w:val="1"/>
      <w:numFmt w:val="decimal"/>
      <w:lvlText w:val="%4."/>
      <w:lvlJc w:val="left"/>
      <w:pPr>
        <w:ind w:left="2880" w:hanging="360"/>
      </w:pPr>
    </w:lvl>
    <w:lvl w:ilvl="4" w:tplc="82F8D0CA">
      <w:start w:val="1"/>
      <w:numFmt w:val="lowerLetter"/>
      <w:lvlText w:val="%5."/>
      <w:lvlJc w:val="left"/>
      <w:pPr>
        <w:ind w:left="3600" w:hanging="360"/>
      </w:pPr>
    </w:lvl>
    <w:lvl w:ilvl="5" w:tplc="5338DDBC">
      <w:start w:val="1"/>
      <w:numFmt w:val="lowerRoman"/>
      <w:lvlText w:val="%6."/>
      <w:lvlJc w:val="right"/>
      <w:pPr>
        <w:ind w:left="4320" w:hanging="180"/>
      </w:pPr>
    </w:lvl>
    <w:lvl w:ilvl="6" w:tplc="2904CE18">
      <w:start w:val="1"/>
      <w:numFmt w:val="decimal"/>
      <w:lvlText w:val="%7."/>
      <w:lvlJc w:val="left"/>
      <w:pPr>
        <w:ind w:left="5040" w:hanging="360"/>
      </w:pPr>
    </w:lvl>
    <w:lvl w:ilvl="7" w:tplc="057A5BAE">
      <w:start w:val="1"/>
      <w:numFmt w:val="lowerLetter"/>
      <w:lvlText w:val="%8."/>
      <w:lvlJc w:val="left"/>
      <w:pPr>
        <w:ind w:left="5760" w:hanging="360"/>
      </w:pPr>
    </w:lvl>
    <w:lvl w:ilvl="8" w:tplc="A10A63D8">
      <w:start w:val="1"/>
      <w:numFmt w:val="lowerRoman"/>
      <w:lvlText w:val="%9."/>
      <w:lvlJc w:val="right"/>
      <w:pPr>
        <w:ind w:left="6480" w:hanging="180"/>
      </w:pPr>
    </w:lvl>
  </w:abstractNum>
  <w:abstractNum w:abstractNumId="13" w15:restartNumberingAfterBreak="0">
    <w:nsid w:val="1B9F5309"/>
    <w:multiLevelType w:val="hybridMultilevel"/>
    <w:tmpl w:val="5478F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F05044"/>
    <w:multiLevelType w:val="multilevel"/>
    <w:tmpl w:val="9F0E48D4"/>
    <w:lvl w:ilvl="0">
      <w:start w:val="1"/>
      <w:numFmt w:val="decimal"/>
      <w:pStyle w:val="Heading1"/>
      <w:suff w:val="space"/>
      <w:lvlText w:val="Chapter %1"/>
      <w:lvlJc w:val="left"/>
      <w:pPr>
        <w:ind w:left="0" w:firstLine="0"/>
      </w:pPr>
      <w:rPr>
        <w:b/>
        <w:bCs/>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15" w15:restartNumberingAfterBreak="0">
    <w:nsid w:val="1EC36367"/>
    <w:multiLevelType w:val="hybridMultilevel"/>
    <w:tmpl w:val="60F4E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34254E"/>
    <w:multiLevelType w:val="hybridMultilevel"/>
    <w:tmpl w:val="23BC3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7269A"/>
    <w:multiLevelType w:val="hybridMultilevel"/>
    <w:tmpl w:val="DF9C23E0"/>
    <w:lvl w:ilvl="0" w:tplc="B0FA1E0C">
      <w:start w:val="1"/>
      <w:numFmt w:val="decimal"/>
      <w:lvlText w:val="%1."/>
      <w:lvlJc w:val="left"/>
      <w:pPr>
        <w:ind w:left="720" w:hanging="360"/>
      </w:pPr>
    </w:lvl>
    <w:lvl w:ilvl="1" w:tplc="052E2C58">
      <w:start w:val="5"/>
      <w:numFmt w:val="lowerLetter"/>
      <w:lvlText w:val="%2."/>
      <w:lvlJc w:val="left"/>
      <w:pPr>
        <w:ind w:left="1440" w:hanging="360"/>
      </w:pPr>
    </w:lvl>
    <w:lvl w:ilvl="2" w:tplc="941EAA26">
      <w:start w:val="1"/>
      <w:numFmt w:val="lowerRoman"/>
      <w:lvlText w:val="%3."/>
      <w:lvlJc w:val="right"/>
      <w:pPr>
        <w:ind w:left="2160" w:hanging="180"/>
      </w:pPr>
    </w:lvl>
    <w:lvl w:ilvl="3" w:tplc="ECBA27D4">
      <w:start w:val="1"/>
      <w:numFmt w:val="decimal"/>
      <w:lvlText w:val="%4."/>
      <w:lvlJc w:val="left"/>
      <w:pPr>
        <w:ind w:left="2880" w:hanging="360"/>
      </w:pPr>
    </w:lvl>
    <w:lvl w:ilvl="4" w:tplc="7B669AF6">
      <w:start w:val="1"/>
      <w:numFmt w:val="lowerLetter"/>
      <w:lvlText w:val="%5."/>
      <w:lvlJc w:val="left"/>
      <w:pPr>
        <w:ind w:left="3600" w:hanging="360"/>
      </w:pPr>
    </w:lvl>
    <w:lvl w:ilvl="5" w:tplc="3B3250B6">
      <w:start w:val="1"/>
      <w:numFmt w:val="lowerRoman"/>
      <w:lvlText w:val="%6."/>
      <w:lvlJc w:val="right"/>
      <w:pPr>
        <w:ind w:left="4320" w:hanging="180"/>
      </w:pPr>
    </w:lvl>
    <w:lvl w:ilvl="6" w:tplc="E6061210">
      <w:start w:val="1"/>
      <w:numFmt w:val="decimal"/>
      <w:lvlText w:val="%7."/>
      <w:lvlJc w:val="left"/>
      <w:pPr>
        <w:ind w:left="5040" w:hanging="360"/>
      </w:pPr>
    </w:lvl>
    <w:lvl w:ilvl="7" w:tplc="6FB83EF4">
      <w:start w:val="1"/>
      <w:numFmt w:val="lowerLetter"/>
      <w:lvlText w:val="%8."/>
      <w:lvlJc w:val="left"/>
      <w:pPr>
        <w:ind w:left="5760" w:hanging="360"/>
      </w:pPr>
    </w:lvl>
    <w:lvl w:ilvl="8" w:tplc="8DC2D536">
      <w:start w:val="1"/>
      <w:numFmt w:val="lowerRoman"/>
      <w:lvlText w:val="%9."/>
      <w:lvlJc w:val="right"/>
      <w:pPr>
        <w:ind w:left="6480" w:hanging="180"/>
      </w:pPr>
    </w:lvl>
  </w:abstractNum>
  <w:abstractNum w:abstractNumId="18" w15:restartNumberingAfterBreak="0">
    <w:nsid w:val="26AD8D1C"/>
    <w:multiLevelType w:val="hybridMultilevel"/>
    <w:tmpl w:val="03EE3614"/>
    <w:lvl w:ilvl="0" w:tplc="1B1084A6">
      <w:start w:val="3"/>
      <w:numFmt w:val="decimal"/>
      <w:lvlText w:val="%1."/>
      <w:lvlJc w:val="left"/>
      <w:pPr>
        <w:ind w:left="720" w:hanging="360"/>
      </w:pPr>
    </w:lvl>
    <w:lvl w:ilvl="1" w:tplc="5A2CA794">
      <w:start w:val="1"/>
      <w:numFmt w:val="lowerLetter"/>
      <w:lvlText w:val="%2."/>
      <w:lvlJc w:val="left"/>
      <w:pPr>
        <w:ind w:left="1440" w:hanging="360"/>
      </w:pPr>
    </w:lvl>
    <w:lvl w:ilvl="2" w:tplc="86B66E26">
      <w:start w:val="1"/>
      <w:numFmt w:val="lowerRoman"/>
      <w:lvlText w:val="%3."/>
      <w:lvlJc w:val="right"/>
      <w:pPr>
        <w:ind w:left="2160" w:hanging="180"/>
      </w:pPr>
    </w:lvl>
    <w:lvl w:ilvl="3" w:tplc="42E815DE">
      <w:start w:val="1"/>
      <w:numFmt w:val="decimal"/>
      <w:lvlText w:val="%4."/>
      <w:lvlJc w:val="left"/>
      <w:pPr>
        <w:ind w:left="2880" w:hanging="360"/>
      </w:pPr>
    </w:lvl>
    <w:lvl w:ilvl="4" w:tplc="6406A982">
      <w:start w:val="1"/>
      <w:numFmt w:val="lowerLetter"/>
      <w:lvlText w:val="%5."/>
      <w:lvlJc w:val="left"/>
      <w:pPr>
        <w:ind w:left="3600" w:hanging="360"/>
      </w:pPr>
    </w:lvl>
    <w:lvl w:ilvl="5" w:tplc="945AC286">
      <w:start w:val="1"/>
      <w:numFmt w:val="lowerRoman"/>
      <w:lvlText w:val="%6."/>
      <w:lvlJc w:val="right"/>
      <w:pPr>
        <w:ind w:left="4320" w:hanging="180"/>
      </w:pPr>
    </w:lvl>
    <w:lvl w:ilvl="6" w:tplc="1B62D888">
      <w:start w:val="1"/>
      <w:numFmt w:val="decimal"/>
      <w:lvlText w:val="%7."/>
      <w:lvlJc w:val="left"/>
      <w:pPr>
        <w:ind w:left="5040" w:hanging="360"/>
      </w:pPr>
    </w:lvl>
    <w:lvl w:ilvl="7" w:tplc="67A22876">
      <w:start w:val="1"/>
      <w:numFmt w:val="lowerLetter"/>
      <w:lvlText w:val="%8."/>
      <w:lvlJc w:val="left"/>
      <w:pPr>
        <w:ind w:left="5760" w:hanging="360"/>
      </w:pPr>
    </w:lvl>
    <w:lvl w:ilvl="8" w:tplc="A18038E2">
      <w:start w:val="1"/>
      <w:numFmt w:val="lowerRoman"/>
      <w:lvlText w:val="%9."/>
      <w:lvlJc w:val="right"/>
      <w:pPr>
        <w:ind w:left="6480" w:hanging="180"/>
      </w:pPr>
    </w:lvl>
  </w:abstractNum>
  <w:abstractNum w:abstractNumId="19" w15:restartNumberingAfterBreak="0">
    <w:nsid w:val="284509BD"/>
    <w:multiLevelType w:val="multilevel"/>
    <w:tmpl w:val="DC8C6BAC"/>
    <w:lvl w:ilvl="0">
      <w:start w:val="1"/>
      <w:numFmt w:val="decimal"/>
      <w:lvlText w:val="%1.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ADD0B5E"/>
    <w:multiLevelType w:val="hybridMultilevel"/>
    <w:tmpl w:val="789EC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A5243F"/>
    <w:multiLevelType w:val="hybridMultilevel"/>
    <w:tmpl w:val="7E006B9C"/>
    <w:lvl w:ilvl="0" w:tplc="FFFFFFFF">
      <w:start w:val="1"/>
      <w:numFmt w:val="decimal"/>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22" w15:restartNumberingAfterBreak="0">
    <w:nsid w:val="2D3922B0"/>
    <w:multiLevelType w:val="hybridMultilevel"/>
    <w:tmpl w:val="7E006B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3AF171"/>
    <w:multiLevelType w:val="hybridMultilevel"/>
    <w:tmpl w:val="9CF01B42"/>
    <w:lvl w:ilvl="0" w:tplc="F3185F50">
      <w:start w:val="2"/>
      <w:numFmt w:val="decimal"/>
      <w:lvlText w:val="%1."/>
      <w:lvlJc w:val="left"/>
      <w:pPr>
        <w:ind w:left="720" w:hanging="360"/>
      </w:pPr>
    </w:lvl>
    <w:lvl w:ilvl="1" w:tplc="14CC3FBC">
      <w:start w:val="1"/>
      <w:numFmt w:val="lowerLetter"/>
      <w:lvlText w:val="%2."/>
      <w:lvlJc w:val="left"/>
      <w:pPr>
        <w:ind w:left="1440" w:hanging="360"/>
      </w:pPr>
    </w:lvl>
    <w:lvl w:ilvl="2" w:tplc="9000DC0E">
      <w:start w:val="1"/>
      <w:numFmt w:val="lowerRoman"/>
      <w:lvlText w:val="%3."/>
      <w:lvlJc w:val="right"/>
      <w:pPr>
        <w:ind w:left="2160" w:hanging="180"/>
      </w:pPr>
    </w:lvl>
    <w:lvl w:ilvl="3" w:tplc="A696321A">
      <w:start w:val="1"/>
      <w:numFmt w:val="decimal"/>
      <w:lvlText w:val="%4."/>
      <w:lvlJc w:val="left"/>
      <w:pPr>
        <w:ind w:left="2880" w:hanging="360"/>
      </w:pPr>
    </w:lvl>
    <w:lvl w:ilvl="4" w:tplc="54A4B058">
      <w:start w:val="1"/>
      <w:numFmt w:val="lowerLetter"/>
      <w:lvlText w:val="%5."/>
      <w:lvlJc w:val="left"/>
      <w:pPr>
        <w:ind w:left="3600" w:hanging="360"/>
      </w:pPr>
    </w:lvl>
    <w:lvl w:ilvl="5" w:tplc="9AC27206">
      <w:start w:val="1"/>
      <w:numFmt w:val="lowerRoman"/>
      <w:lvlText w:val="%6."/>
      <w:lvlJc w:val="right"/>
      <w:pPr>
        <w:ind w:left="4320" w:hanging="180"/>
      </w:pPr>
    </w:lvl>
    <w:lvl w:ilvl="6" w:tplc="E9388C08">
      <w:start w:val="1"/>
      <w:numFmt w:val="decimal"/>
      <w:lvlText w:val="%7."/>
      <w:lvlJc w:val="left"/>
      <w:pPr>
        <w:ind w:left="5040" w:hanging="360"/>
      </w:pPr>
    </w:lvl>
    <w:lvl w:ilvl="7" w:tplc="B8DE9204">
      <w:start w:val="1"/>
      <w:numFmt w:val="lowerLetter"/>
      <w:lvlText w:val="%8."/>
      <w:lvlJc w:val="left"/>
      <w:pPr>
        <w:ind w:left="5760" w:hanging="360"/>
      </w:pPr>
    </w:lvl>
    <w:lvl w:ilvl="8" w:tplc="20D4D686">
      <w:start w:val="1"/>
      <w:numFmt w:val="lowerRoman"/>
      <w:lvlText w:val="%9."/>
      <w:lvlJc w:val="right"/>
      <w:pPr>
        <w:ind w:left="6480" w:hanging="180"/>
      </w:pPr>
    </w:lvl>
  </w:abstractNum>
  <w:abstractNum w:abstractNumId="24" w15:restartNumberingAfterBreak="0">
    <w:nsid w:val="2ECD3309"/>
    <w:multiLevelType w:val="hybridMultilevel"/>
    <w:tmpl w:val="1AD236B0"/>
    <w:lvl w:ilvl="0" w:tplc="04090001">
      <w:start w:val="1"/>
      <w:numFmt w:val="bullet"/>
      <w:lvlText w:val=""/>
      <w:lvlJc w:val="left"/>
      <w:pPr>
        <w:ind w:left="1146" w:hanging="360"/>
      </w:pPr>
      <w:rPr>
        <w:rFonts w:ascii="Symbol" w:hAnsi="Symbol" w:hint="default"/>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25" w15:restartNumberingAfterBreak="0">
    <w:nsid w:val="33FF72F8"/>
    <w:multiLevelType w:val="hybridMultilevel"/>
    <w:tmpl w:val="DEF86D80"/>
    <w:lvl w:ilvl="0" w:tplc="04090005">
      <w:start w:val="1"/>
      <w:numFmt w:val="bullet"/>
      <w:lvlText w:val=""/>
      <w:lvlJc w:val="left"/>
      <w:pPr>
        <w:ind w:left="1004" w:hanging="360"/>
      </w:pPr>
      <w:rPr>
        <w:rFonts w:ascii="Wingdings" w:hAnsi="Wingdings"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37FF6B47"/>
    <w:multiLevelType w:val="hybridMultilevel"/>
    <w:tmpl w:val="7E006B9C"/>
    <w:lvl w:ilvl="0" w:tplc="0409000F">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7" w15:restartNumberingAfterBreak="0">
    <w:nsid w:val="389B4D3F"/>
    <w:multiLevelType w:val="hybridMultilevel"/>
    <w:tmpl w:val="42D67262"/>
    <w:lvl w:ilvl="0" w:tplc="B38C74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AAC12D5"/>
    <w:multiLevelType w:val="hybridMultilevel"/>
    <w:tmpl w:val="59265D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3C2E7C26"/>
    <w:multiLevelType w:val="hybridMultilevel"/>
    <w:tmpl w:val="7E006B9C"/>
    <w:lvl w:ilvl="0" w:tplc="FFFFFFFF">
      <w:start w:val="1"/>
      <w:numFmt w:val="decimal"/>
      <w:lvlText w:val="%1."/>
      <w:lvlJc w:val="left"/>
      <w:pPr>
        <w:ind w:left="1353" w:hanging="360"/>
      </w:pPr>
      <w:rPr>
        <w:rFonts w:hint="default"/>
      </w:rPr>
    </w:lvl>
    <w:lvl w:ilvl="1" w:tplc="FFFFFFFF" w:tentative="1">
      <w:start w:val="1"/>
      <w:numFmt w:val="lowerLetter"/>
      <w:lvlText w:val="%2."/>
      <w:lvlJc w:val="left"/>
      <w:pPr>
        <w:ind w:left="2073" w:hanging="360"/>
      </w:p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30" w15:restartNumberingAfterBreak="0">
    <w:nsid w:val="404D0BBB"/>
    <w:multiLevelType w:val="hybridMultilevel"/>
    <w:tmpl w:val="4FFE3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9850BA"/>
    <w:multiLevelType w:val="hybridMultilevel"/>
    <w:tmpl w:val="4B80F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AE64C7"/>
    <w:multiLevelType w:val="hybridMultilevel"/>
    <w:tmpl w:val="29BA5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BE4691"/>
    <w:multiLevelType w:val="hybridMultilevel"/>
    <w:tmpl w:val="CBFC0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970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E1459FC"/>
    <w:multiLevelType w:val="hybridMultilevel"/>
    <w:tmpl w:val="3948EA28"/>
    <w:lvl w:ilvl="0" w:tplc="9F4A69AE">
      <w:start w:val="1"/>
      <w:numFmt w:val="decimal"/>
      <w:lvlText w:val="%1."/>
      <w:lvlJc w:val="left"/>
      <w:pPr>
        <w:ind w:left="720" w:hanging="360"/>
      </w:pPr>
    </w:lvl>
    <w:lvl w:ilvl="1" w:tplc="B448BB72">
      <w:start w:val="6"/>
      <w:numFmt w:val="lowerLetter"/>
      <w:lvlText w:val="%2."/>
      <w:lvlJc w:val="left"/>
      <w:pPr>
        <w:ind w:left="1440" w:hanging="360"/>
      </w:pPr>
    </w:lvl>
    <w:lvl w:ilvl="2" w:tplc="AE8A5EE6">
      <w:start w:val="1"/>
      <w:numFmt w:val="lowerRoman"/>
      <w:lvlText w:val="%3."/>
      <w:lvlJc w:val="right"/>
      <w:pPr>
        <w:ind w:left="2160" w:hanging="180"/>
      </w:pPr>
    </w:lvl>
    <w:lvl w:ilvl="3" w:tplc="1B8417BC">
      <w:start w:val="1"/>
      <w:numFmt w:val="decimal"/>
      <w:lvlText w:val="%4."/>
      <w:lvlJc w:val="left"/>
      <w:pPr>
        <w:ind w:left="2880" w:hanging="360"/>
      </w:pPr>
    </w:lvl>
    <w:lvl w:ilvl="4" w:tplc="EBA6D7D6">
      <w:start w:val="1"/>
      <w:numFmt w:val="lowerLetter"/>
      <w:lvlText w:val="%5."/>
      <w:lvlJc w:val="left"/>
      <w:pPr>
        <w:ind w:left="3600" w:hanging="360"/>
      </w:pPr>
    </w:lvl>
    <w:lvl w:ilvl="5" w:tplc="DFFC5B3C">
      <w:start w:val="1"/>
      <w:numFmt w:val="lowerRoman"/>
      <w:lvlText w:val="%6."/>
      <w:lvlJc w:val="right"/>
      <w:pPr>
        <w:ind w:left="4320" w:hanging="180"/>
      </w:pPr>
    </w:lvl>
    <w:lvl w:ilvl="6" w:tplc="A2342EE8">
      <w:start w:val="1"/>
      <w:numFmt w:val="decimal"/>
      <w:lvlText w:val="%7."/>
      <w:lvlJc w:val="left"/>
      <w:pPr>
        <w:ind w:left="5040" w:hanging="360"/>
      </w:pPr>
    </w:lvl>
    <w:lvl w:ilvl="7" w:tplc="019286FE">
      <w:start w:val="1"/>
      <w:numFmt w:val="lowerLetter"/>
      <w:lvlText w:val="%8."/>
      <w:lvlJc w:val="left"/>
      <w:pPr>
        <w:ind w:left="5760" w:hanging="360"/>
      </w:pPr>
    </w:lvl>
    <w:lvl w:ilvl="8" w:tplc="4C3E6450">
      <w:start w:val="1"/>
      <w:numFmt w:val="lowerRoman"/>
      <w:lvlText w:val="%9."/>
      <w:lvlJc w:val="right"/>
      <w:pPr>
        <w:ind w:left="6480" w:hanging="180"/>
      </w:pPr>
    </w:lvl>
  </w:abstractNum>
  <w:abstractNum w:abstractNumId="36" w15:restartNumberingAfterBreak="0">
    <w:nsid w:val="4E35096C"/>
    <w:multiLevelType w:val="hybridMultilevel"/>
    <w:tmpl w:val="0BB6C6E0"/>
    <w:lvl w:ilvl="0" w:tplc="04090005">
      <w:start w:val="1"/>
      <w:numFmt w:val="bullet"/>
      <w:lvlText w:val=""/>
      <w:lvlJc w:val="left"/>
      <w:pPr>
        <w:ind w:left="1430" w:hanging="360"/>
      </w:pPr>
      <w:rPr>
        <w:rFonts w:ascii="Wingdings" w:hAnsi="Wingding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37" w15:restartNumberingAfterBreak="0">
    <w:nsid w:val="50226EA2"/>
    <w:multiLevelType w:val="hybridMultilevel"/>
    <w:tmpl w:val="2848C2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017852"/>
    <w:multiLevelType w:val="hybridMultilevel"/>
    <w:tmpl w:val="47529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16EDDC"/>
    <w:multiLevelType w:val="hybridMultilevel"/>
    <w:tmpl w:val="459823A4"/>
    <w:lvl w:ilvl="0" w:tplc="A16649AE">
      <w:start w:val="1"/>
      <w:numFmt w:val="decimal"/>
      <w:lvlText w:val="%1."/>
      <w:lvlJc w:val="left"/>
      <w:pPr>
        <w:ind w:left="720" w:hanging="360"/>
      </w:pPr>
    </w:lvl>
    <w:lvl w:ilvl="1" w:tplc="1366704C">
      <w:start w:val="4"/>
      <w:numFmt w:val="lowerLetter"/>
      <w:lvlText w:val="%2."/>
      <w:lvlJc w:val="left"/>
      <w:pPr>
        <w:ind w:left="1440" w:hanging="360"/>
      </w:pPr>
    </w:lvl>
    <w:lvl w:ilvl="2" w:tplc="7C320DC4">
      <w:start w:val="1"/>
      <w:numFmt w:val="lowerRoman"/>
      <w:lvlText w:val="%3."/>
      <w:lvlJc w:val="right"/>
      <w:pPr>
        <w:ind w:left="2160" w:hanging="180"/>
      </w:pPr>
    </w:lvl>
    <w:lvl w:ilvl="3" w:tplc="73B8B808">
      <w:start w:val="1"/>
      <w:numFmt w:val="decimal"/>
      <w:lvlText w:val="%4."/>
      <w:lvlJc w:val="left"/>
      <w:pPr>
        <w:ind w:left="2880" w:hanging="360"/>
      </w:pPr>
    </w:lvl>
    <w:lvl w:ilvl="4" w:tplc="C114A0FC">
      <w:start w:val="1"/>
      <w:numFmt w:val="lowerLetter"/>
      <w:lvlText w:val="%5."/>
      <w:lvlJc w:val="left"/>
      <w:pPr>
        <w:ind w:left="3600" w:hanging="360"/>
      </w:pPr>
    </w:lvl>
    <w:lvl w:ilvl="5" w:tplc="6E44B484">
      <w:start w:val="1"/>
      <w:numFmt w:val="lowerRoman"/>
      <w:lvlText w:val="%6."/>
      <w:lvlJc w:val="right"/>
      <w:pPr>
        <w:ind w:left="4320" w:hanging="180"/>
      </w:pPr>
    </w:lvl>
    <w:lvl w:ilvl="6" w:tplc="DF704834">
      <w:start w:val="1"/>
      <w:numFmt w:val="decimal"/>
      <w:lvlText w:val="%7."/>
      <w:lvlJc w:val="left"/>
      <w:pPr>
        <w:ind w:left="5040" w:hanging="360"/>
      </w:pPr>
    </w:lvl>
    <w:lvl w:ilvl="7" w:tplc="51A6CA98">
      <w:start w:val="1"/>
      <w:numFmt w:val="lowerLetter"/>
      <w:lvlText w:val="%8."/>
      <w:lvlJc w:val="left"/>
      <w:pPr>
        <w:ind w:left="5760" w:hanging="360"/>
      </w:pPr>
    </w:lvl>
    <w:lvl w:ilvl="8" w:tplc="CD28FA2A">
      <w:start w:val="1"/>
      <w:numFmt w:val="lowerRoman"/>
      <w:lvlText w:val="%9."/>
      <w:lvlJc w:val="right"/>
      <w:pPr>
        <w:ind w:left="6480" w:hanging="180"/>
      </w:pPr>
    </w:lvl>
  </w:abstractNum>
  <w:abstractNum w:abstractNumId="40" w15:restartNumberingAfterBreak="0">
    <w:nsid w:val="60C108A6"/>
    <w:multiLevelType w:val="hybridMultilevel"/>
    <w:tmpl w:val="091A7E46"/>
    <w:lvl w:ilvl="0" w:tplc="04090005">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67BE3C1E"/>
    <w:multiLevelType w:val="hybridMultilevel"/>
    <w:tmpl w:val="0D222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7F6C76"/>
    <w:multiLevelType w:val="hybridMultilevel"/>
    <w:tmpl w:val="9690A0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BC377A5"/>
    <w:multiLevelType w:val="hybridMultilevel"/>
    <w:tmpl w:val="A9A83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E21BE8"/>
    <w:multiLevelType w:val="hybridMultilevel"/>
    <w:tmpl w:val="9AF63426"/>
    <w:lvl w:ilvl="0" w:tplc="E94EF542">
      <w:start w:val="1"/>
      <w:numFmt w:val="decimal"/>
      <w:lvlText w:val="%1."/>
      <w:lvlJc w:val="left"/>
      <w:pPr>
        <w:ind w:left="720" w:hanging="360"/>
      </w:pPr>
    </w:lvl>
    <w:lvl w:ilvl="1" w:tplc="762275F6">
      <w:start w:val="3"/>
      <w:numFmt w:val="lowerLetter"/>
      <w:lvlText w:val="%2."/>
      <w:lvlJc w:val="left"/>
      <w:pPr>
        <w:ind w:left="1440" w:hanging="360"/>
      </w:pPr>
    </w:lvl>
    <w:lvl w:ilvl="2" w:tplc="DFF66512">
      <w:start w:val="1"/>
      <w:numFmt w:val="lowerRoman"/>
      <w:lvlText w:val="%3."/>
      <w:lvlJc w:val="right"/>
      <w:pPr>
        <w:ind w:left="2160" w:hanging="180"/>
      </w:pPr>
    </w:lvl>
    <w:lvl w:ilvl="3" w:tplc="F3EC2EB6">
      <w:start w:val="1"/>
      <w:numFmt w:val="decimal"/>
      <w:lvlText w:val="%4."/>
      <w:lvlJc w:val="left"/>
      <w:pPr>
        <w:ind w:left="2880" w:hanging="360"/>
      </w:pPr>
    </w:lvl>
    <w:lvl w:ilvl="4" w:tplc="4EEC1486">
      <w:start w:val="1"/>
      <w:numFmt w:val="lowerLetter"/>
      <w:lvlText w:val="%5."/>
      <w:lvlJc w:val="left"/>
      <w:pPr>
        <w:ind w:left="3600" w:hanging="360"/>
      </w:pPr>
    </w:lvl>
    <w:lvl w:ilvl="5" w:tplc="A94E8904">
      <w:start w:val="1"/>
      <w:numFmt w:val="lowerRoman"/>
      <w:lvlText w:val="%6."/>
      <w:lvlJc w:val="right"/>
      <w:pPr>
        <w:ind w:left="4320" w:hanging="180"/>
      </w:pPr>
    </w:lvl>
    <w:lvl w:ilvl="6" w:tplc="F2682F34">
      <w:start w:val="1"/>
      <w:numFmt w:val="decimal"/>
      <w:lvlText w:val="%7."/>
      <w:lvlJc w:val="left"/>
      <w:pPr>
        <w:ind w:left="5040" w:hanging="360"/>
      </w:pPr>
    </w:lvl>
    <w:lvl w:ilvl="7" w:tplc="60DA102C">
      <w:start w:val="1"/>
      <w:numFmt w:val="lowerLetter"/>
      <w:lvlText w:val="%8."/>
      <w:lvlJc w:val="left"/>
      <w:pPr>
        <w:ind w:left="5760" w:hanging="360"/>
      </w:pPr>
    </w:lvl>
    <w:lvl w:ilvl="8" w:tplc="C42C86FA">
      <w:start w:val="1"/>
      <w:numFmt w:val="lowerRoman"/>
      <w:lvlText w:val="%9."/>
      <w:lvlJc w:val="right"/>
      <w:pPr>
        <w:ind w:left="6480" w:hanging="180"/>
      </w:pPr>
    </w:lvl>
  </w:abstractNum>
  <w:abstractNum w:abstractNumId="45" w15:restartNumberingAfterBreak="0">
    <w:nsid w:val="6CB95603"/>
    <w:multiLevelType w:val="hybridMultilevel"/>
    <w:tmpl w:val="2410BB30"/>
    <w:lvl w:ilvl="0" w:tplc="FFFFFFFF">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6" w15:restartNumberingAfterBreak="0">
    <w:nsid w:val="6D576720"/>
    <w:multiLevelType w:val="hybridMultilevel"/>
    <w:tmpl w:val="C1E277FE"/>
    <w:lvl w:ilvl="0" w:tplc="AE86E89E">
      <w:start w:val="1"/>
      <w:numFmt w:val="decimal"/>
      <w:lvlText w:val="%1."/>
      <w:lvlJc w:val="left"/>
      <w:pPr>
        <w:ind w:left="720" w:hanging="360"/>
      </w:pPr>
    </w:lvl>
    <w:lvl w:ilvl="1" w:tplc="94FCF9F4">
      <w:start w:val="1"/>
      <w:numFmt w:val="lowerLetter"/>
      <w:lvlText w:val="%2."/>
      <w:lvlJc w:val="left"/>
      <w:pPr>
        <w:ind w:left="1440" w:hanging="360"/>
      </w:pPr>
    </w:lvl>
    <w:lvl w:ilvl="2" w:tplc="9B0EEBBA">
      <w:start w:val="1"/>
      <w:numFmt w:val="lowerRoman"/>
      <w:lvlText w:val="%3."/>
      <w:lvlJc w:val="right"/>
      <w:pPr>
        <w:ind w:left="2160" w:hanging="180"/>
      </w:pPr>
    </w:lvl>
    <w:lvl w:ilvl="3" w:tplc="02B09632">
      <w:start w:val="1"/>
      <w:numFmt w:val="decimal"/>
      <w:lvlText w:val="%4."/>
      <w:lvlJc w:val="left"/>
      <w:pPr>
        <w:ind w:left="2880" w:hanging="360"/>
      </w:pPr>
    </w:lvl>
    <w:lvl w:ilvl="4" w:tplc="A6AA4EE8">
      <w:start w:val="1"/>
      <w:numFmt w:val="lowerLetter"/>
      <w:lvlText w:val="%5."/>
      <w:lvlJc w:val="left"/>
      <w:pPr>
        <w:ind w:left="3600" w:hanging="360"/>
      </w:pPr>
    </w:lvl>
    <w:lvl w:ilvl="5" w:tplc="6BA28DC4">
      <w:start w:val="1"/>
      <w:numFmt w:val="lowerRoman"/>
      <w:lvlText w:val="%6."/>
      <w:lvlJc w:val="right"/>
      <w:pPr>
        <w:ind w:left="4320" w:hanging="180"/>
      </w:pPr>
    </w:lvl>
    <w:lvl w:ilvl="6" w:tplc="3F1EE502">
      <w:start w:val="1"/>
      <w:numFmt w:val="decimal"/>
      <w:lvlText w:val="%7."/>
      <w:lvlJc w:val="left"/>
      <w:pPr>
        <w:ind w:left="5040" w:hanging="360"/>
      </w:pPr>
    </w:lvl>
    <w:lvl w:ilvl="7" w:tplc="27869C16">
      <w:start w:val="1"/>
      <w:numFmt w:val="lowerLetter"/>
      <w:lvlText w:val="%8."/>
      <w:lvlJc w:val="left"/>
      <w:pPr>
        <w:ind w:left="5760" w:hanging="360"/>
      </w:pPr>
    </w:lvl>
    <w:lvl w:ilvl="8" w:tplc="8CF89638">
      <w:start w:val="1"/>
      <w:numFmt w:val="lowerRoman"/>
      <w:lvlText w:val="%9."/>
      <w:lvlJc w:val="right"/>
      <w:pPr>
        <w:ind w:left="6480" w:hanging="180"/>
      </w:pPr>
    </w:lvl>
  </w:abstractNum>
  <w:abstractNum w:abstractNumId="47" w15:restartNumberingAfterBreak="0">
    <w:nsid w:val="6F29596A"/>
    <w:multiLevelType w:val="hybridMultilevel"/>
    <w:tmpl w:val="1EC6D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612143"/>
    <w:multiLevelType w:val="hybridMultilevel"/>
    <w:tmpl w:val="9D680816"/>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9" w15:restartNumberingAfterBreak="0">
    <w:nsid w:val="76C534FE"/>
    <w:multiLevelType w:val="hybridMultilevel"/>
    <w:tmpl w:val="71AAE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E9073F"/>
    <w:multiLevelType w:val="hybridMultilevel"/>
    <w:tmpl w:val="5F629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B5113E"/>
    <w:multiLevelType w:val="multilevel"/>
    <w:tmpl w:val="F30223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2526719">
    <w:abstractNumId w:val="14"/>
  </w:num>
  <w:num w:numId="2" w16cid:durableId="1052651975">
    <w:abstractNumId w:val="7"/>
  </w:num>
  <w:num w:numId="3" w16cid:durableId="1843811346">
    <w:abstractNumId w:val="27"/>
  </w:num>
  <w:num w:numId="4" w16cid:durableId="1540240715">
    <w:abstractNumId w:val="2"/>
  </w:num>
  <w:num w:numId="5" w16cid:durableId="949169837">
    <w:abstractNumId w:val="51"/>
  </w:num>
  <w:num w:numId="6" w16cid:durableId="444691272">
    <w:abstractNumId w:val="43"/>
  </w:num>
  <w:num w:numId="7" w16cid:durableId="1824740496">
    <w:abstractNumId w:val="48"/>
  </w:num>
  <w:num w:numId="8" w16cid:durableId="1848322033">
    <w:abstractNumId w:val="26"/>
  </w:num>
  <w:num w:numId="9" w16cid:durableId="1861775698">
    <w:abstractNumId w:val="19"/>
  </w:num>
  <w:num w:numId="10" w16cid:durableId="2041198419">
    <w:abstractNumId w:val="24"/>
  </w:num>
  <w:num w:numId="11" w16cid:durableId="696463334">
    <w:abstractNumId w:val="11"/>
  </w:num>
  <w:num w:numId="12" w16cid:durableId="190537068">
    <w:abstractNumId w:val="34"/>
  </w:num>
  <w:num w:numId="13" w16cid:durableId="906962361">
    <w:abstractNumId w:val="37"/>
  </w:num>
  <w:num w:numId="14" w16cid:durableId="856651996">
    <w:abstractNumId w:val="42"/>
  </w:num>
  <w:num w:numId="15" w16cid:durableId="1653489008">
    <w:abstractNumId w:val="25"/>
  </w:num>
  <w:num w:numId="16" w16cid:durableId="1014460826">
    <w:abstractNumId w:val="40"/>
  </w:num>
  <w:num w:numId="17" w16cid:durableId="1454013094">
    <w:abstractNumId w:val="8"/>
  </w:num>
  <w:num w:numId="18" w16cid:durableId="397094374">
    <w:abstractNumId w:val="36"/>
  </w:num>
  <w:num w:numId="19" w16cid:durableId="1153912304">
    <w:abstractNumId w:val="18"/>
  </w:num>
  <w:num w:numId="20" w16cid:durableId="1174304287">
    <w:abstractNumId w:val="12"/>
  </w:num>
  <w:num w:numId="21" w16cid:durableId="1436443858">
    <w:abstractNumId w:val="35"/>
  </w:num>
  <w:num w:numId="22" w16cid:durableId="342434352">
    <w:abstractNumId w:val="17"/>
  </w:num>
  <w:num w:numId="23" w16cid:durableId="896209254">
    <w:abstractNumId w:val="39"/>
  </w:num>
  <w:num w:numId="24" w16cid:durableId="436753467">
    <w:abstractNumId w:val="44"/>
  </w:num>
  <w:num w:numId="25" w16cid:durableId="436558394">
    <w:abstractNumId w:val="1"/>
  </w:num>
  <w:num w:numId="26" w16cid:durableId="938489785">
    <w:abstractNumId w:val="4"/>
  </w:num>
  <w:num w:numId="27" w16cid:durableId="1889410147">
    <w:abstractNumId w:val="23"/>
  </w:num>
  <w:num w:numId="28" w16cid:durableId="725497614">
    <w:abstractNumId w:val="46"/>
  </w:num>
  <w:num w:numId="29" w16cid:durableId="53283696">
    <w:abstractNumId w:val="22"/>
  </w:num>
  <w:num w:numId="30" w16cid:durableId="1118719491">
    <w:abstractNumId w:val="6"/>
  </w:num>
  <w:num w:numId="31" w16cid:durableId="2023624533">
    <w:abstractNumId w:val="47"/>
  </w:num>
  <w:num w:numId="32" w16cid:durableId="644090844">
    <w:abstractNumId w:val="16"/>
  </w:num>
  <w:num w:numId="33" w16cid:durableId="1603298312">
    <w:abstractNumId w:val="31"/>
  </w:num>
  <w:num w:numId="34" w16cid:durableId="1390614944">
    <w:abstractNumId w:val="30"/>
  </w:num>
  <w:num w:numId="35" w16cid:durableId="401636213">
    <w:abstractNumId w:val="29"/>
  </w:num>
  <w:num w:numId="36" w16cid:durableId="1293556355">
    <w:abstractNumId w:val="21"/>
  </w:num>
  <w:num w:numId="37" w16cid:durableId="966744677">
    <w:abstractNumId w:val="5"/>
  </w:num>
  <w:num w:numId="38" w16cid:durableId="446706563">
    <w:abstractNumId w:val="50"/>
  </w:num>
  <w:num w:numId="39" w16cid:durableId="420377163">
    <w:abstractNumId w:val="41"/>
  </w:num>
  <w:num w:numId="40" w16cid:durableId="1438212456">
    <w:abstractNumId w:val="20"/>
  </w:num>
  <w:num w:numId="41" w16cid:durableId="1887375320">
    <w:abstractNumId w:val="9"/>
  </w:num>
  <w:num w:numId="42" w16cid:durableId="1908295567">
    <w:abstractNumId w:val="49"/>
  </w:num>
  <w:num w:numId="43" w16cid:durableId="1276520949">
    <w:abstractNumId w:val="38"/>
  </w:num>
  <w:num w:numId="44" w16cid:durableId="957222325">
    <w:abstractNumId w:val="13"/>
  </w:num>
  <w:num w:numId="45" w16cid:durableId="1085763094">
    <w:abstractNumId w:val="15"/>
  </w:num>
  <w:num w:numId="46" w16cid:durableId="1802645583">
    <w:abstractNumId w:val="45"/>
  </w:num>
  <w:num w:numId="47" w16cid:durableId="2053842694">
    <w:abstractNumId w:val="0"/>
  </w:num>
  <w:num w:numId="48" w16cid:durableId="1266694957">
    <w:abstractNumId w:val="32"/>
  </w:num>
  <w:num w:numId="49" w16cid:durableId="1692562865">
    <w:abstractNumId w:val="3"/>
  </w:num>
  <w:num w:numId="50" w16cid:durableId="342514498">
    <w:abstractNumId w:val="28"/>
  </w:num>
  <w:num w:numId="51" w16cid:durableId="818503138">
    <w:abstractNumId w:val="10"/>
  </w:num>
  <w:num w:numId="52" w16cid:durableId="1834028765">
    <w:abstractNumId w:val="33"/>
  </w:num>
  <w:numIdMacAtCleanup w:val="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nal Mubarak Alhammad">
    <w15:presenceInfo w15:providerId="AD" w15:userId="S::manalhammad@KSU.EDU.SA::8b6e107d-c563-4e04-bfa3-43fc8f48e148"/>
  </w15:person>
  <w15:person w15:author="رزان الدوسري ID 443203966">
    <w15:presenceInfo w15:providerId="AD" w15:userId="S::443203966@student.ksu.edu.sa::23e8fbfc-fee9-4cef-b07e-fdc7566910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revisionView w:markup="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BEC"/>
    <w:rsid w:val="00001C90"/>
    <w:rsid w:val="000056E6"/>
    <w:rsid w:val="000057FA"/>
    <w:rsid w:val="0000787A"/>
    <w:rsid w:val="00010D97"/>
    <w:rsid w:val="00011427"/>
    <w:rsid w:val="000124B0"/>
    <w:rsid w:val="00012AD8"/>
    <w:rsid w:val="0001441B"/>
    <w:rsid w:val="000147C8"/>
    <w:rsid w:val="00015E38"/>
    <w:rsid w:val="000173EF"/>
    <w:rsid w:val="00017970"/>
    <w:rsid w:val="00020042"/>
    <w:rsid w:val="00020A38"/>
    <w:rsid w:val="000216B4"/>
    <w:rsid w:val="00027683"/>
    <w:rsid w:val="000276EB"/>
    <w:rsid w:val="00027C79"/>
    <w:rsid w:val="000307C0"/>
    <w:rsid w:val="000311F3"/>
    <w:rsid w:val="00031731"/>
    <w:rsid w:val="00031E6E"/>
    <w:rsid w:val="00032332"/>
    <w:rsid w:val="0003442C"/>
    <w:rsid w:val="00037F29"/>
    <w:rsid w:val="00040C23"/>
    <w:rsid w:val="0004405E"/>
    <w:rsid w:val="00044E95"/>
    <w:rsid w:val="000465D1"/>
    <w:rsid w:val="00046775"/>
    <w:rsid w:val="000476DE"/>
    <w:rsid w:val="00047972"/>
    <w:rsid w:val="00050BAF"/>
    <w:rsid w:val="000533AA"/>
    <w:rsid w:val="0005398E"/>
    <w:rsid w:val="000559EB"/>
    <w:rsid w:val="00056128"/>
    <w:rsid w:val="000567FF"/>
    <w:rsid w:val="000574D0"/>
    <w:rsid w:val="00060A6B"/>
    <w:rsid w:val="00061215"/>
    <w:rsid w:val="000614EA"/>
    <w:rsid w:val="00062319"/>
    <w:rsid w:val="00063109"/>
    <w:rsid w:val="0006398F"/>
    <w:rsid w:val="00064B48"/>
    <w:rsid w:val="00065A14"/>
    <w:rsid w:val="00065FB8"/>
    <w:rsid w:val="00066886"/>
    <w:rsid w:val="0006790F"/>
    <w:rsid w:val="000701C2"/>
    <w:rsid w:val="000715EC"/>
    <w:rsid w:val="0007435C"/>
    <w:rsid w:val="00074872"/>
    <w:rsid w:val="000755F5"/>
    <w:rsid w:val="000757B3"/>
    <w:rsid w:val="000765B4"/>
    <w:rsid w:val="000772D7"/>
    <w:rsid w:val="00080DE2"/>
    <w:rsid w:val="00083B9E"/>
    <w:rsid w:val="00083D69"/>
    <w:rsid w:val="00086048"/>
    <w:rsid w:val="000863B5"/>
    <w:rsid w:val="00086BC5"/>
    <w:rsid w:val="00086BE6"/>
    <w:rsid w:val="000917F5"/>
    <w:rsid w:val="000927EA"/>
    <w:rsid w:val="00094DE8"/>
    <w:rsid w:val="00096B6E"/>
    <w:rsid w:val="00097085"/>
    <w:rsid w:val="00097305"/>
    <w:rsid w:val="000A00D4"/>
    <w:rsid w:val="000A2466"/>
    <w:rsid w:val="000A3663"/>
    <w:rsid w:val="000A4313"/>
    <w:rsid w:val="000A54B6"/>
    <w:rsid w:val="000A6320"/>
    <w:rsid w:val="000A6C26"/>
    <w:rsid w:val="000A797C"/>
    <w:rsid w:val="000B0DCD"/>
    <w:rsid w:val="000B3C64"/>
    <w:rsid w:val="000B3DEF"/>
    <w:rsid w:val="000B4612"/>
    <w:rsid w:val="000B511A"/>
    <w:rsid w:val="000C0251"/>
    <w:rsid w:val="000C3C45"/>
    <w:rsid w:val="000C441A"/>
    <w:rsid w:val="000C5933"/>
    <w:rsid w:val="000C640E"/>
    <w:rsid w:val="000D1356"/>
    <w:rsid w:val="000D2FA7"/>
    <w:rsid w:val="000D304B"/>
    <w:rsid w:val="000D525B"/>
    <w:rsid w:val="000D5D7E"/>
    <w:rsid w:val="000D7583"/>
    <w:rsid w:val="000D7A5B"/>
    <w:rsid w:val="000E0410"/>
    <w:rsid w:val="000E1C37"/>
    <w:rsid w:val="000E39A8"/>
    <w:rsid w:val="000E5E82"/>
    <w:rsid w:val="000F0307"/>
    <w:rsid w:val="000F1E3E"/>
    <w:rsid w:val="000F1F65"/>
    <w:rsid w:val="000F37DC"/>
    <w:rsid w:val="000F502C"/>
    <w:rsid w:val="000F578C"/>
    <w:rsid w:val="000F5C92"/>
    <w:rsid w:val="000F7763"/>
    <w:rsid w:val="0010116C"/>
    <w:rsid w:val="00101DC2"/>
    <w:rsid w:val="00102D1C"/>
    <w:rsid w:val="001046C7"/>
    <w:rsid w:val="00104E94"/>
    <w:rsid w:val="00105F46"/>
    <w:rsid w:val="00106747"/>
    <w:rsid w:val="001070DD"/>
    <w:rsid w:val="00107272"/>
    <w:rsid w:val="00110CD2"/>
    <w:rsid w:val="00111898"/>
    <w:rsid w:val="0011189F"/>
    <w:rsid w:val="001127AA"/>
    <w:rsid w:val="0011372C"/>
    <w:rsid w:val="00117488"/>
    <w:rsid w:val="00117B15"/>
    <w:rsid w:val="00120432"/>
    <w:rsid w:val="001204AE"/>
    <w:rsid w:val="00120744"/>
    <w:rsid w:val="00120DAE"/>
    <w:rsid w:val="001213A1"/>
    <w:rsid w:val="00122AD4"/>
    <w:rsid w:val="00122CC9"/>
    <w:rsid w:val="001237FF"/>
    <w:rsid w:val="001246A1"/>
    <w:rsid w:val="00124BE3"/>
    <w:rsid w:val="00125D95"/>
    <w:rsid w:val="00126105"/>
    <w:rsid w:val="00126C96"/>
    <w:rsid w:val="0012761C"/>
    <w:rsid w:val="0013040D"/>
    <w:rsid w:val="00133637"/>
    <w:rsid w:val="00134DCD"/>
    <w:rsid w:val="001355D2"/>
    <w:rsid w:val="00135A1B"/>
    <w:rsid w:val="0013690E"/>
    <w:rsid w:val="00136A3B"/>
    <w:rsid w:val="00137A76"/>
    <w:rsid w:val="001418EE"/>
    <w:rsid w:val="0014457A"/>
    <w:rsid w:val="001450DA"/>
    <w:rsid w:val="001459DE"/>
    <w:rsid w:val="001468F7"/>
    <w:rsid w:val="001528EB"/>
    <w:rsid w:val="00153D9A"/>
    <w:rsid w:val="00153E8C"/>
    <w:rsid w:val="001563FF"/>
    <w:rsid w:val="00160902"/>
    <w:rsid w:val="00161360"/>
    <w:rsid w:val="00161874"/>
    <w:rsid w:val="00161886"/>
    <w:rsid w:val="0016298D"/>
    <w:rsid w:val="001635F9"/>
    <w:rsid w:val="00164C33"/>
    <w:rsid w:val="001671AD"/>
    <w:rsid w:val="00167B05"/>
    <w:rsid w:val="00170D43"/>
    <w:rsid w:val="00172BE3"/>
    <w:rsid w:val="00173896"/>
    <w:rsid w:val="0017406B"/>
    <w:rsid w:val="0017639B"/>
    <w:rsid w:val="00176892"/>
    <w:rsid w:val="00181D13"/>
    <w:rsid w:val="0018586B"/>
    <w:rsid w:val="00186851"/>
    <w:rsid w:val="001873C0"/>
    <w:rsid w:val="001905B7"/>
    <w:rsid w:val="00192A5E"/>
    <w:rsid w:val="00192EB7"/>
    <w:rsid w:val="0019494D"/>
    <w:rsid w:val="00194A1E"/>
    <w:rsid w:val="00194A37"/>
    <w:rsid w:val="001979C2"/>
    <w:rsid w:val="001A09BA"/>
    <w:rsid w:val="001A1957"/>
    <w:rsid w:val="001A27B6"/>
    <w:rsid w:val="001A2BC4"/>
    <w:rsid w:val="001A323A"/>
    <w:rsid w:val="001A3FA5"/>
    <w:rsid w:val="001A5ED1"/>
    <w:rsid w:val="001B0681"/>
    <w:rsid w:val="001B1844"/>
    <w:rsid w:val="001B186C"/>
    <w:rsid w:val="001B1D1C"/>
    <w:rsid w:val="001B2599"/>
    <w:rsid w:val="001B32A4"/>
    <w:rsid w:val="001B3DA5"/>
    <w:rsid w:val="001B5C24"/>
    <w:rsid w:val="001B64DB"/>
    <w:rsid w:val="001C051A"/>
    <w:rsid w:val="001C08FE"/>
    <w:rsid w:val="001C0E95"/>
    <w:rsid w:val="001C237C"/>
    <w:rsid w:val="001C3093"/>
    <w:rsid w:val="001C373C"/>
    <w:rsid w:val="001C4D1D"/>
    <w:rsid w:val="001C5AF1"/>
    <w:rsid w:val="001C7032"/>
    <w:rsid w:val="001C74E8"/>
    <w:rsid w:val="001D04A3"/>
    <w:rsid w:val="001D118A"/>
    <w:rsid w:val="001D140D"/>
    <w:rsid w:val="001D2D61"/>
    <w:rsid w:val="001D2E61"/>
    <w:rsid w:val="001D33C7"/>
    <w:rsid w:val="001D5C6B"/>
    <w:rsid w:val="001E0CD3"/>
    <w:rsid w:val="001E22E1"/>
    <w:rsid w:val="001E414C"/>
    <w:rsid w:val="001E44DC"/>
    <w:rsid w:val="001E56B6"/>
    <w:rsid w:val="001E643D"/>
    <w:rsid w:val="001E6625"/>
    <w:rsid w:val="001F1F2C"/>
    <w:rsid w:val="001F32D7"/>
    <w:rsid w:val="001F4054"/>
    <w:rsid w:val="001F5CE3"/>
    <w:rsid w:val="001F7A29"/>
    <w:rsid w:val="0020340F"/>
    <w:rsid w:val="00203EB8"/>
    <w:rsid w:val="00204702"/>
    <w:rsid w:val="0021137C"/>
    <w:rsid w:val="002118DD"/>
    <w:rsid w:val="00216B55"/>
    <w:rsid w:val="00216FB7"/>
    <w:rsid w:val="002170FA"/>
    <w:rsid w:val="00221068"/>
    <w:rsid w:val="00222845"/>
    <w:rsid w:val="00222C25"/>
    <w:rsid w:val="00225098"/>
    <w:rsid w:val="002252AF"/>
    <w:rsid w:val="00225A05"/>
    <w:rsid w:val="00227133"/>
    <w:rsid w:val="002271B0"/>
    <w:rsid w:val="002300A8"/>
    <w:rsid w:val="0023065F"/>
    <w:rsid w:val="00230F02"/>
    <w:rsid w:val="00232A02"/>
    <w:rsid w:val="00233562"/>
    <w:rsid w:val="00233C10"/>
    <w:rsid w:val="00235811"/>
    <w:rsid w:val="00236E0F"/>
    <w:rsid w:val="00236E14"/>
    <w:rsid w:val="00240788"/>
    <w:rsid w:val="002419C5"/>
    <w:rsid w:val="002429A6"/>
    <w:rsid w:val="0024503F"/>
    <w:rsid w:val="00245C8D"/>
    <w:rsid w:val="0024688F"/>
    <w:rsid w:val="0025147C"/>
    <w:rsid w:val="002519DD"/>
    <w:rsid w:val="00254612"/>
    <w:rsid w:val="00254785"/>
    <w:rsid w:val="0025492A"/>
    <w:rsid w:val="00254CF8"/>
    <w:rsid w:val="00256FD1"/>
    <w:rsid w:val="00257EA2"/>
    <w:rsid w:val="00262020"/>
    <w:rsid w:val="002620A8"/>
    <w:rsid w:val="0026233A"/>
    <w:rsid w:val="00262845"/>
    <w:rsid w:val="00265794"/>
    <w:rsid w:val="002659FA"/>
    <w:rsid w:val="00265A6E"/>
    <w:rsid w:val="0026675E"/>
    <w:rsid w:val="00267DE5"/>
    <w:rsid w:val="00270EC8"/>
    <w:rsid w:val="00274EE1"/>
    <w:rsid w:val="00275211"/>
    <w:rsid w:val="0027541E"/>
    <w:rsid w:val="002756CB"/>
    <w:rsid w:val="00275A94"/>
    <w:rsid w:val="002766BB"/>
    <w:rsid w:val="00277CBB"/>
    <w:rsid w:val="00280C09"/>
    <w:rsid w:val="00280F5E"/>
    <w:rsid w:val="002819DB"/>
    <w:rsid w:val="00281AAB"/>
    <w:rsid w:val="00281BE9"/>
    <w:rsid w:val="00281E47"/>
    <w:rsid w:val="00282333"/>
    <w:rsid w:val="00282797"/>
    <w:rsid w:val="00283603"/>
    <w:rsid w:val="00283918"/>
    <w:rsid w:val="002863B2"/>
    <w:rsid w:val="00286B43"/>
    <w:rsid w:val="0028784E"/>
    <w:rsid w:val="00291C00"/>
    <w:rsid w:val="002925E0"/>
    <w:rsid w:val="00292B81"/>
    <w:rsid w:val="00293742"/>
    <w:rsid w:val="00296B30"/>
    <w:rsid w:val="002977CD"/>
    <w:rsid w:val="00297AF3"/>
    <w:rsid w:val="002A1151"/>
    <w:rsid w:val="002A13DB"/>
    <w:rsid w:val="002A244C"/>
    <w:rsid w:val="002A2F3A"/>
    <w:rsid w:val="002A3313"/>
    <w:rsid w:val="002A4EED"/>
    <w:rsid w:val="002A727A"/>
    <w:rsid w:val="002B0C10"/>
    <w:rsid w:val="002B0CAB"/>
    <w:rsid w:val="002B0D7F"/>
    <w:rsid w:val="002B15E8"/>
    <w:rsid w:val="002B2405"/>
    <w:rsid w:val="002B2F6F"/>
    <w:rsid w:val="002B36F9"/>
    <w:rsid w:val="002B4F65"/>
    <w:rsid w:val="002B59C2"/>
    <w:rsid w:val="002B5FB0"/>
    <w:rsid w:val="002B67B7"/>
    <w:rsid w:val="002B7EEC"/>
    <w:rsid w:val="002C0E54"/>
    <w:rsid w:val="002C0EA5"/>
    <w:rsid w:val="002C241A"/>
    <w:rsid w:val="002C5E8D"/>
    <w:rsid w:val="002C7119"/>
    <w:rsid w:val="002C7494"/>
    <w:rsid w:val="002D21FA"/>
    <w:rsid w:val="002D38F8"/>
    <w:rsid w:val="002D7D79"/>
    <w:rsid w:val="002E233B"/>
    <w:rsid w:val="002E3179"/>
    <w:rsid w:val="002E5896"/>
    <w:rsid w:val="002F1DA9"/>
    <w:rsid w:val="002F29DE"/>
    <w:rsid w:val="002F3E62"/>
    <w:rsid w:val="002F3FB4"/>
    <w:rsid w:val="002F68AF"/>
    <w:rsid w:val="002F69AC"/>
    <w:rsid w:val="00302F58"/>
    <w:rsid w:val="00306039"/>
    <w:rsid w:val="00310B60"/>
    <w:rsid w:val="00310EA2"/>
    <w:rsid w:val="00311237"/>
    <w:rsid w:val="0031270E"/>
    <w:rsid w:val="00321647"/>
    <w:rsid w:val="00321E81"/>
    <w:rsid w:val="003245A7"/>
    <w:rsid w:val="00325D00"/>
    <w:rsid w:val="00325FDF"/>
    <w:rsid w:val="00326A0D"/>
    <w:rsid w:val="003338A3"/>
    <w:rsid w:val="00333F2B"/>
    <w:rsid w:val="00334D5F"/>
    <w:rsid w:val="00335B77"/>
    <w:rsid w:val="00340457"/>
    <w:rsid w:val="00341F40"/>
    <w:rsid w:val="0034242A"/>
    <w:rsid w:val="003436AF"/>
    <w:rsid w:val="003452E7"/>
    <w:rsid w:val="00345731"/>
    <w:rsid w:val="00347676"/>
    <w:rsid w:val="00350286"/>
    <w:rsid w:val="00350C4D"/>
    <w:rsid w:val="00350E13"/>
    <w:rsid w:val="00352A3B"/>
    <w:rsid w:val="00353B47"/>
    <w:rsid w:val="003556F1"/>
    <w:rsid w:val="003556F6"/>
    <w:rsid w:val="00361008"/>
    <w:rsid w:val="00361075"/>
    <w:rsid w:val="00362F4C"/>
    <w:rsid w:val="00363724"/>
    <w:rsid w:val="00365519"/>
    <w:rsid w:val="00366E78"/>
    <w:rsid w:val="00370142"/>
    <w:rsid w:val="00371C9F"/>
    <w:rsid w:val="00372BE7"/>
    <w:rsid w:val="00373366"/>
    <w:rsid w:val="0038020D"/>
    <w:rsid w:val="003812A4"/>
    <w:rsid w:val="00382BA5"/>
    <w:rsid w:val="003850D5"/>
    <w:rsid w:val="0038538C"/>
    <w:rsid w:val="00386B01"/>
    <w:rsid w:val="00390FFA"/>
    <w:rsid w:val="003910FE"/>
    <w:rsid w:val="00392560"/>
    <w:rsid w:val="00393053"/>
    <w:rsid w:val="00393729"/>
    <w:rsid w:val="003952BD"/>
    <w:rsid w:val="00395AAB"/>
    <w:rsid w:val="00395EDB"/>
    <w:rsid w:val="0039761E"/>
    <w:rsid w:val="003A043F"/>
    <w:rsid w:val="003A07CA"/>
    <w:rsid w:val="003A0F15"/>
    <w:rsid w:val="003A2D4E"/>
    <w:rsid w:val="003A2E00"/>
    <w:rsid w:val="003A32C3"/>
    <w:rsid w:val="003A4498"/>
    <w:rsid w:val="003B4225"/>
    <w:rsid w:val="003B51F1"/>
    <w:rsid w:val="003B538F"/>
    <w:rsid w:val="003B553C"/>
    <w:rsid w:val="003B6A95"/>
    <w:rsid w:val="003B7F0D"/>
    <w:rsid w:val="003C0D58"/>
    <w:rsid w:val="003C1D9A"/>
    <w:rsid w:val="003C21C4"/>
    <w:rsid w:val="003C2D1E"/>
    <w:rsid w:val="003C5194"/>
    <w:rsid w:val="003C5ADD"/>
    <w:rsid w:val="003D0BF0"/>
    <w:rsid w:val="003D1133"/>
    <w:rsid w:val="003D2539"/>
    <w:rsid w:val="003D47C7"/>
    <w:rsid w:val="003D4D3D"/>
    <w:rsid w:val="003D589C"/>
    <w:rsid w:val="003E2F48"/>
    <w:rsid w:val="003E3628"/>
    <w:rsid w:val="003E4BC9"/>
    <w:rsid w:val="003E4BFB"/>
    <w:rsid w:val="003E6147"/>
    <w:rsid w:val="003F056E"/>
    <w:rsid w:val="003F09A0"/>
    <w:rsid w:val="003F0B2C"/>
    <w:rsid w:val="003F0BC1"/>
    <w:rsid w:val="003F1570"/>
    <w:rsid w:val="003F17C6"/>
    <w:rsid w:val="003F1CF6"/>
    <w:rsid w:val="003F3D34"/>
    <w:rsid w:val="003F5ECD"/>
    <w:rsid w:val="003F6DF4"/>
    <w:rsid w:val="004017E6"/>
    <w:rsid w:val="00401A19"/>
    <w:rsid w:val="00401EDE"/>
    <w:rsid w:val="004043DC"/>
    <w:rsid w:val="004044A7"/>
    <w:rsid w:val="00404B03"/>
    <w:rsid w:val="0040517B"/>
    <w:rsid w:val="00405D88"/>
    <w:rsid w:val="00411B19"/>
    <w:rsid w:val="004121B3"/>
    <w:rsid w:val="0041277D"/>
    <w:rsid w:val="00415039"/>
    <w:rsid w:val="00415AD1"/>
    <w:rsid w:val="00415CBA"/>
    <w:rsid w:val="004160FA"/>
    <w:rsid w:val="00420577"/>
    <w:rsid w:val="00420EC1"/>
    <w:rsid w:val="00422B69"/>
    <w:rsid w:val="00422FC6"/>
    <w:rsid w:val="004237FB"/>
    <w:rsid w:val="00423AEB"/>
    <w:rsid w:val="00424363"/>
    <w:rsid w:val="0042458C"/>
    <w:rsid w:val="00424A65"/>
    <w:rsid w:val="0042597B"/>
    <w:rsid w:val="00425D5D"/>
    <w:rsid w:val="004273A2"/>
    <w:rsid w:val="00430419"/>
    <w:rsid w:val="00431645"/>
    <w:rsid w:val="00432FC5"/>
    <w:rsid w:val="00433AE7"/>
    <w:rsid w:val="00434CEB"/>
    <w:rsid w:val="00435683"/>
    <w:rsid w:val="00435F2D"/>
    <w:rsid w:val="0043678A"/>
    <w:rsid w:val="00437160"/>
    <w:rsid w:val="004414F3"/>
    <w:rsid w:val="00443B31"/>
    <w:rsid w:val="004463AE"/>
    <w:rsid w:val="0044741A"/>
    <w:rsid w:val="00447F03"/>
    <w:rsid w:val="00452731"/>
    <w:rsid w:val="00453B98"/>
    <w:rsid w:val="0045504D"/>
    <w:rsid w:val="00455700"/>
    <w:rsid w:val="0045571B"/>
    <w:rsid w:val="004565CA"/>
    <w:rsid w:val="004568AF"/>
    <w:rsid w:val="00463107"/>
    <w:rsid w:val="00466531"/>
    <w:rsid w:val="00466837"/>
    <w:rsid w:val="004671B6"/>
    <w:rsid w:val="00467D65"/>
    <w:rsid w:val="00472199"/>
    <w:rsid w:val="00472FA3"/>
    <w:rsid w:val="00473614"/>
    <w:rsid w:val="00473CAD"/>
    <w:rsid w:val="00473F0D"/>
    <w:rsid w:val="0048039B"/>
    <w:rsid w:val="0048052F"/>
    <w:rsid w:val="0048186B"/>
    <w:rsid w:val="00481A4B"/>
    <w:rsid w:val="00482CBB"/>
    <w:rsid w:val="00482E63"/>
    <w:rsid w:val="00483456"/>
    <w:rsid w:val="00483D87"/>
    <w:rsid w:val="00484BF7"/>
    <w:rsid w:val="00485013"/>
    <w:rsid w:val="0048523A"/>
    <w:rsid w:val="004903A3"/>
    <w:rsid w:val="00490F54"/>
    <w:rsid w:val="00491DB7"/>
    <w:rsid w:val="00492F5F"/>
    <w:rsid w:val="00493153"/>
    <w:rsid w:val="0049346D"/>
    <w:rsid w:val="00493471"/>
    <w:rsid w:val="00493A99"/>
    <w:rsid w:val="00493EC9"/>
    <w:rsid w:val="0049452A"/>
    <w:rsid w:val="004950C3"/>
    <w:rsid w:val="004A1B45"/>
    <w:rsid w:val="004A2009"/>
    <w:rsid w:val="004A2481"/>
    <w:rsid w:val="004A2898"/>
    <w:rsid w:val="004A3D79"/>
    <w:rsid w:val="004A74A2"/>
    <w:rsid w:val="004B0512"/>
    <w:rsid w:val="004B07F5"/>
    <w:rsid w:val="004B19CD"/>
    <w:rsid w:val="004B3336"/>
    <w:rsid w:val="004B5263"/>
    <w:rsid w:val="004B631F"/>
    <w:rsid w:val="004B6F82"/>
    <w:rsid w:val="004B7C46"/>
    <w:rsid w:val="004C0182"/>
    <w:rsid w:val="004C2B7E"/>
    <w:rsid w:val="004C3D11"/>
    <w:rsid w:val="004C5C91"/>
    <w:rsid w:val="004C6BD3"/>
    <w:rsid w:val="004C7DF0"/>
    <w:rsid w:val="004D1AFB"/>
    <w:rsid w:val="004D1CDF"/>
    <w:rsid w:val="004D3438"/>
    <w:rsid w:val="004D5E85"/>
    <w:rsid w:val="004D6501"/>
    <w:rsid w:val="004D6BF0"/>
    <w:rsid w:val="004E04EE"/>
    <w:rsid w:val="004E0802"/>
    <w:rsid w:val="004E110C"/>
    <w:rsid w:val="004E1314"/>
    <w:rsid w:val="004E37DA"/>
    <w:rsid w:val="004E385D"/>
    <w:rsid w:val="004E5064"/>
    <w:rsid w:val="004E5D9C"/>
    <w:rsid w:val="004E783F"/>
    <w:rsid w:val="004F171D"/>
    <w:rsid w:val="004F1F3F"/>
    <w:rsid w:val="004F273A"/>
    <w:rsid w:val="004F44C5"/>
    <w:rsid w:val="004F4652"/>
    <w:rsid w:val="004F5835"/>
    <w:rsid w:val="004F763F"/>
    <w:rsid w:val="00500C17"/>
    <w:rsid w:val="00501675"/>
    <w:rsid w:val="005020F7"/>
    <w:rsid w:val="00502A1E"/>
    <w:rsid w:val="00502A9F"/>
    <w:rsid w:val="00502F0F"/>
    <w:rsid w:val="00505983"/>
    <w:rsid w:val="00505DC6"/>
    <w:rsid w:val="0050734C"/>
    <w:rsid w:val="005074C3"/>
    <w:rsid w:val="00507695"/>
    <w:rsid w:val="00507C62"/>
    <w:rsid w:val="00510E97"/>
    <w:rsid w:val="00512027"/>
    <w:rsid w:val="00512CEB"/>
    <w:rsid w:val="0051509B"/>
    <w:rsid w:val="005150D4"/>
    <w:rsid w:val="005167A1"/>
    <w:rsid w:val="00516E8F"/>
    <w:rsid w:val="0052340D"/>
    <w:rsid w:val="00524A27"/>
    <w:rsid w:val="005260BD"/>
    <w:rsid w:val="0052715D"/>
    <w:rsid w:val="00527EA1"/>
    <w:rsid w:val="00530731"/>
    <w:rsid w:val="005313BC"/>
    <w:rsid w:val="005317B3"/>
    <w:rsid w:val="00532352"/>
    <w:rsid w:val="00532787"/>
    <w:rsid w:val="005327A7"/>
    <w:rsid w:val="0053281D"/>
    <w:rsid w:val="00533384"/>
    <w:rsid w:val="00533CA1"/>
    <w:rsid w:val="00535AB9"/>
    <w:rsid w:val="00537A08"/>
    <w:rsid w:val="00540FF5"/>
    <w:rsid w:val="00541D50"/>
    <w:rsid w:val="0054365F"/>
    <w:rsid w:val="00544F42"/>
    <w:rsid w:val="0054611D"/>
    <w:rsid w:val="00546725"/>
    <w:rsid w:val="00550A24"/>
    <w:rsid w:val="00551059"/>
    <w:rsid w:val="0055235F"/>
    <w:rsid w:val="00554E54"/>
    <w:rsid w:val="00557847"/>
    <w:rsid w:val="00560811"/>
    <w:rsid w:val="005619F9"/>
    <w:rsid w:val="00561B74"/>
    <w:rsid w:val="0056347B"/>
    <w:rsid w:val="00564169"/>
    <w:rsid w:val="005671A6"/>
    <w:rsid w:val="00570197"/>
    <w:rsid w:val="00570850"/>
    <w:rsid w:val="005715B9"/>
    <w:rsid w:val="005729E2"/>
    <w:rsid w:val="00572C87"/>
    <w:rsid w:val="00573FDF"/>
    <w:rsid w:val="005749D7"/>
    <w:rsid w:val="00574B63"/>
    <w:rsid w:val="00574C72"/>
    <w:rsid w:val="00575563"/>
    <w:rsid w:val="00575EF4"/>
    <w:rsid w:val="00576E1D"/>
    <w:rsid w:val="00577E78"/>
    <w:rsid w:val="0058069C"/>
    <w:rsid w:val="005810FA"/>
    <w:rsid w:val="005813A2"/>
    <w:rsid w:val="00581576"/>
    <w:rsid w:val="0058159E"/>
    <w:rsid w:val="00581BAB"/>
    <w:rsid w:val="005820FE"/>
    <w:rsid w:val="00585D64"/>
    <w:rsid w:val="005863FC"/>
    <w:rsid w:val="00587561"/>
    <w:rsid w:val="00590EDF"/>
    <w:rsid w:val="0059149E"/>
    <w:rsid w:val="0059196C"/>
    <w:rsid w:val="00592514"/>
    <w:rsid w:val="00593CAA"/>
    <w:rsid w:val="00595513"/>
    <w:rsid w:val="00595C66"/>
    <w:rsid w:val="005A1266"/>
    <w:rsid w:val="005A225D"/>
    <w:rsid w:val="005A3140"/>
    <w:rsid w:val="005A4983"/>
    <w:rsid w:val="005A4C5A"/>
    <w:rsid w:val="005A4CC0"/>
    <w:rsid w:val="005A765A"/>
    <w:rsid w:val="005B15B4"/>
    <w:rsid w:val="005B38A3"/>
    <w:rsid w:val="005B471A"/>
    <w:rsid w:val="005B498E"/>
    <w:rsid w:val="005B53FF"/>
    <w:rsid w:val="005B5403"/>
    <w:rsid w:val="005B5D9D"/>
    <w:rsid w:val="005B6CBD"/>
    <w:rsid w:val="005C083B"/>
    <w:rsid w:val="005C1782"/>
    <w:rsid w:val="005C1C93"/>
    <w:rsid w:val="005C5187"/>
    <w:rsid w:val="005C53AE"/>
    <w:rsid w:val="005C5CA1"/>
    <w:rsid w:val="005C6A95"/>
    <w:rsid w:val="005D1565"/>
    <w:rsid w:val="005D429A"/>
    <w:rsid w:val="005D46C2"/>
    <w:rsid w:val="005D4D4A"/>
    <w:rsid w:val="005D56B5"/>
    <w:rsid w:val="005D61D9"/>
    <w:rsid w:val="005E0F60"/>
    <w:rsid w:val="005E3308"/>
    <w:rsid w:val="005E5065"/>
    <w:rsid w:val="005E6190"/>
    <w:rsid w:val="005E7FB5"/>
    <w:rsid w:val="005F070E"/>
    <w:rsid w:val="005F18CC"/>
    <w:rsid w:val="005F1D30"/>
    <w:rsid w:val="005F1DBB"/>
    <w:rsid w:val="005F2CD2"/>
    <w:rsid w:val="005F5F10"/>
    <w:rsid w:val="005F667F"/>
    <w:rsid w:val="005F66D1"/>
    <w:rsid w:val="00601E93"/>
    <w:rsid w:val="00602E9A"/>
    <w:rsid w:val="00603EE1"/>
    <w:rsid w:val="00604DCD"/>
    <w:rsid w:val="00605828"/>
    <w:rsid w:val="00606F66"/>
    <w:rsid w:val="006072F9"/>
    <w:rsid w:val="00610D21"/>
    <w:rsid w:val="00612416"/>
    <w:rsid w:val="006125F4"/>
    <w:rsid w:val="00613256"/>
    <w:rsid w:val="006142A5"/>
    <w:rsid w:val="006142EB"/>
    <w:rsid w:val="0061452D"/>
    <w:rsid w:val="00614626"/>
    <w:rsid w:val="006146F8"/>
    <w:rsid w:val="00615AB6"/>
    <w:rsid w:val="00616A6B"/>
    <w:rsid w:val="00616C93"/>
    <w:rsid w:val="00617249"/>
    <w:rsid w:val="00617D15"/>
    <w:rsid w:val="00622683"/>
    <w:rsid w:val="006227C2"/>
    <w:rsid w:val="00622804"/>
    <w:rsid w:val="00622C4E"/>
    <w:rsid w:val="0062389D"/>
    <w:rsid w:val="00623A7A"/>
    <w:rsid w:val="00624225"/>
    <w:rsid w:val="006258D5"/>
    <w:rsid w:val="0062624D"/>
    <w:rsid w:val="006268D1"/>
    <w:rsid w:val="00630980"/>
    <w:rsid w:val="0063480F"/>
    <w:rsid w:val="00635E0C"/>
    <w:rsid w:val="00640307"/>
    <w:rsid w:val="00640787"/>
    <w:rsid w:val="00641062"/>
    <w:rsid w:val="006440C4"/>
    <w:rsid w:val="00644C31"/>
    <w:rsid w:val="00644FDA"/>
    <w:rsid w:val="00645EB4"/>
    <w:rsid w:val="00650376"/>
    <w:rsid w:val="0065145A"/>
    <w:rsid w:val="00651779"/>
    <w:rsid w:val="00651825"/>
    <w:rsid w:val="00652263"/>
    <w:rsid w:val="00653CC8"/>
    <w:rsid w:val="00654EDD"/>
    <w:rsid w:val="0065551B"/>
    <w:rsid w:val="006569DD"/>
    <w:rsid w:val="00657235"/>
    <w:rsid w:val="006603A2"/>
    <w:rsid w:val="00662464"/>
    <w:rsid w:val="006633E0"/>
    <w:rsid w:val="00663C66"/>
    <w:rsid w:val="00667594"/>
    <w:rsid w:val="0067374E"/>
    <w:rsid w:val="00675502"/>
    <w:rsid w:val="00676E99"/>
    <w:rsid w:val="00676FBD"/>
    <w:rsid w:val="006811F9"/>
    <w:rsid w:val="00682B5B"/>
    <w:rsid w:val="00683D2C"/>
    <w:rsid w:val="006841E1"/>
    <w:rsid w:val="00685B7C"/>
    <w:rsid w:val="006874EC"/>
    <w:rsid w:val="006878FE"/>
    <w:rsid w:val="0069018D"/>
    <w:rsid w:val="0069254F"/>
    <w:rsid w:val="006927DF"/>
    <w:rsid w:val="006939CB"/>
    <w:rsid w:val="00696BB6"/>
    <w:rsid w:val="006A07D0"/>
    <w:rsid w:val="006A0B39"/>
    <w:rsid w:val="006A0C79"/>
    <w:rsid w:val="006A0F88"/>
    <w:rsid w:val="006A12AF"/>
    <w:rsid w:val="006A33F5"/>
    <w:rsid w:val="006A3D9F"/>
    <w:rsid w:val="006A472B"/>
    <w:rsid w:val="006A5327"/>
    <w:rsid w:val="006A7313"/>
    <w:rsid w:val="006B046D"/>
    <w:rsid w:val="006B07DB"/>
    <w:rsid w:val="006B0A35"/>
    <w:rsid w:val="006B1EC3"/>
    <w:rsid w:val="006B2666"/>
    <w:rsid w:val="006B2E1A"/>
    <w:rsid w:val="006B3449"/>
    <w:rsid w:val="006B497F"/>
    <w:rsid w:val="006B650B"/>
    <w:rsid w:val="006B6B60"/>
    <w:rsid w:val="006B6EDF"/>
    <w:rsid w:val="006B72C3"/>
    <w:rsid w:val="006C0BF1"/>
    <w:rsid w:val="006C1A74"/>
    <w:rsid w:val="006C2002"/>
    <w:rsid w:val="006C2140"/>
    <w:rsid w:val="006C21DF"/>
    <w:rsid w:val="006C3B5D"/>
    <w:rsid w:val="006C3EB9"/>
    <w:rsid w:val="006C44A1"/>
    <w:rsid w:val="006C5C74"/>
    <w:rsid w:val="006C5F9C"/>
    <w:rsid w:val="006C6A39"/>
    <w:rsid w:val="006D0041"/>
    <w:rsid w:val="006D055E"/>
    <w:rsid w:val="006D09CE"/>
    <w:rsid w:val="006D0D27"/>
    <w:rsid w:val="006D1B76"/>
    <w:rsid w:val="006D2A6A"/>
    <w:rsid w:val="006D3B49"/>
    <w:rsid w:val="006D553F"/>
    <w:rsid w:val="006D6668"/>
    <w:rsid w:val="006D67B9"/>
    <w:rsid w:val="006E1539"/>
    <w:rsid w:val="006E21F1"/>
    <w:rsid w:val="006E2949"/>
    <w:rsid w:val="006E39D2"/>
    <w:rsid w:val="006E4641"/>
    <w:rsid w:val="006E59FC"/>
    <w:rsid w:val="006E6408"/>
    <w:rsid w:val="006E6442"/>
    <w:rsid w:val="006E65EF"/>
    <w:rsid w:val="006E6EEB"/>
    <w:rsid w:val="006F0EB1"/>
    <w:rsid w:val="006F1E5D"/>
    <w:rsid w:val="006F446B"/>
    <w:rsid w:val="006F4616"/>
    <w:rsid w:val="006F4CE1"/>
    <w:rsid w:val="006F6178"/>
    <w:rsid w:val="006F7102"/>
    <w:rsid w:val="007009F7"/>
    <w:rsid w:val="00703CBA"/>
    <w:rsid w:val="00704F2D"/>
    <w:rsid w:val="00707F9C"/>
    <w:rsid w:val="0071026A"/>
    <w:rsid w:val="007103E8"/>
    <w:rsid w:val="007112ED"/>
    <w:rsid w:val="007124F8"/>
    <w:rsid w:val="007125FD"/>
    <w:rsid w:val="0071461A"/>
    <w:rsid w:val="00715254"/>
    <w:rsid w:val="007152AE"/>
    <w:rsid w:val="00716078"/>
    <w:rsid w:val="00716B6F"/>
    <w:rsid w:val="00716C50"/>
    <w:rsid w:val="00717C0E"/>
    <w:rsid w:val="00720212"/>
    <w:rsid w:val="00721331"/>
    <w:rsid w:val="007216BE"/>
    <w:rsid w:val="00725A6B"/>
    <w:rsid w:val="00725BE5"/>
    <w:rsid w:val="00726902"/>
    <w:rsid w:val="00730C7A"/>
    <w:rsid w:val="0073351D"/>
    <w:rsid w:val="007364E1"/>
    <w:rsid w:val="007379E5"/>
    <w:rsid w:val="00740466"/>
    <w:rsid w:val="007414BB"/>
    <w:rsid w:val="00742F22"/>
    <w:rsid w:val="0074359E"/>
    <w:rsid w:val="00743C4A"/>
    <w:rsid w:val="00744CBF"/>
    <w:rsid w:val="00746DEF"/>
    <w:rsid w:val="00746F15"/>
    <w:rsid w:val="00751684"/>
    <w:rsid w:val="00751AFB"/>
    <w:rsid w:val="007528E7"/>
    <w:rsid w:val="00753489"/>
    <w:rsid w:val="007536C7"/>
    <w:rsid w:val="007549B8"/>
    <w:rsid w:val="00755B1D"/>
    <w:rsid w:val="00760E41"/>
    <w:rsid w:val="007627C9"/>
    <w:rsid w:val="0076322B"/>
    <w:rsid w:val="007655CC"/>
    <w:rsid w:val="0077096B"/>
    <w:rsid w:val="007713A2"/>
    <w:rsid w:val="0077250B"/>
    <w:rsid w:val="007729AD"/>
    <w:rsid w:val="00772D1D"/>
    <w:rsid w:val="00773C83"/>
    <w:rsid w:val="00774DA5"/>
    <w:rsid w:val="00775BBF"/>
    <w:rsid w:val="00776589"/>
    <w:rsid w:val="0077678C"/>
    <w:rsid w:val="00777C5C"/>
    <w:rsid w:val="00780E6E"/>
    <w:rsid w:val="00783064"/>
    <w:rsid w:val="00783B00"/>
    <w:rsid w:val="007845A1"/>
    <w:rsid w:val="00785D5F"/>
    <w:rsid w:val="007866F8"/>
    <w:rsid w:val="00786B5D"/>
    <w:rsid w:val="00787ED7"/>
    <w:rsid w:val="007906ED"/>
    <w:rsid w:val="007910AB"/>
    <w:rsid w:val="007920A0"/>
    <w:rsid w:val="00793968"/>
    <w:rsid w:val="0079677E"/>
    <w:rsid w:val="007A0AD9"/>
    <w:rsid w:val="007A1EAB"/>
    <w:rsid w:val="007A2F0C"/>
    <w:rsid w:val="007A3D54"/>
    <w:rsid w:val="007A6B50"/>
    <w:rsid w:val="007A6D17"/>
    <w:rsid w:val="007A7538"/>
    <w:rsid w:val="007B00AC"/>
    <w:rsid w:val="007B054A"/>
    <w:rsid w:val="007B0AFC"/>
    <w:rsid w:val="007B11EE"/>
    <w:rsid w:val="007B29BF"/>
    <w:rsid w:val="007B2F04"/>
    <w:rsid w:val="007B5CAC"/>
    <w:rsid w:val="007C1E49"/>
    <w:rsid w:val="007C2876"/>
    <w:rsid w:val="007C2C3C"/>
    <w:rsid w:val="007C34E3"/>
    <w:rsid w:val="007C4384"/>
    <w:rsid w:val="007C531A"/>
    <w:rsid w:val="007C578C"/>
    <w:rsid w:val="007C5C52"/>
    <w:rsid w:val="007C7D89"/>
    <w:rsid w:val="007D098A"/>
    <w:rsid w:val="007D11EE"/>
    <w:rsid w:val="007D1F69"/>
    <w:rsid w:val="007D26F1"/>
    <w:rsid w:val="007D47E7"/>
    <w:rsid w:val="007D7979"/>
    <w:rsid w:val="007D7D62"/>
    <w:rsid w:val="007E0863"/>
    <w:rsid w:val="007E162F"/>
    <w:rsid w:val="007E199C"/>
    <w:rsid w:val="007E217E"/>
    <w:rsid w:val="007E3B40"/>
    <w:rsid w:val="007E4CDF"/>
    <w:rsid w:val="007E4DCE"/>
    <w:rsid w:val="007E5D00"/>
    <w:rsid w:val="007E5EC6"/>
    <w:rsid w:val="007E663E"/>
    <w:rsid w:val="007E7456"/>
    <w:rsid w:val="007F1A65"/>
    <w:rsid w:val="007F1AB9"/>
    <w:rsid w:val="007F3B41"/>
    <w:rsid w:val="007F6697"/>
    <w:rsid w:val="007F7ACE"/>
    <w:rsid w:val="00800C07"/>
    <w:rsid w:val="0080160A"/>
    <w:rsid w:val="008019EE"/>
    <w:rsid w:val="008021D3"/>
    <w:rsid w:val="00802785"/>
    <w:rsid w:val="00802AB2"/>
    <w:rsid w:val="00802D03"/>
    <w:rsid w:val="00803420"/>
    <w:rsid w:val="00803B18"/>
    <w:rsid w:val="00804F2B"/>
    <w:rsid w:val="00805C21"/>
    <w:rsid w:val="00805E41"/>
    <w:rsid w:val="0080684A"/>
    <w:rsid w:val="008073A4"/>
    <w:rsid w:val="00807AAF"/>
    <w:rsid w:val="00807F99"/>
    <w:rsid w:val="00810A6A"/>
    <w:rsid w:val="0081144D"/>
    <w:rsid w:val="008121B8"/>
    <w:rsid w:val="0081469D"/>
    <w:rsid w:val="008153F1"/>
    <w:rsid w:val="00815C97"/>
    <w:rsid w:val="00816131"/>
    <w:rsid w:val="00820443"/>
    <w:rsid w:val="00820D33"/>
    <w:rsid w:val="00823BBE"/>
    <w:rsid w:val="00824D1E"/>
    <w:rsid w:val="00826A7B"/>
    <w:rsid w:val="00827305"/>
    <w:rsid w:val="00827F1F"/>
    <w:rsid w:val="00831667"/>
    <w:rsid w:val="008326C9"/>
    <w:rsid w:val="00832CA3"/>
    <w:rsid w:val="00833625"/>
    <w:rsid w:val="0083369F"/>
    <w:rsid w:val="00833D75"/>
    <w:rsid w:val="0083683B"/>
    <w:rsid w:val="0083784A"/>
    <w:rsid w:val="00841F1B"/>
    <w:rsid w:val="00843166"/>
    <w:rsid w:val="008453BA"/>
    <w:rsid w:val="00845549"/>
    <w:rsid w:val="0084770B"/>
    <w:rsid w:val="00847F3E"/>
    <w:rsid w:val="00851295"/>
    <w:rsid w:val="0085143D"/>
    <w:rsid w:val="00853F30"/>
    <w:rsid w:val="00855446"/>
    <w:rsid w:val="008554E3"/>
    <w:rsid w:val="008556CB"/>
    <w:rsid w:val="00856793"/>
    <w:rsid w:val="00856915"/>
    <w:rsid w:val="00856E49"/>
    <w:rsid w:val="0085700F"/>
    <w:rsid w:val="00860412"/>
    <w:rsid w:val="0086239D"/>
    <w:rsid w:val="00862A22"/>
    <w:rsid w:val="00864AF7"/>
    <w:rsid w:val="00866922"/>
    <w:rsid w:val="00866A89"/>
    <w:rsid w:val="008708B1"/>
    <w:rsid w:val="008709B7"/>
    <w:rsid w:val="00870B90"/>
    <w:rsid w:val="0087137C"/>
    <w:rsid w:val="00871736"/>
    <w:rsid w:val="00873C57"/>
    <w:rsid w:val="008742A1"/>
    <w:rsid w:val="00874BE2"/>
    <w:rsid w:val="008759DB"/>
    <w:rsid w:val="00875FA0"/>
    <w:rsid w:val="00876D08"/>
    <w:rsid w:val="00877C2A"/>
    <w:rsid w:val="00880630"/>
    <w:rsid w:val="008810A8"/>
    <w:rsid w:val="00881222"/>
    <w:rsid w:val="00881B30"/>
    <w:rsid w:val="00883786"/>
    <w:rsid w:val="0088397F"/>
    <w:rsid w:val="00883EB6"/>
    <w:rsid w:val="00885072"/>
    <w:rsid w:val="0088639C"/>
    <w:rsid w:val="008868A0"/>
    <w:rsid w:val="0089018A"/>
    <w:rsid w:val="00890968"/>
    <w:rsid w:val="00890E02"/>
    <w:rsid w:val="0089142B"/>
    <w:rsid w:val="00891694"/>
    <w:rsid w:val="00891A84"/>
    <w:rsid w:val="00892A3F"/>
    <w:rsid w:val="00892FC4"/>
    <w:rsid w:val="00893B1A"/>
    <w:rsid w:val="00894542"/>
    <w:rsid w:val="008947F6"/>
    <w:rsid w:val="008954CA"/>
    <w:rsid w:val="008954DF"/>
    <w:rsid w:val="008961B3"/>
    <w:rsid w:val="008964FB"/>
    <w:rsid w:val="008A1EAA"/>
    <w:rsid w:val="008A4235"/>
    <w:rsid w:val="008A595E"/>
    <w:rsid w:val="008A705B"/>
    <w:rsid w:val="008A7192"/>
    <w:rsid w:val="008A7304"/>
    <w:rsid w:val="008A791D"/>
    <w:rsid w:val="008A7AD1"/>
    <w:rsid w:val="008B1609"/>
    <w:rsid w:val="008B1EB3"/>
    <w:rsid w:val="008B58C2"/>
    <w:rsid w:val="008B7125"/>
    <w:rsid w:val="008B7229"/>
    <w:rsid w:val="008B787A"/>
    <w:rsid w:val="008C2B6D"/>
    <w:rsid w:val="008C35C2"/>
    <w:rsid w:val="008C531C"/>
    <w:rsid w:val="008C5954"/>
    <w:rsid w:val="008C5C80"/>
    <w:rsid w:val="008C5F31"/>
    <w:rsid w:val="008C6F04"/>
    <w:rsid w:val="008C6FC6"/>
    <w:rsid w:val="008D4032"/>
    <w:rsid w:val="008D5E0A"/>
    <w:rsid w:val="008D68AB"/>
    <w:rsid w:val="008D6B9F"/>
    <w:rsid w:val="008E06DA"/>
    <w:rsid w:val="008E0B45"/>
    <w:rsid w:val="008E21FC"/>
    <w:rsid w:val="008E2320"/>
    <w:rsid w:val="008E3E1A"/>
    <w:rsid w:val="008E49CD"/>
    <w:rsid w:val="008E4C33"/>
    <w:rsid w:val="008E51D5"/>
    <w:rsid w:val="008E6E47"/>
    <w:rsid w:val="008E73ED"/>
    <w:rsid w:val="008F1090"/>
    <w:rsid w:val="008F2231"/>
    <w:rsid w:val="008F2DEB"/>
    <w:rsid w:val="008F6376"/>
    <w:rsid w:val="008F6D63"/>
    <w:rsid w:val="008F75C9"/>
    <w:rsid w:val="009003CA"/>
    <w:rsid w:val="00901834"/>
    <w:rsid w:val="009042F2"/>
    <w:rsid w:val="0091044C"/>
    <w:rsid w:val="00910D13"/>
    <w:rsid w:val="009118A5"/>
    <w:rsid w:val="00914CF0"/>
    <w:rsid w:val="00914D67"/>
    <w:rsid w:val="00915852"/>
    <w:rsid w:val="00915B2D"/>
    <w:rsid w:val="00915EF7"/>
    <w:rsid w:val="00916C34"/>
    <w:rsid w:val="00920177"/>
    <w:rsid w:val="00921650"/>
    <w:rsid w:val="00921863"/>
    <w:rsid w:val="00922615"/>
    <w:rsid w:val="00922697"/>
    <w:rsid w:val="00922F42"/>
    <w:rsid w:val="009242D0"/>
    <w:rsid w:val="009246DC"/>
    <w:rsid w:val="00925F07"/>
    <w:rsid w:val="00926D0E"/>
    <w:rsid w:val="00927534"/>
    <w:rsid w:val="00927C12"/>
    <w:rsid w:val="00931FD6"/>
    <w:rsid w:val="0093287D"/>
    <w:rsid w:val="00934CFF"/>
    <w:rsid w:val="0093508A"/>
    <w:rsid w:val="00935491"/>
    <w:rsid w:val="00940C8B"/>
    <w:rsid w:val="00940DFC"/>
    <w:rsid w:val="00941BF1"/>
    <w:rsid w:val="009440D4"/>
    <w:rsid w:val="00946803"/>
    <w:rsid w:val="00947268"/>
    <w:rsid w:val="0095031A"/>
    <w:rsid w:val="00950844"/>
    <w:rsid w:val="00951082"/>
    <w:rsid w:val="00951170"/>
    <w:rsid w:val="00953342"/>
    <w:rsid w:val="009547D2"/>
    <w:rsid w:val="009573A2"/>
    <w:rsid w:val="00957D05"/>
    <w:rsid w:val="00960B0C"/>
    <w:rsid w:val="00961AD7"/>
    <w:rsid w:val="00962193"/>
    <w:rsid w:val="00962289"/>
    <w:rsid w:val="009640A0"/>
    <w:rsid w:val="00964EA3"/>
    <w:rsid w:val="009656FD"/>
    <w:rsid w:val="00965F4E"/>
    <w:rsid w:val="0096773F"/>
    <w:rsid w:val="00967976"/>
    <w:rsid w:val="00970D76"/>
    <w:rsid w:val="00970ED2"/>
    <w:rsid w:val="00971325"/>
    <w:rsid w:val="00971691"/>
    <w:rsid w:val="0097772C"/>
    <w:rsid w:val="00977DDF"/>
    <w:rsid w:val="00977F8D"/>
    <w:rsid w:val="00982333"/>
    <w:rsid w:val="00982596"/>
    <w:rsid w:val="00982646"/>
    <w:rsid w:val="00982BD1"/>
    <w:rsid w:val="00983BEC"/>
    <w:rsid w:val="00984B0C"/>
    <w:rsid w:val="00986ADC"/>
    <w:rsid w:val="00990646"/>
    <w:rsid w:val="00992C63"/>
    <w:rsid w:val="00992CF2"/>
    <w:rsid w:val="0099369B"/>
    <w:rsid w:val="0099495F"/>
    <w:rsid w:val="009955DF"/>
    <w:rsid w:val="0099643E"/>
    <w:rsid w:val="009972B6"/>
    <w:rsid w:val="00997B02"/>
    <w:rsid w:val="009A21B5"/>
    <w:rsid w:val="009A27F0"/>
    <w:rsid w:val="009A336B"/>
    <w:rsid w:val="009A3984"/>
    <w:rsid w:val="009A6066"/>
    <w:rsid w:val="009A7344"/>
    <w:rsid w:val="009B00DE"/>
    <w:rsid w:val="009B0246"/>
    <w:rsid w:val="009B2CF6"/>
    <w:rsid w:val="009B3266"/>
    <w:rsid w:val="009B3DAB"/>
    <w:rsid w:val="009B417D"/>
    <w:rsid w:val="009B483D"/>
    <w:rsid w:val="009B4B45"/>
    <w:rsid w:val="009B544D"/>
    <w:rsid w:val="009B61BC"/>
    <w:rsid w:val="009C04C7"/>
    <w:rsid w:val="009C0691"/>
    <w:rsid w:val="009C1045"/>
    <w:rsid w:val="009C131D"/>
    <w:rsid w:val="009C1E47"/>
    <w:rsid w:val="009C32C1"/>
    <w:rsid w:val="009C65C4"/>
    <w:rsid w:val="009C6E94"/>
    <w:rsid w:val="009C7841"/>
    <w:rsid w:val="009D2F2B"/>
    <w:rsid w:val="009D40F9"/>
    <w:rsid w:val="009D41A2"/>
    <w:rsid w:val="009D4450"/>
    <w:rsid w:val="009D4795"/>
    <w:rsid w:val="009E125D"/>
    <w:rsid w:val="009E2762"/>
    <w:rsid w:val="009E34B7"/>
    <w:rsid w:val="009E3B4A"/>
    <w:rsid w:val="009E48D3"/>
    <w:rsid w:val="009E4E80"/>
    <w:rsid w:val="009E7728"/>
    <w:rsid w:val="009F0C2D"/>
    <w:rsid w:val="009F1A87"/>
    <w:rsid w:val="009F213F"/>
    <w:rsid w:val="009F38CF"/>
    <w:rsid w:val="009F3B88"/>
    <w:rsid w:val="009F3FA2"/>
    <w:rsid w:val="009F4146"/>
    <w:rsid w:val="009F472B"/>
    <w:rsid w:val="009F5924"/>
    <w:rsid w:val="009F59C8"/>
    <w:rsid w:val="009F7B7D"/>
    <w:rsid w:val="009F7ED9"/>
    <w:rsid w:val="00A006C8"/>
    <w:rsid w:val="00A044B8"/>
    <w:rsid w:val="00A04A59"/>
    <w:rsid w:val="00A05807"/>
    <w:rsid w:val="00A058D6"/>
    <w:rsid w:val="00A062AA"/>
    <w:rsid w:val="00A066D3"/>
    <w:rsid w:val="00A10136"/>
    <w:rsid w:val="00A104C8"/>
    <w:rsid w:val="00A10C2F"/>
    <w:rsid w:val="00A120E7"/>
    <w:rsid w:val="00A1264F"/>
    <w:rsid w:val="00A1426E"/>
    <w:rsid w:val="00A14562"/>
    <w:rsid w:val="00A14A64"/>
    <w:rsid w:val="00A15844"/>
    <w:rsid w:val="00A20A27"/>
    <w:rsid w:val="00A21F59"/>
    <w:rsid w:val="00A22B4B"/>
    <w:rsid w:val="00A26381"/>
    <w:rsid w:val="00A277A2"/>
    <w:rsid w:val="00A3041A"/>
    <w:rsid w:val="00A30433"/>
    <w:rsid w:val="00A3055F"/>
    <w:rsid w:val="00A34109"/>
    <w:rsid w:val="00A35195"/>
    <w:rsid w:val="00A37BE1"/>
    <w:rsid w:val="00A4050D"/>
    <w:rsid w:val="00A40ADE"/>
    <w:rsid w:val="00A4224A"/>
    <w:rsid w:val="00A42575"/>
    <w:rsid w:val="00A42971"/>
    <w:rsid w:val="00A46CB1"/>
    <w:rsid w:val="00A47B35"/>
    <w:rsid w:val="00A47F96"/>
    <w:rsid w:val="00A51D00"/>
    <w:rsid w:val="00A5221F"/>
    <w:rsid w:val="00A5382D"/>
    <w:rsid w:val="00A53C22"/>
    <w:rsid w:val="00A574D9"/>
    <w:rsid w:val="00A57733"/>
    <w:rsid w:val="00A6061D"/>
    <w:rsid w:val="00A617A6"/>
    <w:rsid w:val="00A62FBD"/>
    <w:rsid w:val="00A65751"/>
    <w:rsid w:val="00A6620D"/>
    <w:rsid w:val="00A70378"/>
    <w:rsid w:val="00A70D0F"/>
    <w:rsid w:val="00A70D25"/>
    <w:rsid w:val="00A73D5A"/>
    <w:rsid w:val="00A744E3"/>
    <w:rsid w:val="00A7474B"/>
    <w:rsid w:val="00A75572"/>
    <w:rsid w:val="00A76EBD"/>
    <w:rsid w:val="00A77029"/>
    <w:rsid w:val="00A77B10"/>
    <w:rsid w:val="00A818D6"/>
    <w:rsid w:val="00A83A66"/>
    <w:rsid w:val="00A848AC"/>
    <w:rsid w:val="00A862E4"/>
    <w:rsid w:val="00A86381"/>
    <w:rsid w:val="00A90C1D"/>
    <w:rsid w:val="00A9327B"/>
    <w:rsid w:val="00A95264"/>
    <w:rsid w:val="00A961D1"/>
    <w:rsid w:val="00A97B24"/>
    <w:rsid w:val="00AA18DA"/>
    <w:rsid w:val="00AA2591"/>
    <w:rsid w:val="00AA50A9"/>
    <w:rsid w:val="00AA5DC6"/>
    <w:rsid w:val="00AA69E2"/>
    <w:rsid w:val="00AA7D32"/>
    <w:rsid w:val="00AA7F09"/>
    <w:rsid w:val="00AB07F2"/>
    <w:rsid w:val="00AB0A31"/>
    <w:rsid w:val="00AB10E9"/>
    <w:rsid w:val="00AB300C"/>
    <w:rsid w:val="00AB31CC"/>
    <w:rsid w:val="00AB38D0"/>
    <w:rsid w:val="00AB6B8E"/>
    <w:rsid w:val="00AC2562"/>
    <w:rsid w:val="00AC308E"/>
    <w:rsid w:val="00AC4521"/>
    <w:rsid w:val="00AC646B"/>
    <w:rsid w:val="00AD08AE"/>
    <w:rsid w:val="00AD08C4"/>
    <w:rsid w:val="00AD2B78"/>
    <w:rsid w:val="00AD31AF"/>
    <w:rsid w:val="00AD3291"/>
    <w:rsid w:val="00AD5B82"/>
    <w:rsid w:val="00AD643D"/>
    <w:rsid w:val="00AD72EF"/>
    <w:rsid w:val="00AE1DBD"/>
    <w:rsid w:val="00AE2DE9"/>
    <w:rsid w:val="00AE5A4E"/>
    <w:rsid w:val="00AE6C26"/>
    <w:rsid w:val="00AE7AC3"/>
    <w:rsid w:val="00AF0188"/>
    <w:rsid w:val="00AF1884"/>
    <w:rsid w:val="00AF2726"/>
    <w:rsid w:val="00AF2F49"/>
    <w:rsid w:val="00AF3355"/>
    <w:rsid w:val="00AF3D8D"/>
    <w:rsid w:val="00AF596A"/>
    <w:rsid w:val="00AF6F22"/>
    <w:rsid w:val="00AF72A7"/>
    <w:rsid w:val="00B011AF"/>
    <w:rsid w:val="00B02D8C"/>
    <w:rsid w:val="00B073B9"/>
    <w:rsid w:val="00B07861"/>
    <w:rsid w:val="00B07DF6"/>
    <w:rsid w:val="00B07F52"/>
    <w:rsid w:val="00B10927"/>
    <w:rsid w:val="00B11277"/>
    <w:rsid w:val="00B11F1A"/>
    <w:rsid w:val="00B12FC0"/>
    <w:rsid w:val="00B1363D"/>
    <w:rsid w:val="00B140DD"/>
    <w:rsid w:val="00B14DAD"/>
    <w:rsid w:val="00B167DD"/>
    <w:rsid w:val="00B17FF6"/>
    <w:rsid w:val="00B204DD"/>
    <w:rsid w:val="00B20D70"/>
    <w:rsid w:val="00B21901"/>
    <w:rsid w:val="00B2282C"/>
    <w:rsid w:val="00B2403A"/>
    <w:rsid w:val="00B240CF"/>
    <w:rsid w:val="00B24E65"/>
    <w:rsid w:val="00B263BB"/>
    <w:rsid w:val="00B269D9"/>
    <w:rsid w:val="00B26C3B"/>
    <w:rsid w:val="00B279AB"/>
    <w:rsid w:val="00B30774"/>
    <w:rsid w:val="00B329FA"/>
    <w:rsid w:val="00B32AE0"/>
    <w:rsid w:val="00B3394B"/>
    <w:rsid w:val="00B36669"/>
    <w:rsid w:val="00B366CE"/>
    <w:rsid w:val="00B37743"/>
    <w:rsid w:val="00B43176"/>
    <w:rsid w:val="00B4399B"/>
    <w:rsid w:val="00B45569"/>
    <w:rsid w:val="00B501F3"/>
    <w:rsid w:val="00B504E5"/>
    <w:rsid w:val="00B5185B"/>
    <w:rsid w:val="00B52CDC"/>
    <w:rsid w:val="00B52DD8"/>
    <w:rsid w:val="00B5345A"/>
    <w:rsid w:val="00B54534"/>
    <w:rsid w:val="00B552C9"/>
    <w:rsid w:val="00B55C71"/>
    <w:rsid w:val="00B62849"/>
    <w:rsid w:val="00B62B7A"/>
    <w:rsid w:val="00B6340E"/>
    <w:rsid w:val="00B65025"/>
    <w:rsid w:val="00B657F8"/>
    <w:rsid w:val="00B71016"/>
    <w:rsid w:val="00B726BC"/>
    <w:rsid w:val="00B731C8"/>
    <w:rsid w:val="00B73A98"/>
    <w:rsid w:val="00B74DC1"/>
    <w:rsid w:val="00B759D8"/>
    <w:rsid w:val="00B75C32"/>
    <w:rsid w:val="00B76623"/>
    <w:rsid w:val="00B76C58"/>
    <w:rsid w:val="00B80B2F"/>
    <w:rsid w:val="00B819C4"/>
    <w:rsid w:val="00B83C94"/>
    <w:rsid w:val="00B84A83"/>
    <w:rsid w:val="00B85533"/>
    <w:rsid w:val="00B862B8"/>
    <w:rsid w:val="00B9103F"/>
    <w:rsid w:val="00B917AD"/>
    <w:rsid w:val="00B9288E"/>
    <w:rsid w:val="00B9296E"/>
    <w:rsid w:val="00B94E2C"/>
    <w:rsid w:val="00B958BC"/>
    <w:rsid w:val="00B959EC"/>
    <w:rsid w:val="00B95D63"/>
    <w:rsid w:val="00B96295"/>
    <w:rsid w:val="00B963BA"/>
    <w:rsid w:val="00BA0119"/>
    <w:rsid w:val="00BA109F"/>
    <w:rsid w:val="00BA13DC"/>
    <w:rsid w:val="00BA265E"/>
    <w:rsid w:val="00BA3355"/>
    <w:rsid w:val="00BB0332"/>
    <w:rsid w:val="00BB0527"/>
    <w:rsid w:val="00BB0D01"/>
    <w:rsid w:val="00BB1539"/>
    <w:rsid w:val="00BB250D"/>
    <w:rsid w:val="00BB67C3"/>
    <w:rsid w:val="00BB6EDE"/>
    <w:rsid w:val="00BC02A0"/>
    <w:rsid w:val="00BC083B"/>
    <w:rsid w:val="00BC1140"/>
    <w:rsid w:val="00BC14E6"/>
    <w:rsid w:val="00BC1C25"/>
    <w:rsid w:val="00BC26F3"/>
    <w:rsid w:val="00BC33AC"/>
    <w:rsid w:val="00BC3DB9"/>
    <w:rsid w:val="00BC4B69"/>
    <w:rsid w:val="00BC5191"/>
    <w:rsid w:val="00BC558B"/>
    <w:rsid w:val="00BC638F"/>
    <w:rsid w:val="00BC653A"/>
    <w:rsid w:val="00BC7076"/>
    <w:rsid w:val="00BC7F0A"/>
    <w:rsid w:val="00BD0DE8"/>
    <w:rsid w:val="00BD20D5"/>
    <w:rsid w:val="00BD2B44"/>
    <w:rsid w:val="00BD2E16"/>
    <w:rsid w:val="00BD3D0F"/>
    <w:rsid w:val="00BD4497"/>
    <w:rsid w:val="00BE1208"/>
    <w:rsid w:val="00BE1595"/>
    <w:rsid w:val="00BE1939"/>
    <w:rsid w:val="00BE261F"/>
    <w:rsid w:val="00BE264F"/>
    <w:rsid w:val="00BE266E"/>
    <w:rsid w:val="00BE2A32"/>
    <w:rsid w:val="00BE4504"/>
    <w:rsid w:val="00BE5D81"/>
    <w:rsid w:val="00BE63E3"/>
    <w:rsid w:val="00BE6494"/>
    <w:rsid w:val="00BF3D83"/>
    <w:rsid w:val="00BF410A"/>
    <w:rsid w:val="00BF636A"/>
    <w:rsid w:val="00BF6418"/>
    <w:rsid w:val="00BF66C4"/>
    <w:rsid w:val="00BF6C52"/>
    <w:rsid w:val="00BF6D43"/>
    <w:rsid w:val="00C02976"/>
    <w:rsid w:val="00C04ECE"/>
    <w:rsid w:val="00C1018E"/>
    <w:rsid w:val="00C109CB"/>
    <w:rsid w:val="00C10E54"/>
    <w:rsid w:val="00C119FF"/>
    <w:rsid w:val="00C14AE5"/>
    <w:rsid w:val="00C14DEE"/>
    <w:rsid w:val="00C159FB"/>
    <w:rsid w:val="00C15B9E"/>
    <w:rsid w:val="00C15D3D"/>
    <w:rsid w:val="00C16674"/>
    <w:rsid w:val="00C16E15"/>
    <w:rsid w:val="00C17249"/>
    <w:rsid w:val="00C1728C"/>
    <w:rsid w:val="00C172F2"/>
    <w:rsid w:val="00C24C7B"/>
    <w:rsid w:val="00C26BF6"/>
    <w:rsid w:val="00C2772B"/>
    <w:rsid w:val="00C27809"/>
    <w:rsid w:val="00C27CAA"/>
    <w:rsid w:val="00C30AB7"/>
    <w:rsid w:val="00C339F0"/>
    <w:rsid w:val="00C3534E"/>
    <w:rsid w:val="00C3685A"/>
    <w:rsid w:val="00C36995"/>
    <w:rsid w:val="00C36B47"/>
    <w:rsid w:val="00C37A05"/>
    <w:rsid w:val="00C407AA"/>
    <w:rsid w:val="00C40E08"/>
    <w:rsid w:val="00C416C3"/>
    <w:rsid w:val="00C41D5E"/>
    <w:rsid w:val="00C41EBE"/>
    <w:rsid w:val="00C42E6D"/>
    <w:rsid w:val="00C43CA2"/>
    <w:rsid w:val="00C443F7"/>
    <w:rsid w:val="00C51FBA"/>
    <w:rsid w:val="00C5294F"/>
    <w:rsid w:val="00C53C61"/>
    <w:rsid w:val="00C53CA5"/>
    <w:rsid w:val="00C54571"/>
    <w:rsid w:val="00C54F86"/>
    <w:rsid w:val="00C550BE"/>
    <w:rsid w:val="00C57361"/>
    <w:rsid w:val="00C57BFD"/>
    <w:rsid w:val="00C61327"/>
    <w:rsid w:val="00C61B55"/>
    <w:rsid w:val="00C61BC1"/>
    <w:rsid w:val="00C623D4"/>
    <w:rsid w:val="00C62FDD"/>
    <w:rsid w:val="00C65123"/>
    <w:rsid w:val="00C65C4C"/>
    <w:rsid w:val="00C660F5"/>
    <w:rsid w:val="00C6658B"/>
    <w:rsid w:val="00C66E45"/>
    <w:rsid w:val="00C6700E"/>
    <w:rsid w:val="00C7045A"/>
    <w:rsid w:val="00C70E41"/>
    <w:rsid w:val="00C71603"/>
    <w:rsid w:val="00C72C18"/>
    <w:rsid w:val="00C72F9E"/>
    <w:rsid w:val="00C7386A"/>
    <w:rsid w:val="00C73CEE"/>
    <w:rsid w:val="00C74F1B"/>
    <w:rsid w:val="00C75F8C"/>
    <w:rsid w:val="00C76289"/>
    <w:rsid w:val="00C778AE"/>
    <w:rsid w:val="00C804C4"/>
    <w:rsid w:val="00C80745"/>
    <w:rsid w:val="00C80865"/>
    <w:rsid w:val="00C809A7"/>
    <w:rsid w:val="00C81D27"/>
    <w:rsid w:val="00C8396C"/>
    <w:rsid w:val="00C83CF4"/>
    <w:rsid w:val="00C85380"/>
    <w:rsid w:val="00C86B9F"/>
    <w:rsid w:val="00C8782C"/>
    <w:rsid w:val="00C9141D"/>
    <w:rsid w:val="00C93366"/>
    <w:rsid w:val="00C938C0"/>
    <w:rsid w:val="00C947A7"/>
    <w:rsid w:val="00C955B4"/>
    <w:rsid w:val="00C956C8"/>
    <w:rsid w:val="00C96252"/>
    <w:rsid w:val="00CA1771"/>
    <w:rsid w:val="00CA25A7"/>
    <w:rsid w:val="00CA30A6"/>
    <w:rsid w:val="00CA50F2"/>
    <w:rsid w:val="00CA59A3"/>
    <w:rsid w:val="00CA6727"/>
    <w:rsid w:val="00CB2FED"/>
    <w:rsid w:val="00CB38AA"/>
    <w:rsid w:val="00CB4A36"/>
    <w:rsid w:val="00CB641E"/>
    <w:rsid w:val="00CB6D27"/>
    <w:rsid w:val="00CB7414"/>
    <w:rsid w:val="00CB7989"/>
    <w:rsid w:val="00CB7A2D"/>
    <w:rsid w:val="00CC1068"/>
    <w:rsid w:val="00CC30C2"/>
    <w:rsid w:val="00CC6548"/>
    <w:rsid w:val="00CC6C79"/>
    <w:rsid w:val="00CC718A"/>
    <w:rsid w:val="00CC78B8"/>
    <w:rsid w:val="00CC7C24"/>
    <w:rsid w:val="00CD0688"/>
    <w:rsid w:val="00CD1284"/>
    <w:rsid w:val="00CD37E4"/>
    <w:rsid w:val="00CD4A10"/>
    <w:rsid w:val="00CD5146"/>
    <w:rsid w:val="00CD55AB"/>
    <w:rsid w:val="00CD5BD7"/>
    <w:rsid w:val="00CD73F9"/>
    <w:rsid w:val="00CD7E33"/>
    <w:rsid w:val="00CD7ECD"/>
    <w:rsid w:val="00CE1445"/>
    <w:rsid w:val="00CE14CF"/>
    <w:rsid w:val="00CE1B93"/>
    <w:rsid w:val="00CE26E1"/>
    <w:rsid w:val="00CE3B7C"/>
    <w:rsid w:val="00CE5471"/>
    <w:rsid w:val="00CE5520"/>
    <w:rsid w:val="00CE6385"/>
    <w:rsid w:val="00CE72BB"/>
    <w:rsid w:val="00CE72E3"/>
    <w:rsid w:val="00CE7A65"/>
    <w:rsid w:val="00CE7FC8"/>
    <w:rsid w:val="00CF14EF"/>
    <w:rsid w:val="00CF1A41"/>
    <w:rsid w:val="00CF1F01"/>
    <w:rsid w:val="00CF285A"/>
    <w:rsid w:val="00CF6246"/>
    <w:rsid w:val="00CF6267"/>
    <w:rsid w:val="00CF63C4"/>
    <w:rsid w:val="00CF7C51"/>
    <w:rsid w:val="00D007C0"/>
    <w:rsid w:val="00D014B1"/>
    <w:rsid w:val="00D01551"/>
    <w:rsid w:val="00D0309D"/>
    <w:rsid w:val="00D04BEA"/>
    <w:rsid w:val="00D04F0F"/>
    <w:rsid w:val="00D052A2"/>
    <w:rsid w:val="00D05700"/>
    <w:rsid w:val="00D05A81"/>
    <w:rsid w:val="00D06433"/>
    <w:rsid w:val="00D10A40"/>
    <w:rsid w:val="00D11444"/>
    <w:rsid w:val="00D1147B"/>
    <w:rsid w:val="00D11925"/>
    <w:rsid w:val="00D11944"/>
    <w:rsid w:val="00D1292D"/>
    <w:rsid w:val="00D13F40"/>
    <w:rsid w:val="00D14172"/>
    <w:rsid w:val="00D1517C"/>
    <w:rsid w:val="00D15FD9"/>
    <w:rsid w:val="00D17A4A"/>
    <w:rsid w:val="00D20211"/>
    <w:rsid w:val="00D2449E"/>
    <w:rsid w:val="00D260A9"/>
    <w:rsid w:val="00D264B5"/>
    <w:rsid w:val="00D26C71"/>
    <w:rsid w:val="00D26E67"/>
    <w:rsid w:val="00D304E4"/>
    <w:rsid w:val="00D30D57"/>
    <w:rsid w:val="00D31B5C"/>
    <w:rsid w:val="00D323E9"/>
    <w:rsid w:val="00D33999"/>
    <w:rsid w:val="00D33A2D"/>
    <w:rsid w:val="00D33CC5"/>
    <w:rsid w:val="00D34E3A"/>
    <w:rsid w:val="00D35408"/>
    <w:rsid w:val="00D35FAD"/>
    <w:rsid w:val="00D40511"/>
    <w:rsid w:val="00D42AD4"/>
    <w:rsid w:val="00D42B9C"/>
    <w:rsid w:val="00D432B8"/>
    <w:rsid w:val="00D45A09"/>
    <w:rsid w:val="00D46101"/>
    <w:rsid w:val="00D46127"/>
    <w:rsid w:val="00D47037"/>
    <w:rsid w:val="00D47136"/>
    <w:rsid w:val="00D5107D"/>
    <w:rsid w:val="00D550C5"/>
    <w:rsid w:val="00D55951"/>
    <w:rsid w:val="00D56E17"/>
    <w:rsid w:val="00D60D23"/>
    <w:rsid w:val="00D61A5E"/>
    <w:rsid w:val="00D62580"/>
    <w:rsid w:val="00D6294B"/>
    <w:rsid w:val="00D635AA"/>
    <w:rsid w:val="00D64819"/>
    <w:rsid w:val="00D653CC"/>
    <w:rsid w:val="00D65DB9"/>
    <w:rsid w:val="00D71601"/>
    <w:rsid w:val="00D71FEF"/>
    <w:rsid w:val="00D7244C"/>
    <w:rsid w:val="00D72558"/>
    <w:rsid w:val="00D736C8"/>
    <w:rsid w:val="00D73E8E"/>
    <w:rsid w:val="00D73F47"/>
    <w:rsid w:val="00D7430D"/>
    <w:rsid w:val="00D74BAF"/>
    <w:rsid w:val="00D74D4D"/>
    <w:rsid w:val="00D74E45"/>
    <w:rsid w:val="00D7624F"/>
    <w:rsid w:val="00D77704"/>
    <w:rsid w:val="00D777EB"/>
    <w:rsid w:val="00D777F7"/>
    <w:rsid w:val="00D8118D"/>
    <w:rsid w:val="00D82A10"/>
    <w:rsid w:val="00D86D39"/>
    <w:rsid w:val="00D87598"/>
    <w:rsid w:val="00D87899"/>
    <w:rsid w:val="00D90117"/>
    <w:rsid w:val="00D90285"/>
    <w:rsid w:val="00D91A8C"/>
    <w:rsid w:val="00D956B2"/>
    <w:rsid w:val="00D960C4"/>
    <w:rsid w:val="00DA14D1"/>
    <w:rsid w:val="00DA22BD"/>
    <w:rsid w:val="00DA36D4"/>
    <w:rsid w:val="00DA68BB"/>
    <w:rsid w:val="00DA75F1"/>
    <w:rsid w:val="00DB0754"/>
    <w:rsid w:val="00DB0860"/>
    <w:rsid w:val="00DB1310"/>
    <w:rsid w:val="00DB50DD"/>
    <w:rsid w:val="00DB6CEA"/>
    <w:rsid w:val="00DC09C8"/>
    <w:rsid w:val="00DC1735"/>
    <w:rsid w:val="00DC1B81"/>
    <w:rsid w:val="00DC1CA8"/>
    <w:rsid w:val="00DC2546"/>
    <w:rsid w:val="00DC33AA"/>
    <w:rsid w:val="00DC4152"/>
    <w:rsid w:val="00DC4292"/>
    <w:rsid w:val="00DC467B"/>
    <w:rsid w:val="00DC4D25"/>
    <w:rsid w:val="00DC530F"/>
    <w:rsid w:val="00DC57D2"/>
    <w:rsid w:val="00DC5EE8"/>
    <w:rsid w:val="00DC7C02"/>
    <w:rsid w:val="00DC7D2E"/>
    <w:rsid w:val="00DD0D95"/>
    <w:rsid w:val="00DD0E8F"/>
    <w:rsid w:val="00DD2BC3"/>
    <w:rsid w:val="00DD60EB"/>
    <w:rsid w:val="00DD77E6"/>
    <w:rsid w:val="00DE1F8A"/>
    <w:rsid w:val="00DE2048"/>
    <w:rsid w:val="00DE3716"/>
    <w:rsid w:val="00DE3871"/>
    <w:rsid w:val="00DE3BA0"/>
    <w:rsid w:val="00DE63EB"/>
    <w:rsid w:val="00DE6EC2"/>
    <w:rsid w:val="00DE7CAF"/>
    <w:rsid w:val="00DF2A45"/>
    <w:rsid w:val="00DF3017"/>
    <w:rsid w:val="00DF3358"/>
    <w:rsid w:val="00DF3478"/>
    <w:rsid w:val="00DF35D9"/>
    <w:rsid w:val="00DF42DD"/>
    <w:rsid w:val="00DF5195"/>
    <w:rsid w:val="00DF63FF"/>
    <w:rsid w:val="00E01816"/>
    <w:rsid w:val="00E02FE9"/>
    <w:rsid w:val="00E031CE"/>
    <w:rsid w:val="00E03299"/>
    <w:rsid w:val="00E0399B"/>
    <w:rsid w:val="00E03A44"/>
    <w:rsid w:val="00E05110"/>
    <w:rsid w:val="00E06172"/>
    <w:rsid w:val="00E06D06"/>
    <w:rsid w:val="00E13509"/>
    <w:rsid w:val="00E13B68"/>
    <w:rsid w:val="00E1586F"/>
    <w:rsid w:val="00E15A2E"/>
    <w:rsid w:val="00E15DD1"/>
    <w:rsid w:val="00E17FDF"/>
    <w:rsid w:val="00E2065B"/>
    <w:rsid w:val="00E21AD3"/>
    <w:rsid w:val="00E22436"/>
    <w:rsid w:val="00E23643"/>
    <w:rsid w:val="00E2734E"/>
    <w:rsid w:val="00E30CDE"/>
    <w:rsid w:val="00E31431"/>
    <w:rsid w:val="00E33115"/>
    <w:rsid w:val="00E338FF"/>
    <w:rsid w:val="00E33E8B"/>
    <w:rsid w:val="00E34488"/>
    <w:rsid w:val="00E37D49"/>
    <w:rsid w:val="00E40580"/>
    <w:rsid w:val="00E408D9"/>
    <w:rsid w:val="00E42591"/>
    <w:rsid w:val="00E42843"/>
    <w:rsid w:val="00E43114"/>
    <w:rsid w:val="00E4330D"/>
    <w:rsid w:val="00E4475D"/>
    <w:rsid w:val="00E4772B"/>
    <w:rsid w:val="00E47FB7"/>
    <w:rsid w:val="00E519E7"/>
    <w:rsid w:val="00E54150"/>
    <w:rsid w:val="00E558B1"/>
    <w:rsid w:val="00E56A40"/>
    <w:rsid w:val="00E5746C"/>
    <w:rsid w:val="00E61B4B"/>
    <w:rsid w:val="00E62528"/>
    <w:rsid w:val="00E62560"/>
    <w:rsid w:val="00E63162"/>
    <w:rsid w:val="00E646E7"/>
    <w:rsid w:val="00E65118"/>
    <w:rsid w:val="00E6559F"/>
    <w:rsid w:val="00E672CE"/>
    <w:rsid w:val="00E67EA7"/>
    <w:rsid w:val="00E67FE8"/>
    <w:rsid w:val="00E71417"/>
    <w:rsid w:val="00E717CD"/>
    <w:rsid w:val="00E719FF"/>
    <w:rsid w:val="00E71BD7"/>
    <w:rsid w:val="00E7203A"/>
    <w:rsid w:val="00E721E6"/>
    <w:rsid w:val="00E72952"/>
    <w:rsid w:val="00E73F1E"/>
    <w:rsid w:val="00E7629C"/>
    <w:rsid w:val="00E77ED8"/>
    <w:rsid w:val="00E806FB"/>
    <w:rsid w:val="00E8172E"/>
    <w:rsid w:val="00E8177C"/>
    <w:rsid w:val="00E8363C"/>
    <w:rsid w:val="00E8388F"/>
    <w:rsid w:val="00E844FE"/>
    <w:rsid w:val="00E84E1C"/>
    <w:rsid w:val="00E9071B"/>
    <w:rsid w:val="00E91256"/>
    <w:rsid w:val="00E9153A"/>
    <w:rsid w:val="00E91662"/>
    <w:rsid w:val="00E9223F"/>
    <w:rsid w:val="00E94489"/>
    <w:rsid w:val="00E95887"/>
    <w:rsid w:val="00E95BF6"/>
    <w:rsid w:val="00E970A8"/>
    <w:rsid w:val="00E970FC"/>
    <w:rsid w:val="00EA0506"/>
    <w:rsid w:val="00EA1970"/>
    <w:rsid w:val="00EA388F"/>
    <w:rsid w:val="00EA3E49"/>
    <w:rsid w:val="00EA3EAB"/>
    <w:rsid w:val="00EA4240"/>
    <w:rsid w:val="00EA6EF3"/>
    <w:rsid w:val="00EB18B5"/>
    <w:rsid w:val="00EC052A"/>
    <w:rsid w:val="00EC10C6"/>
    <w:rsid w:val="00EC193D"/>
    <w:rsid w:val="00EC2852"/>
    <w:rsid w:val="00EC4B05"/>
    <w:rsid w:val="00EC5406"/>
    <w:rsid w:val="00EC67AA"/>
    <w:rsid w:val="00EC6F8C"/>
    <w:rsid w:val="00EC7493"/>
    <w:rsid w:val="00ED1407"/>
    <w:rsid w:val="00ED4363"/>
    <w:rsid w:val="00ED6316"/>
    <w:rsid w:val="00ED6705"/>
    <w:rsid w:val="00ED6A9C"/>
    <w:rsid w:val="00ED77A6"/>
    <w:rsid w:val="00EE0887"/>
    <w:rsid w:val="00EE134D"/>
    <w:rsid w:val="00EE21AE"/>
    <w:rsid w:val="00EE3681"/>
    <w:rsid w:val="00EE41BF"/>
    <w:rsid w:val="00EE552A"/>
    <w:rsid w:val="00EF1039"/>
    <w:rsid w:val="00EF26D1"/>
    <w:rsid w:val="00EF2F60"/>
    <w:rsid w:val="00EF3455"/>
    <w:rsid w:val="00EF3590"/>
    <w:rsid w:val="00EF4613"/>
    <w:rsid w:val="00EF4EA1"/>
    <w:rsid w:val="00EF551A"/>
    <w:rsid w:val="00F02395"/>
    <w:rsid w:val="00F02D35"/>
    <w:rsid w:val="00F03B4E"/>
    <w:rsid w:val="00F04226"/>
    <w:rsid w:val="00F0676A"/>
    <w:rsid w:val="00F07505"/>
    <w:rsid w:val="00F10109"/>
    <w:rsid w:val="00F116A6"/>
    <w:rsid w:val="00F13C8F"/>
    <w:rsid w:val="00F15002"/>
    <w:rsid w:val="00F1589F"/>
    <w:rsid w:val="00F171C2"/>
    <w:rsid w:val="00F20438"/>
    <w:rsid w:val="00F21363"/>
    <w:rsid w:val="00F2138C"/>
    <w:rsid w:val="00F217A0"/>
    <w:rsid w:val="00F22416"/>
    <w:rsid w:val="00F22B3D"/>
    <w:rsid w:val="00F22B6A"/>
    <w:rsid w:val="00F23B15"/>
    <w:rsid w:val="00F23D20"/>
    <w:rsid w:val="00F25D6F"/>
    <w:rsid w:val="00F2600E"/>
    <w:rsid w:val="00F27635"/>
    <w:rsid w:val="00F27AFA"/>
    <w:rsid w:val="00F30EBA"/>
    <w:rsid w:val="00F32214"/>
    <w:rsid w:val="00F3450B"/>
    <w:rsid w:val="00F345A5"/>
    <w:rsid w:val="00F35A4C"/>
    <w:rsid w:val="00F365AC"/>
    <w:rsid w:val="00F367FE"/>
    <w:rsid w:val="00F37076"/>
    <w:rsid w:val="00F40388"/>
    <w:rsid w:val="00F40B0E"/>
    <w:rsid w:val="00F40BA6"/>
    <w:rsid w:val="00F420E4"/>
    <w:rsid w:val="00F42EB9"/>
    <w:rsid w:val="00F43483"/>
    <w:rsid w:val="00F43EEF"/>
    <w:rsid w:val="00F441DE"/>
    <w:rsid w:val="00F444FD"/>
    <w:rsid w:val="00F448B6"/>
    <w:rsid w:val="00F44EEA"/>
    <w:rsid w:val="00F477FB"/>
    <w:rsid w:val="00F50B53"/>
    <w:rsid w:val="00F5220D"/>
    <w:rsid w:val="00F533E0"/>
    <w:rsid w:val="00F53F87"/>
    <w:rsid w:val="00F55727"/>
    <w:rsid w:val="00F5584B"/>
    <w:rsid w:val="00F566A3"/>
    <w:rsid w:val="00F56B3E"/>
    <w:rsid w:val="00F60A61"/>
    <w:rsid w:val="00F60B78"/>
    <w:rsid w:val="00F61C40"/>
    <w:rsid w:val="00F6333A"/>
    <w:rsid w:val="00F63537"/>
    <w:rsid w:val="00F635F4"/>
    <w:rsid w:val="00F639DD"/>
    <w:rsid w:val="00F64110"/>
    <w:rsid w:val="00F643EE"/>
    <w:rsid w:val="00F64863"/>
    <w:rsid w:val="00F64E4F"/>
    <w:rsid w:val="00F656D1"/>
    <w:rsid w:val="00F66341"/>
    <w:rsid w:val="00F672FB"/>
    <w:rsid w:val="00F6756D"/>
    <w:rsid w:val="00F700FC"/>
    <w:rsid w:val="00F74652"/>
    <w:rsid w:val="00F753B2"/>
    <w:rsid w:val="00F7648A"/>
    <w:rsid w:val="00F767F0"/>
    <w:rsid w:val="00F76AF2"/>
    <w:rsid w:val="00F770A3"/>
    <w:rsid w:val="00F77F09"/>
    <w:rsid w:val="00F801DC"/>
    <w:rsid w:val="00F80610"/>
    <w:rsid w:val="00F80611"/>
    <w:rsid w:val="00F818AC"/>
    <w:rsid w:val="00F82023"/>
    <w:rsid w:val="00F82163"/>
    <w:rsid w:val="00F83A82"/>
    <w:rsid w:val="00F8431F"/>
    <w:rsid w:val="00F86410"/>
    <w:rsid w:val="00F867B5"/>
    <w:rsid w:val="00F90C6F"/>
    <w:rsid w:val="00F91055"/>
    <w:rsid w:val="00F92E06"/>
    <w:rsid w:val="00F92EA1"/>
    <w:rsid w:val="00F93582"/>
    <w:rsid w:val="00F9406F"/>
    <w:rsid w:val="00F94EDB"/>
    <w:rsid w:val="00F95BAE"/>
    <w:rsid w:val="00F9647C"/>
    <w:rsid w:val="00F9673E"/>
    <w:rsid w:val="00F97455"/>
    <w:rsid w:val="00F97498"/>
    <w:rsid w:val="00FA20AC"/>
    <w:rsid w:val="00FA4FA0"/>
    <w:rsid w:val="00FA5771"/>
    <w:rsid w:val="00FA5D84"/>
    <w:rsid w:val="00FA6B86"/>
    <w:rsid w:val="00FA7822"/>
    <w:rsid w:val="00FB0168"/>
    <w:rsid w:val="00FB1782"/>
    <w:rsid w:val="00FB217E"/>
    <w:rsid w:val="00FB219C"/>
    <w:rsid w:val="00FB34AB"/>
    <w:rsid w:val="00FB454C"/>
    <w:rsid w:val="00FB4D5A"/>
    <w:rsid w:val="00FB50F0"/>
    <w:rsid w:val="00FB5E45"/>
    <w:rsid w:val="00FB6060"/>
    <w:rsid w:val="00FB6314"/>
    <w:rsid w:val="00FC006B"/>
    <w:rsid w:val="00FC1958"/>
    <w:rsid w:val="00FC2653"/>
    <w:rsid w:val="00FC2C4C"/>
    <w:rsid w:val="00FC4E4E"/>
    <w:rsid w:val="00FC5D21"/>
    <w:rsid w:val="00FC6618"/>
    <w:rsid w:val="00FC68A6"/>
    <w:rsid w:val="00FD17D5"/>
    <w:rsid w:val="00FD2A5A"/>
    <w:rsid w:val="00FD2B9C"/>
    <w:rsid w:val="00FD4AEC"/>
    <w:rsid w:val="00FE0524"/>
    <w:rsid w:val="00FE065C"/>
    <w:rsid w:val="00FE3723"/>
    <w:rsid w:val="00FE3F15"/>
    <w:rsid w:val="00FE486D"/>
    <w:rsid w:val="00FE5A9B"/>
    <w:rsid w:val="00FF062F"/>
    <w:rsid w:val="00FF2A59"/>
    <w:rsid w:val="00FF59BF"/>
    <w:rsid w:val="00FF60CC"/>
    <w:rsid w:val="0ABC43A6"/>
    <w:rsid w:val="4E8B1090"/>
    <w:rsid w:val="76716342"/>
  </w:rsids>
  <m:mathPr>
    <m:mathFont m:val="Cambria Math"/>
    <m:brkBin m:val="before"/>
    <m:brkBinSub m:val="--"/>
    <m:smallFrac m:val="0"/>
    <m:dispDef/>
    <m:lMargin m:val="0"/>
    <m:rMargin m:val="0"/>
    <m:defJc m:val="centerGroup"/>
    <m:wrapIndent m:val="1440"/>
    <m:intLim m:val="subSup"/>
    <m:naryLim m:val="undOvr"/>
  </m:mathPr>
  <w:themeFontLang w:val="en-S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B896D"/>
  <w15:chartTrackingRefBased/>
  <w15:docId w15:val="{E0AD30B2-73B9-BF42-99F3-D3F9E5A85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B47"/>
    <w:pPr>
      <w:spacing w:after="200" w:line="276" w:lineRule="auto"/>
    </w:pPr>
    <w:rPr>
      <w:rFonts w:ascii="Calibri" w:eastAsia="Calibri" w:hAnsi="Calibri" w:cs="Arial"/>
      <w:sz w:val="22"/>
      <w:szCs w:val="22"/>
    </w:rPr>
  </w:style>
  <w:style w:type="paragraph" w:styleId="Heading1">
    <w:name w:val="heading 1"/>
    <w:aliases w:val="CCIS_Heading 1"/>
    <w:basedOn w:val="Normal"/>
    <w:next w:val="Normal"/>
    <w:link w:val="Heading1Char"/>
    <w:uiPriority w:val="9"/>
    <w:qFormat/>
    <w:rsid w:val="00983BEC"/>
    <w:pPr>
      <w:widowControl w:val="0"/>
      <w:numPr>
        <w:numId w:val="1"/>
      </w:numPr>
      <w:autoSpaceDE w:val="0"/>
      <w:autoSpaceDN w:val="0"/>
      <w:adjustRightInd w:val="0"/>
      <w:spacing w:after="0" w:line="240" w:lineRule="auto"/>
      <w:outlineLvl w:val="0"/>
    </w:pPr>
    <w:rPr>
      <w:rFonts w:ascii="PEFNAN+TimesNewRoman" w:eastAsia="Times New Roman" w:hAnsi="PEFNAN+TimesNewRoman"/>
      <w:sz w:val="24"/>
      <w:szCs w:val="24"/>
    </w:rPr>
  </w:style>
  <w:style w:type="paragraph" w:styleId="Heading2">
    <w:name w:val="heading 2"/>
    <w:basedOn w:val="Normal"/>
    <w:next w:val="Normal"/>
    <w:link w:val="Heading2Char"/>
    <w:uiPriority w:val="9"/>
    <w:unhideWhenUsed/>
    <w:qFormat/>
    <w:rsid w:val="00983BE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3BE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83BE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3BE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3BE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3BE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3BE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BE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CIS_Heading 1 Char"/>
    <w:basedOn w:val="DefaultParagraphFont"/>
    <w:link w:val="Heading1"/>
    <w:uiPriority w:val="9"/>
    <w:rsid w:val="00983BEC"/>
    <w:rPr>
      <w:rFonts w:ascii="PEFNAN+TimesNewRoman" w:eastAsia="Times New Roman" w:hAnsi="PEFNAN+TimesNewRoman" w:cs="Arial"/>
      <w:lang w:val="en-US"/>
    </w:rPr>
  </w:style>
  <w:style w:type="character" w:customStyle="1" w:styleId="Heading2Char">
    <w:name w:val="Heading 2 Char"/>
    <w:basedOn w:val="DefaultParagraphFont"/>
    <w:link w:val="Heading2"/>
    <w:uiPriority w:val="9"/>
    <w:rsid w:val="00983BE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983BEC"/>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983BEC"/>
    <w:rPr>
      <w:rFonts w:asciiTheme="majorHAnsi" w:eastAsiaTheme="majorEastAsia" w:hAnsiTheme="majorHAnsi" w:cstheme="majorBidi"/>
      <w:i/>
      <w:iCs/>
      <w:color w:val="2F5496" w:themeColor="accent1" w:themeShade="BF"/>
      <w:sz w:val="22"/>
      <w:szCs w:val="22"/>
      <w:lang w:val="en-US"/>
    </w:rPr>
  </w:style>
  <w:style w:type="character" w:customStyle="1" w:styleId="Heading5Char">
    <w:name w:val="Heading 5 Char"/>
    <w:basedOn w:val="DefaultParagraphFont"/>
    <w:link w:val="Heading5"/>
    <w:uiPriority w:val="9"/>
    <w:semiHidden/>
    <w:rsid w:val="00983BEC"/>
    <w:rPr>
      <w:rFonts w:asciiTheme="majorHAnsi" w:eastAsiaTheme="majorEastAsia" w:hAnsiTheme="majorHAnsi" w:cstheme="majorBidi"/>
      <w:color w:val="2F5496" w:themeColor="accent1" w:themeShade="BF"/>
      <w:sz w:val="22"/>
      <w:szCs w:val="22"/>
      <w:lang w:val="en-US"/>
    </w:rPr>
  </w:style>
  <w:style w:type="character" w:customStyle="1" w:styleId="Heading6Char">
    <w:name w:val="Heading 6 Char"/>
    <w:basedOn w:val="DefaultParagraphFont"/>
    <w:link w:val="Heading6"/>
    <w:uiPriority w:val="9"/>
    <w:semiHidden/>
    <w:rsid w:val="00983BEC"/>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983BEC"/>
    <w:rPr>
      <w:rFonts w:asciiTheme="majorHAnsi" w:eastAsiaTheme="majorEastAsia" w:hAnsiTheme="majorHAnsi" w:cstheme="majorBidi"/>
      <w:i/>
      <w:iCs/>
      <w:color w:val="1F3763" w:themeColor="accent1" w:themeShade="7F"/>
      <w:sz w:val="22"/>
      <w:szCs w:val="22"/>
      <w:lang w:val="en-US"/>
    </w:rPr>
  </w:style>
  <w:style w:type="character" w:customStyle="1" w:styleId="Heading8Char">
    <w:name w:val="Heading 8 Char"/>
    <w:basedOn w:val="DefaultParagraphFont"/>
    <w:link w:val="Heading8"/>
    <w:uiPriority w:val="9"/>
    <w:semiHidden/>
    <w:rsid w:val="00983BE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983BEC"/>
    <w:rPr>
      <w:rFonts w:asciiTheme="majorHAnsi" w:eastAsiaTheme="majorEastAsia" w:hAnsiTheme="majorHAnsi" w:cstheme="majorBidi"/>
      <w:i/>
      <w:iCs/>
      <w:color w:val="272727" w:themeColor="text1" w:themeTint="D8"/>
      <w:sz w:val="21"/>
      <w:szCs w:val="21"/>
      <w:lang w:val="en-US"/>
    </w:rPr>
  </w:style>
  <w:style w:type="paragraph" w:styleId="TOCHeading">
    <w:name w:val="TOC Heading"/>
    <w:basedOn w:val="Heading1"/>
    <w:next w:val="Normal"/>
    <w:uiPriority w:val="39"/>
    <w:unhideWhenUsed/>
    <w:qFormat/>
    <w:rsid w:val="00983BEC"/>
    <w:pPr>
      <w:keepNext/>
      <w:keepLines/>
      <w:widowControl/>
      <w:numPr>
        <w:numId w:val="0"/>
      </w:numPr>
      <w:autoSpaceDE/>
      <w:autoSpaceDN/>
      <w:adjustRightInd/>
      <w:spacing w:before="480" w:line="276" w:lineRule="auto"/>
      <w:outlineLvl w:val="9"/>
    </w:pPr>
    <w:rPr>
      <w:rFonts w:ascii="Cambria" w:hAnsi="Cambria" w:cs="Times New Roman"/>
      <w:b/>
      <w:bCs/>
      <w:color w:val="365F91"/>
      <w:sz w:val="28"/>
      <w:szCs w:val="28"/>
      <w:lang w:eastAsia="ja-JP"/>
    </w:rPr>
  </w:style>
  <w:style w:type="paragraph" w:styleId="TOC1">
    <w:name w:val="toc 1"/>
    <w:basedOn w:val="Normal"/>
    <w:next w:val="Normal"/>
    <w:autoRedefine/>
    <w:uiPriority w:val="39"/>
    <w:unhideWhenUsed/>
    <w:rsid w:val="001D5C6B"/>
    <w:pPr>
      <w:tabs>
        <w:tab w:val="right" w:leader="dot" w:pos="9089"/>
      </w:tabs>
      <w:spacing w:before="120" w:after="0"/>
    </w:pPr>
    <w:rPr>
      <w:rFonts w:asciiTheme="minorHAnsi" w:hAnsiTheme="minorHAnsi" w:cstheme="minorHAnsi"/>
      <w:b/>
      <w:bCs/>
      <w:i/>
      <w:iCs/>
      <w:sz w:val="24"/>
      <w:szCs w:val="28"/>
    </w:rPr>
  </w:style>
  <w:style w:type="character" w:styleId="Hyperlink">
    <w:name w:val="Hyperlink"/>
    <w:basedOn w:val="DefaultParagraphFont"/>
    <w:uiPriority w:val="99"/>
    <w:unhideWhenUsed/>
    <w:rsid w:val="00983BEC"/>
    <w:rPr>
      <w:color w:val="0563C1" w:themeColor="hyperlink"/>
      <w:u w:val="single"/>
    </w:rPr>
  </w:style>
  <w:style w:type="paragraph" w:styleId="TOC2">
    <w:name w:val="toc 2"/>
    <w:basedOn w:val="Normal"/>
    <w:next w:val="Normal"/>
    <w:autoRedefine/>
    <w:uiPriority w:val="39"/>
    <w:unhideWhenUsed/>
    <w:rsid w:val="00983BEC"/>
    <w:pPr>
      <w:spacing w:before="120" w:after="0"/>
      <w:ind w:left="220"/>
    </w:pPr>
    <w:rPr>
      <w:rFonts w:asciiTheme="minorHAnsi" w:hAnsiTheme="minorHAnsi" w:cstheme="minorHAnsi"/>
      <w:b/>
      <w:bCs/>
      <w:szCs w:val="26"/>
    </w:rPr>
  </w:style>
  <w:style w:type="paragraph" w:styleId="Header">
    <w:name w:val="header"/>
    <w:basedOn w:val="Normal"/>
    <w:link w:val="HeaderChar"/>
    <w:uiPriority w:val="99"/>
    <w:unhideWhenUsed/>
    <w:rsid w:val="00983B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BEC"/>
    <w:rPr>
      <w:rFonts w:ascii="Calibri" w:eastAsia="Calibri" w:hAnsi="Calibri" w:cs="Arial"/>
      <w:sz w:val="22"/>
      <w:szCs w:val="22"/>
      <w:lang w:val="en-US"/>
    </w:rPr>
  </w:style>
  <w:style w:type="paragraph" w:styleId="Footer">
    <w:name w:val="footer"/>
    <w:basedOn w:val="Normal"/>
    <w:link w:val="FooterChar"/>
    <w:uiPriority w:val="99"/>
    <w:unhideWhenUsed/>
    <w:rsid w:val="00983B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BEC"/>
    <w:rPr>
      <w:rFonts w:ascii="Calibri" w:eastAsia="Calibri" w:hAnsi="Calibri" w:cs="Arial"/>
      <w:sz w:val="22"/>
      <w:szCs w:val="22"/>
      <w:lang w:val="en-US"/>
    </w:rPr>
  </w:style>
  <w:style w:type="paragraph" w:customStyle="1" w:styleId="CCISTitleAppendix">
    <w:name w:val="CCIS_Title_Appendix"/>
    <w:basedOn w:val="Normal"/>
    <w:qFormat/>
    <w:rsid w:val="00983BEC"/>
    <w:pPr>
      <w:spacing w:after="0" w:line="240" w:lineRule="auto"/>
      <w:jc w:val="center"/>
    </w:pPr>
    <w:rPr>
      <w:rFonts w:ascii="Arial" w:eastAsiaTheme="minorEastAsia" w:hAnsi="Arial" w:cstheme="minorBidi"/>
      <w:b/>
      <w:sz w:val="32"/>
      <w:szCs w:val="24"/>
    </w:rPr>
  </w:style>
  <w:style w:type="paragraph" w:customStyle="1" w:styleId="CCISAffilation">
    <w:name w:val="CCIS_Affilation"/>
    <w:basedOn w:val="CCISTitleAppendix"/>
    <w:qFormat/>
    <w:rsid w:val="00983BEC"/>
    <w:rPr>
      <w:b w:val="0"/>
      <w:sz w:val="24"/>
    </w:rPr>
  </w:style>
  <w:style w:type="paragraph" w:customStyle="1" w:styleId="CCISNormal">
    <w:name w:val="CCIS_Normal"/>
    <w:basedOn w:val="Normal"/>
    <w:qFormat/>
    <w:rsid w:val="00983BEC"/>
    <w:pPr>
      <w:spacing w:after="120"/>
      <w:jc w:val="both"/>
    </w:pPr>
    <w:rPr>
      <w:rFonts w:ascii="Arial" w:eastAsiaTheme="minorEastAsia" w:hAnsi="Arial"/>
      <w:bCs/>
      <w:sz w:val="24"/>
      <w:szCs w:val="24"/>
    </w:rPr>
  </w:style>
  <w:style w:type="paragraph" w:customStyle="1" w:styleId="CCISHeading">
    <w:name w:val="CCIS_Heading"/>
    <w:qFormat/>
    <w:rsid w:val="00983BEC"/>
    <w:pPr>
      <w:spacing w:after="240"/>
    </w:pPr>
    <w:rPr>
      <w:rFonts w:ascii="Arial" w:eastAsia="Times New Roman" w:hAnsi="Arial" w:cs="Times New Roman"/>
      <w:b/>
      <w:bCs/>
      <w:caps/>
      <w:lang w:val="en-GB"/>
    </w:rPr>
  </w:style>
  <w:style w:type="paragraph" w:styleId="TableofFigures">
    <w:name w:val="table of figures"/>
    <w:basedOn w:val="Normal"/>
    <w:next w:val="Normal"/>
    <w:uiPriority w:val="99"/>
    <w:unhideWhenUsed/>
    <w:rsid w:val="00983BEC"/>
    <w:pPr>
      <w:spacing w:after="0"/>
    </w:pPr>
  </w:style>
  <w:style w:type="paragraph" w:styleId="ListParagraph">
    <w:name w:val="List Paragraph"/>
    <w:basedOn w:val="Normal"/>
    <w:uiPriority w:val="34"/>
    <w:qFormat/>
    <w:rsid w:val="00983BEC"/>
    <w:pPr>
      <w:ind w:left="720"/>
      <w:contextualSpacing/>
    </w:pPr>
  </w:style>
  <w:style w:type="paragraph" w:customStyle="1" w:styleId="Default">
    <w:name w:val="Default"/>
    <w:rsid w:val="00983BEC"/>
    <w:pPr>
      <w:widowControl w:val="0"/>
      <w:autoSpaceDE w:val="0"/>
      <w:autoSpaceDN w:val="0"/>
      <w:adjustRightInd w:val="0"/>
    </w:pPr>
    <w:rPr>
      <w:rFonts w:ascii="PEFNAN+TimesNewRoman" w:eastAsia="Times New Roman" w:hAnsi="PEFNAN+TimesNewRoman" w:cs="PEFNAN+TimesNewRoman"/>
      <w:color w:val="000000"/>
    </w:rPr>
  </w:style>
  <w:style w:type="paragraph" w:styleId="NormalWeb">
    <w:name w:val="Normal (Web)"/>
    <w:basedOn w:val="Normal"/>
    <w:uiPriority w:val="99"/>
    <w:unhideWhenUsed/>
    <w:rsid w:val="00983BE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983BEC"/>
    <w:rPr>
      <w:rFonts w:ascii="Calibri" w:eastAsia="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83BEC"/>
    <w:pPr>
      <w:spacing w:line="240" w:lineRule="auto"/>
    </w:pPr>
    <w:rPr>
      <w:i/>
      <w:iCs/>
      <w:color w:val="44546A" w:themeColor="text2"/>
      <w:sz w:val="18"/>
      <w:szCs w:val="18"/>
    </w:rPr>
  </w:style>
  <w:style w:type="character" w:customStyle="1" w:styleId="apple-converted-space">
    <w:name w:val="apple-converted-space"/>
    <w:basedOn w:val="DefaultParagraphFont"/>
    <w:rsid w:val="00983BEC"/>
  </w:style>
  <w:style w:type="character" w:customStyle="1" w:styleId="issue-underline">
    <w:name w:val="issue-underline"/>
    <w:basedOn w:val="DefaultParagraphFont"/>
    <w:rsid w:val="00983BEC"/>
  </w:style>
  <w:style w:type="character" w:styleId="PageNumber">
    <w:name w:val="page number"/>
    <w:basedOn w:val="DefaultParagraphFont"/>
    <w:uiPriority w:val="99"/>
    <w:semiHidden/>
    <w:unhideWhenUsed/>
    <w:rsid w:val="00CA6727"/>
  </w:style>
  <w:style w:type="character" w:styleId="Emphasis">
    <w:name w:val="Emphasis"/>
    <w:basedOn w:val="DefaultParagraphFont"/>
    <w:uiPriority w:val="20"/>
    <w:qFormat/>
    <w:rsid w:val="00080DE2"/>
    <w:rPr>
      <w:i/>
      <w:iCs/>
    </w:rPr>
  </w:style>
  <w:style w:type="character" w:styleId="Strong">
    <w:name w:val="Strong"/>
    <w:basedOn w:val="DefaultParagraphFont"/>
    <w:uiPriority w:val="22"/>
    <w:qFormat/>
    <w:rsid w:val="00C172F2"/>
    <w:rPr>
      <w:b/>
      <w:bCs/>
    </w:rPr>
  </w:style>
  <w:style w:type="paragraph" w:styleId="TOC3">
    <w:name w:val="toc 3"/>
    <w:basedOn w:val="Normal"/>
    <w:next w:val="Normal"/>
    <w:autoRedefine/>
    <w:uiPriority w:val="39"/>
    <w:unhideWhenUsed/>
    <w:rsid w:val="003F0BC1"/>
    <w:pPr>
      <w:spacing w:after="100"/>
      <w:ind w:left="440"/>
    </w:pPr>
  </w:style>
  <w:style w:type="character" w:styleId="CommentReference">
    <w:name w:val="annotation reference"/>
    <w:basedOn w:val="DefaultParagraphFont"/>
    <w:uiPriority w:val="99"/>
    <w:semiHidden/>
    <w:unhideWhenUsed/>
    <w:rsid w:val="0019494D"/>
    <w:rPr>
      <w:sz w:val="16"/>
      <w:szCs w:val="16"/>
    </w:rPr>
  </w:style>
  <w:style w:type="paragraph" w:styleId="CommentText">
    <w:name w:val="annotation text"/>
    <w:basedOn w:val="Normal"/>
    <w:link w:val="CommentTextChar"/>
    <w:uiPriority w:val="99"/>
    <w:unhideWhenUsed/>
    <w:rsid w:val="0019494D"/>
    <w:pPr>
      <w:spacing w:line="240" w:lineRule="auto"/>
    </w:pPr>
    <w:rPr>
      <w:sz w:val="20"/>
      <w:szCs w:val="20"/>
    </w:rPr>
  </w:style>
  <w:style w:type="character" w:customStyle="1" w:styleId="CommentTextChar">
    <w:name w:val="Comment Text Char"/>
    <w:basedOn w:val="DefaultParagraphFont"/>
    <w:link w:val="CommentText"/>
    <w:uiPriority w:val="99"/>
    <w:rsid w:val="0019494D"/>
    <w:rPr>
      <w:rFonts w:ascii="Calibri" w:eastAsia="Calibri" w:hAnsi="Calibri" w:cs="Arial"/>
      <w:sz w:val="20"/>
      <w:szCs w:val="20"/>
      <w:lang w:val="en-US"/>
    </w:rPr>
  </w:style>
  <w:style w:type="character" w:styleId="PlaceholderText">
    <w:name w:val="Placeholder Text"/>
    <w:basedOn w:val="DefaultParagraphFont"/>
    <w:uiPriority w:val="99"/>
    <w:semiHidden/>
    <w:rsid w:val="006B72C3"/>
    <w:rPr>
      <w:color w:val="808080"/>
    </w:rPr>
  </w:style>
  <w:style w:type="paragraph" w:styleId="Revision">
    <w:name w:val="Revision"/>
    <w:hidden/>
    <w:uiPriority w:val="99"/>
    <w:semiHidden/>
    <w:rsid w:val="00EF4613"/>
    <w:rPr>
      <w:rFonts w:ascii="Calibri" w:eastAsia="Calibri" w:hAnsi="Calibri" w:cs="Arial"/>
      <w:sz w:val="22"/>
      <w:szCs w:val="22"/>
    </w:rPr>
  </w:style>
  <w:style w:type="paragraph" w:customStyle="1" w:styleId="p1">
    <w:name w:val="p1"/>
    <w:basedOn w:val="Normal"/>
    <w:rsid w:val="00F23B15"/>
    <w:pPr>
      <w:spacing w:after="0" w:line="240" w:lineRule="auto"/>
    </w:pPr>
    <w:rPr>
      <w:rFonts w:ascii=".AppleSystemUIFont" w:eastAsiaTheme="minorEastAsia" w:hAnsi=".AppleSystemUIFont" w:cs="Times New Roman"/>
      <w:sz w:val="26"/>
      <w:szCs w:val="26"/>
      <w:lang w:val="en-SA"/>
    </w:rPr>
  </w:style>
  <w:style w:type="paragraph" w:customStyle="1" w:styleId="p2">
    <w:name w:val="p2"/>
    <w:basedOn w:val="Normal"/>
    <w:rsid w:val="00F23B15"/>
    <w:pPr>
      <w:spacing w:after="0" w:line="240" w:lineRule="auto"/>
    </w:pPr>
    <w:rPr>
      <w:rFonts w:ascii=".AppleSystemUIFont" w:eastAsiaTheme="minorEastAsia" w:hAnsi=".AppleSystemUIFont" w:cs="Times New Roman"/>
      <w:sz w:val="26"/>
      <w:szCs w:val="26"/>
      <w:lang w:val="en-SA"/>
    </w:rPr>
  </w:style>
  <w:style w:type="character" w:customStyle="1" w:styleId="s1">
    <w:name w:val="s1"/>
    <w:basedOn w:val="DefaultParagraphFont"/>
    <w:rsid w:val="00F23B15"/>
    <w:rPr>
      <w:rFonts w:ascii=".SFUI-Regular" w:hAnsi=".SFUI-Regular" w:hint="default"/>
      <w:b w:val="0"/>
      <w:bCs w:val="0"/>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7189">
      <w:bodyDiv w:val="1"/>
      <w:marLeft w:val="0"/>
      <w:marRight w:val="0"/>
      <w:marTop w:val="0"/>
      <w:marBottom w:val="0"/>
      <w:divBdr>
        <w:top w:val="none" w:sz="0" w:space="0" w:color="auto"/>
        <w:left w:val="none" w:sz="0" w:space="0" w:color="auto"/>
        <w:bottom w:val="none" w:sz="0" w:space="0" w:color="auto"/>
        <w:right w:val="none" w:sz="0" w:space="0" w:color="auto"/>
      </w:divBdr>
    </w:div>
    <w:div w:id="52975099">
      <w:bodyDiv w:val="1"/>
      <w:marLeft w:val="0"/>
      <w:marRight w:val="0"/>
      <w:marTop w:val="0"/>
      <w:marBottom w:val="0"/>
      <w:divBdr>
        <w:top w:val="none" w:sz="0" w:space="0" w:color="auto"/>
        <w:left w:val="none" w:sz="0" w:space="0" w:color="auto"/>
        <w:bottom w:val="none" w:sz="0" w:space="0" w:color="auto"/>
        <w:right w:val="none" w:sz="0" w:space="0" w:color="auto"/>
      </w:divBdr>
      <w:divsChild>
        <w:div w:id="2142306404">
          <w:marLeft w:val="0"/>
          <w:marRight w:val="0"/>
          <w:marTop w:val="0"/>
          <w:marBottom w:val="0"/>
          <w:divBdr>
            <w:top w:val="none" w:sz="0" w:space="0" w:color="auto"/>
            <w:left w:val="none" w:sz="0" w:space="0" w:color="auto"/>
            <w:bottom w:val="none" w:sz="0" w:space="0" w:color="auto"/>
            <w:right w:val="none" w:sz="0" w:space="0" w:color="auto"/>
          </w:divBdr>
          <w:divsChild>
            <w:div w:id="351155717">
              <w:marLeft w:val="0"/>
              <w:marRight w:val="0"/>
              <w:marTop w:val="0"/>
              <w:marBottom w:val="0"/>
              <w:divBdr>
                <w:top w:val="none" w:sz="0" w:space="0" w:color="auto"/>
                <w:left w:val="none" w:sz="0" w:space="0" w:color="auto"/>
                <w:bottom w:val="none" w:sz="0" w:space="0" w:color="auto"/>
                <w:right w:val="none" w:sz="0" w:space="0" w:color="auto"/>
              </w:divBdr>
              <w:divsChild>
                <w:div w:id="70112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35035">
      <w:bodyDiv w:val="1"/>
      <w:marLeft w:val="0"/>
      <w:marRight w:val="0"/>
      <w:marTop w:val="0"/>
      <w:marBottom w:val="0"/>
      <w:divBdr>
        <w:top w:val="none" w:sz="0" w:space="0" w:color="auto"/>
        <w:left w:val="none" w:sz="0" w:space="0" w:color="auto"/>
        <w:bottom w:val="none" w:sz="0" w:space="0" w:color="auto"/>
        <w:right w:val="none" w:sz="0" w:space="0" w:color="auto"/>
      </w:divBdr>
    </w:div>
    <w:div w:id="106656620">
      <w:bodyDiv w:val="1"/>
      <w:marLeft w:val="0"/>
      <w:marRight w:val="0"/>
      <w:marTop w:val="0"/>
      <w:marBottom w:val="0"/>
      <w:divBdr>
        <w:top w:val="none" w:sz="0" w:space="0" w:color="auto"/>
        <w:left w:val="none" w:sz="0" w:space="0" w:color="auto"/>
        <w:bottom w:val="none" w:sz="0" w:space="0" w:color="auto"/>
        <w:right w:val="none" w:sz="0" w:space="0" w:color="auto"/>
      </w:divBdr>
    </w:div>
    <w:div w:id="107238897">
      <w:bodyDiv w:val="1"/>
      <w:marLeft w:val="0"/>
      <w:marRight w:val="0"/>
      <w:marTop w:val="0"/>
      <w:marBottom w:val="0"/>
      <w:divBdr>
        <w:top w:val="none" w:sz="0" w:space="0" w:color="auto"/>
        <w:left w:val="none" w:sz="0" w:space="0" w:color="auto"/>
        <w:bottom w:val="none" w:sz="0" w:space="0" w:color="auto"/>
        <w:right w:val="none" w:sz="0" w:space="0" w:color="auto"/>
      </w:divBdr>
      <w:divsChild>
        <w:div w:id="25451891">
          <w:marLeft w:val="640"/>
          <w:marRight w:val="0"/>
          <w:marTop w:val="0"/>
          <w:marBottom w:val="0"/>
          <w:divBdr>
            <w:top w:val="none" w:sz="0" w:space="0" w:color="auto"/>
            <w:left w:val="none" w:sz="0" w:space="0" w:color="auto"/>
            <w:bottom w:val="none" w:sz="0" w:space="0" w:color="auto"/>
            <w:right w:val="none" w:sz="0" w:space="0" w:color="auto"/>
          </w:divBdr>
        </w:div>
        <w:div w:id="64836939">
          <w:marLeft w:val="640"/>
          <w:marRight w:val="0"/>
          <w:marTop w:val="0"/>
          <w:marBottom w:val="0"/>
          <w:divBdr>
            <w:top w:val="none" w:sz="0" w:space="0" w:color="auto"/>
            <w:left w:val="none" w:sz="0" w:space="0" w:color="auto"/>
            <w:bottom w:val="none" w:sz="0" w:space="0" w:color="auto"/>
            <w:right w:val="none" w:sz="0" w:space="0" w:color="auto"/>
          </w:divBdr>
        </w:div>
        <w:div w:id="88939839">
          <w:marLeft w:val="640"/>
          <w:marRight w:val="0"/>
          <w:marTop w:val="0"/>
          <w:marBottom w:val="0"/>
          <w:divBdr>
            <w:top w:val="none" w:sz="0" w:space="0" w:color="auto"/>
            <w:left w:val="none" w:sz="0" w:space="0" w:color="auto"/>
            <w:bottom w:val="none" w:sz="0" w:space="0" w:color="auto"/>
            <w:right w:val="none" w:sz="0" w:space="0" w:color="auto"/>
          </w:divBdr>
        </w:div>
        <w:div w:id="144930663">
          <w:marLeft w:val="640"/>
          <w:marRight w:val="0"/>
          <w:marTop w:val="0"/>
          <w:marBottom w:val="0"/>
          <w:divBdr>
            <w:top w:val="none" w:sz="0" w:space="0" w:color="auto"/>
            <w:left w:val="none" w:sz="0" w:space="0" w:color="auto"/>
            <w:bottom w:val="none" w:sz="0" w:space="0" w:color="auto"/>
            <w:right w:val="none" w:sz="0" w:space="0" w:color="auto"/>
          </w:divBdr>
        </w:div>
        <w:div w:id="166023154">
          <w:marLeft w:val="640"/>
          <w:marRight w:val="0"/>
          <w:marTop w:val="0"/>
          <w:marBottom w:val="0"/>
          <w:divBdr>
            <w:top w:val="none" w:sz="0" w:space="0" w:color="auto"/>
            <w:left w:val="none" w:sz="0" w:space="0" w:color="auto"/>
            <w:bottom w:val="none" w:sz="0" w:space="0" w:color="auto"/>
            <w:right w:val="none" w:sz="0" w:space="0" w:color="auto"/>
          </w:divBdr>
        </w:div>
        <w:div w:id="193008528">
          <w:marLeft w:val="640"/>
          <w:marRight w:val="0"/>
          <w:marTop w:val="0"/>
          <w:marBottom w:val="0"/>
          <w:divBdr>
            <w:top w:val="none" w:sz="0" w:space="0" w:color="auto"/>
            <w:left w:val="none" w:sz="0" w:space="0" w:color="auto"/>
            <w:bottom w:val="none" w:sz="0" w:space="0" w:color="auto"/>
            <w:right w:val="none" w:sz="0" w:space="0" w:color="auto"/>
          </w:divBdr>
        </w:div>
        <w:div w:id="255869800">
          <w:marLeft w:val="640"/>
          <w:marRight w:val="0"/>
          <w:marTop w:val="0"/>
          <w:marBottom w:val="0"/>
          <w:divBdr>
            <w:top w:val="none" w:sz="0" w:space="0" w:color="auto"/>
            <w:left w:val="none" w:sz="0" w:space="0" w:color="auto"/>
            <w:bottom w:val="none" w:sz="0" w:space="0" w:color="auto"/>
            <w:right w:val="none" w:sz="0" w:space="0" w:color="auto"/>
          </w:divBdr>
        </w:div>
        <w:div w:id="313610009">
          <w:marLeft w:val="640"/>
          <w:marRight w:val="0"/>
          <w:marTop w:val="0"/>
          <w:marBottom w:val="0"/>
          <w:divBdr>
            <w:top w:val="none" w:sz="0" w:space="0" w:color="auto"/>
            <w:left w:val="none" w:sz="0" w:space="0" w:color="auto"/>
            <w:bottom w:val="none" w:sz="0" w:space="0" w:color="auto"/>
            <w:right w:val="none" w:sz="0" w:space="0" w:color="auto"/>
          </w:divBdr>
        </w:div>
        <w:div w:id="366413139">
          <w:marLeft w:val="640"/>
          <w:marRight w:val="0"/>
          <w:marTop w:val="0"/>
          <w:marBottom w:val="0"/>
          <w:divBdr>
            <w:top w:val="none" w:sz="0" w:space="0" w:color="auto"/>
            <w:left w:val="none" w:sz="0" w:space="0" w:color="auto"/>
            <w:bottom w:val="none" w:sz="0" w:space="0" w:color="auto"/>
            <w:right w:val="none" w:sz="0" w:space="0" w:color="auto"/>
          </w:divBdr>
        </w:div>
        <w:div w:id="555165883">
          <w:marLeft w:val="640"/>
          <w:marRight w:val="0"/>
          <w:marTop w:val="0"/>
          <w:marBottom w:val="0"/>
          <w:divBdr>
            <w:top w:val="none" w:sz="0" w:space="0" w:color="auto"/>
            <w:left w:val="none" w:sz="0" w:space="0" w:color="auto"/>
            <w:bottom w:val="none" w:sz="0" w:space="0" w:color="auto"/>
            <w:right w:val="none" w:sz="0" w:space="0" w:color="auto"/>
          </w:divBdr>
        </w:div>
        <w:div w:id="584220304">
          <w:marLeft w:val="640"/>
          <w:marRight w:val="0"/>
          <w:marTop w:val="0"/>
          <w:marBottom w:val="0"/>
          <w:divBdr>
            <w:top w:val="none" w:sz="0" w:space="0" w:color="auto"/>
            <w:left w:val="none" w:sz="0" w:space="0" w:color="auto"/>
            <w:bottom w:val="none" w:sz="0" w:space="0" w:color="auto"/>
            <w:right w:val="none" w:sz="0" w:space="0" w:color="auto"/>
          </w:divBdr>
        </w:div>
        <w:div w:id="609168078">
          <w:marLeft w:val="640"/>
          <w:marRight w:val="0"/>
          <w:marTop w:val="0"/>
          <w:marBottom w:val="0"/>
          <w:divBdr>
            <w:top w:val="none" w:sz="0" w:space="0" w:color="auto"/>
            <w:left w:val="none" w:sz="0" w:space="0" w:color="auto"/>
            <w:bottom w:val="none" w:sz="0" w:space="0" w:color="auto"/>
            <w:right w:val="none" w:sz="0" w:space="0" w:color="auto"/>
          </w:divBdr>
        </w:div>
        <w:div w:id="639188945">
          <w:marLeft w:val="640"/>
          <w:marRight w:val="0"/>
          <w:marTop w:val="0"/>
          <w:marBottom w:val="0"/>
          <w:divBdr>
            <w:top w:val="none" w:sz="0" w:space="0" w:color="auto"/>
            <w:left w:val="none" w:sz="0" w:space="0" w:color="auto"/>
            <w:bottom w:val="none" w:sz="0" w:space="0" w:color="auto"/>
            <w:right w:val="none" w:sz="0" w:space="0" w:color="auto"/>
          </w:divBdr>
        </w:div>
        <w:div w:id="689914930">
          <w:marLeft w:val="640"/>
          <w:marRight w:val="0"/>
          <w:marTop w:val="0"/>
          <w:marBottom w:val="0"/>
          <w:divBdr>
            <w:top w:val="none" w:sz="0" w:space="0" w:color="auto"/>
            <w:left w:val="none" w:sz="0" w:space="0" w:color="auto"/>
            <w:bottom w:val="none" w:sz="0" w:space="0" w:color="auto"/>
            <w:right w:val="none" w:sz="0" w:space="0" w:color="auto"/>
          </w:divBdr>
        </w:div>
        <w:div w:id="820468188">
          <w:marLeft w:val="640"/>
          <w:marRight w:val="0"/>
          <w:marTop w:val="0"/>
          <w:marBottom w:val="0"/>
          <w:divBdr>
            <w:top w:val="none" w:sz="0" w:space="0" w:color="auto"/>
            <w:left w:val="none" w:sz="0" w:space="0" w:color="auto"/>
            <w:bottom w:val="none" w:sz="0" w:space="0" w:color="auto"/>
            <w:right w:val="none" w:sz="0" w:space="0" w:color="auto"/>
          </w:divBdr>
        </w:div>
        <w:div w:id="871191467">
          <w:marLeft w:val="640"/>
          <w:marRight w:val="0"/>
          <w:marTop w:val="0"/>
          <w:marBottom w:val="0"/>
          <w:divBdr>
            <w:top w:val="none" w:sz="0" w:space="0" w:color="auto"/>
            <w:left w:val="none" w:sz="0" w:space="0" w:color="auto"/>
            <w:bottom w:val="none" w:sz="0" w:space="0" w:color="auto"/>
            <w:right w:val="none" w:sz="0" w:space="0" w:color="auto"/>
          </w:divBdr>
        </w:div>
        <w:div w:id="873467621">
          <w:marLeft w:val="640"/>
          <w:marRight w:val="0"/>
          <w:marTop w:val="0"/>
          <w:marBottom w:val="0"/>
          <w:divBdr>
            <w:top w:val="none" w:sz="0" w:space="0" w:color="auto"/>
            <w:left w:val="none" w:sz="0" w:space="0" w:color="auto"/>
            <w:bottom w:val="none" w:sz="0" w:space="0" w:color="auto"/>
            <w:right w:val="none" w:sz="0" w:space="0" w:color="auto"/>
          </w:divBdr>
        </w:div>
        <w:div w:id="895508269">
          <w:marLeft w:val="640"/>
          <w:marRight w:val="0"/>
          <w:marTop w:val="0"/>
          <w:marBottom w:val="0"/>
          <w:divBdr>
            <w:top w:val="none" w:sz="0" w:space="0" w:color="auto"/>
            <w:left w:val="none" w:sz="0" w:space="0" w:color="auto"/>
            <w:bottom w:val="none" w:sz="0" w:space="0" w:color="auto"/>
            <w:right w:val="none" w:sz="0" w:space="0" w:color="auto"/>
          </w:divBdr>
        </w:div>
        <w:div w:id="961158442">
          <w:marLeft w:val="640"/>
          <w:marRight w:val="0"/>
          <w:marTop w:val="0"/>
          <w:marBottom w:val="0"/>
          <w:divBdr>
            <w:top w:val="none" w:sz="0" w:space="0" w:color="auto"/>
            <w:left w:val="none" w:sz="0" w:space="0" w:color="auto"/>
            <w:bottom w:val="none" w:sz="0" w:space="0" w:color="auto"/>
            <w:right w:val="none" w:sz="0" w:space="0" w:color="auto"/>
          </w:divBdr>
        </w:div>
        <w:div w:id="1042947540">
          <w:marLeft w:val="640"/>
          <w:marRight w:val="0"/>
          <w:marTop w:val="0"/>
          <w:marBottom w:val="0"/>
          <w:divBdr>
            <w:top w:val="none" w:sz="0" w:space="0" w:color="auto"/>
            <w:left w:val="none" w:sz="0" w:space="0" w:color="auto"/>
            <w:bottom w:val="none" w:sz="0" w:space="0" w:color="auto"/>
            <w:right w:val="none" w:sz="0" w:space="0" w:color="auto"/>
          </w:divBdr>
        </w:div>
        <w:div w:id="1188638032">
          <w:marLeft w:val="640"/>
          <w:marRight w:val="0"/>
          <w:marTop w:val="0"/>
          <w:marBottom w:val="0"/>
          <w:divBdr>
            <w:top w:val="none" w:sz="0" w:space="0" w:color="auto"/>
            <w:left w:val="none" w:sz="0" w:space="0" w:color="auto"/>
            <w:bottom w:val="none" w:sz="0" w:space="0" w:color="auto"/>
            <w:right w:val="none" w:sz="0" w:space="0" w:color="auto"/>
          </w:divBdr>
        </w:div>
        <w:div w:id="1342246802">
          <w:marLeft w:val="640"/>
          <w:marRight w:val="0"/>
          <w:marTop w:val="0"/>
          <w:marBottom w:val="0"/>
          <w:divBdr>
            <w:top w:val="none" w:sz="0" w:space="0" w:color="auto"/>
            <w:left w:val="none" w:sz="0" w:space="0" w:color="auto"/>
            <w:bottom w:val="none" w:sz="0" w:space="0" w:color="auto"/>
            <w:right w:val="none" w:sz="0" w:space="0" w:color="auto"/>
          </w:divBdr>
        </w:div>
        <w:div w:id="1387683143">
          <w:marLeft w:val="640"/>
          <w:marRight w:val="0"/>
          <w:marTop w:val="0"/>
          <w:marBottom w:val="0"/>
          <w:divBdr>
            <w:top w:val="none" w:sz="0" w:space="0" w:color="auto"/>
            <w:left w:val="none" w:sz="0" w:space="0" w:color="auto"/>
            <w:bottom w:val="none" w:sz="0" w:space="0" w:color="auto"/>
            <w:right w:val="none" w:sz="0" w:space="0" w:color="auto"/>
          </w:divBdr>
        </w:div>
        <w:div w:id="1404447675">
          <w:marLeft w:val="640"/>
          <w:marRight w:val="0"/>
          <w:marTop w:val="0"/>
          <w:marBottom w:val="0"/>
          <w:divBdr>
            <w:top w:val="none" w:sz="0" w:space="0" w:color="auto"/>
            <w:left w:val="none" w:sz="0" w:space="0" w:color="auto"/>
            <w:bottom w:val="none" w:sz="0" w:space="0" w:color="auto"/>
            <w:right w:val="none" w:sz="0" w:space="0" w:color="auto"/>
          </w:divBdr>
        </w:div>
        <w:div w:id="1416052082">
          <w:marLeft w:val="640"/>
          <w:marRight w:val="0"/>
          <w:marTop w:val="0"/>
          <w:marBottom w:val="0"/>
          <w:divBdr>
            <w:top w:val="none" w:sz="0" w:space="0" w:color="auto"/>
            <w:left w:val="none" w:sz="0" w:space="0" w:color="auto"/>
            <w:bottom w:val="none" w:sz="0" w:space="0" w:color="auto"/>
            <w:right w:val="none" w:sz="0" w:space="0" w:color="auto"/>
          </w:divBdr>
        </w:div>
        <w:div w:id="1417940483">
          <w:marLeft w:val="640"/>
          <w:marRight w:val="0"/>
          <w:marTop w:val="0"/>
          <w:marBottom w:val="0"/>
          <w:divBdr>
            <w:top w:val="none" w:sz="0" w:space="0" w:color="auto"/>
            <w:left w:val="none" w:sz="0" w:space="0" w:color="auto"/>
            <w:bottom w:val="none" w:sz="0" w:space="0" w:color="auto"/>
            <w:right w:val="none" w:sz="0" w:space="0" w:color="auto"/>
          </w:divBdr>
        </w:div>
        <w:div w:id="1439595708">
          <w:marLeft w:val="640"/>
          <w:marRight w:val="0"/>
          <w:marTop w:val="0"/>
          <w:marBottom w:val="0"/>
          <w:divBdr>
            <w:top w:val="none" w:sz="0" w:space="0" w:color="auto"/>
            <w:left w:val="none" w:sz="0" w:space="0" w:color="auto"/>
            <w:bottom w:val="none" w:sz="0" w:space="0" w:color="auto"/>
            <w:right w:val="none" w:sz="0" w:space="0" w:color="auto"/>
          </w:divBdr>
        </w:div>
        <w:div w:id="1479608425">
          <w:marLeft w:val="640"/>
          <w:marRight w:val="0"/>
          <w:marTop w:val="0"/>
          <w:marBottom w:val="0"/>
          <w:divBdr>
            <w:top w:val="none" w:sz="0" w:space="0" w:color="auto"/>
            <w:left w:val="none" w:sz="0" w:space="0" w:color="auto"/>
            <w:bottom w:val="none" w:sz="0" w:space="0" w:color="auto"/>
            <w:right w:val="none" w:sz="0" w:space="0" w:color="auto"/>
          </w:divBdr>
        </w:div>
        <w:div w:id="1481461428">
          <w:marLeft w:val="640"/>
          <w:marRight w:val="0"/>
          <w:marTop w:val="0"/>
          <w:marBottom w:val="0"/>
          <w:divBdr>
            <w:top w:val="none" w:sz="0" w:space="0" w:color="auto"/>
            <w:left w:val="none" w:sz="0" w:space="0" w:color="auto"/>
            <w:bottom w:val="none" w:sz="0" w:space="0" w:color="auto"/>
            <w:right w:val="none" w:sz="0" w:space="0" w:color="auto"/>
          </w:divBdr>
        </w:div>
        <w:div w:id="1502502613">
          <w:marLeft w:val="640"/>
          <w:marRight w:val="0"/>
          <w:marTop w:val="0"/>
          <w:marBottom w:val="0"/>
          <w:divBdr>
            <w:top w:val="none" w:sz="0" w:space="0" w:color="auto"/>
            <w:left w:val="none" w:sz="0" w:space="0" w:color="auto"/>
            <w:bottom w:val="none" w:sz="0" w:space="0" w:color="auto"/>
            <w:right w:val="none" w:sz="0" w:space="0" w:color="auto"/>
          </w:divBdr>
        </w:div>
        <w:div w:id="1510489292">
          <w:marLeft w:val="640"/>
          <w:marRight w:val="0"/>
          <w:marTop w:val="0"/>
          <w:marBottom w:val="0"/>
          <w:divBdr>
            <w:top w:val="none" w:sz="0" w:space="0" w:color="auto"/>
            <w:left w:val="none" w:sz="0" w:space="0" w:color="auto"/>
            <w:bottom w:val="none" w:sz="0" w:space="0" w:color="auto"/>
            <w:right w:val="none" w:sz="0" w:space="0" w:color="auto"/>
          </w:divBdr>
        </w:div>
        <w:div w:id="1544709902">
          <w:marLeft w:val="640"/>
          <w:marRight w:val="0"/>
          <w:marTop w:val="0"/>
          <w:marBottom w:val="0"/>
          <w:divBdr>
            <w:top w:val="none" w:sz="0" w:space="0" w:color="auto"/>
            <w:left w:val="none" w:sz="0" w:space="0" w:color="auto"/>
            <w:bottom w:val="none" w:sz="0" w:space="0" w:color="auto"/>
            <w:right w:val="none" w:sz="0" w:space="0" w:color="auto"/>
          </w:divBdr>
        </w:div>
        <w:div w:id="1563252775">
          <w:marLeft w:val="640"/>
          <w:marRight w:val="0"/>
          <w:marTop w:val="0"/>
          <w:marBottom w:val="0"/>
          <w:divBdr>
            <w:top w:val="none" w:sz="0" w:space="0" w:color="auto"/>
            <w:left w:val="none" w:sz="0" w:space="0" w:color="auto"/>
            <w:bottom w:val="none" w:sz="0" w:space="0" w:color="auto"/>
            <w:right w:val="none" w:sz="0" w:space="0" w:color="auto"/>
          </w:divBdr>
        </w:div>
        <w:div w:id="1659268333">
          <w:marLeft w:val="640"/>
          <w:marRight w:val="0"/>
          <w:marTop w:val="0"/>
          <w:marBottom w:val="0"/>
          <w:divBdr>
            <w:top w:val="none" w:sz="0" w:space="0" w:color="auto"/>
            <w:left w:val="none" w:sz="0" w:space="0" w:color="auto"/>
            <w:bottom w:val="none" w:sz="0" w:space="0" w:color="auto"/>
            <w:right w:val="none" w:sz="0" w:space="0" w:color="auto"/>
          </w:divBdr>
        </w:div>
        <w:div w:id="1675648743">
          <w:marLeft w:val="640"/>
          <w:marRight w:val="0"/>
          <w:marTop w:val="0"/>
          <w:marBottom w:val="0"/>
          <w:divBdr>
            <w:top w:val="none" w:sz="0" w:space="0" w:color="auto"/>
            <w:left w:val="none" w:sz="0" w:space="0" w:color="auto"/>
            <w:bottom w:val="none" w:sz="0" w:space="0" w:color="auto"/>
            <w:right w:val="none" w:sz="0" w:space="0" w:color="auto"/>
          </w:divBdr>
        </w:div>
        <w:div w:id="1739745465">
          <w:marLeft w:val="640"/>
          <w:marRight w:val="0"/>
          <w:marTop w:val="0"/>
          <w:marBottom w:val="0"/>
          <w:divBdr>
            <w:top w:val="none" w:sz="0" w:space="0" w:color="auto"/>
            <w:left w:val="none" w:sz="0" w:space="0" w:color="auto"/>
            <w:bottom w:val="none" w:sz="0" w:space="0" w:color="auto"/>
            <w:right w:val="none" w:sz="0" w:space="0" w:color="auto"/>
          </w:divBdr>
        </w:div>
        <w:div w:id="1786272373">
          <w:marLeft w:val="640"/>
          <w:marRight w:val="0"/>
          <w:marTop w:val="0"/>
          <w:marBottom w:val="0"/>
          <w:divBdr>
            <w:top w:val="none" w:sz="0" w:space="0" w:color="auto"/>
            <w:left w:val="none" w:sz="0" w:space="0" w:color="auto"/>
            <w:bottom w:val="none" w:sz="0" w:space="0" w:color="auto"/>
            <w:right w:val="none" w:sz="0" w:space="0" w:color="auto"/>
          </w:divBdr>
        </w:div>
        <w:div w:id="1803183502">
          <w:marLeft w:val="640"/>
          <w:marRight w:val="0"/>
          <w:marTop w:val="0"/>
          <w:marBottom w:val="0"/>
          <w:divBdr>
            <w:top w:val="none" w:sz="0" w:space="0" w:color="auto"/>
            <w:left w:val="none" w:sz="0" w:space="0" w:color="auto"/>
            <w:bottom w:val="none" w:sz="0" w:space="0" w:color="auto"/>
            <w:right w:val="none" w:sz="0" w:space="0" w:color="auto"/>
          </w:divBdr>
        </w:div>
        <w:div w:id="1826973282">
          <w:marLeft w:val="640"/>
          <w:marRight w:val="0"/>
          <w:marTop w:val="0"/>
          <w:marBottom w:val="0"/>
          <w:divBdr>
            <w:top w:val="none" w:sz="0" w:space="0" w:color="auto"/>
            <w:left w:val="none" w:sz="0" w:space="0" w:color="auto"/>
            <w:bottom w:val="none" w:sz="0" w:space="0" w:color="auto"/>
            <w:right w:val="none" w:sz="0" w:space="0" w:color="auto"/>
          </w:divBdr>
        </w:div>
        <w:div w:id="1877738705">
          <w:marLeft w:val="640"/>
          <w:marRight w:val="0"/>
          <w:marTop w:val="0"/>
          <w:marBottom w:val="0"/>
          <w:divBdr>
            <w:top w:val="none" w:sz="0" w:space="0" w:color="auto"/>
            <w:left w:val="none" w:sz="0" w:space="0" w:color="auto"/>
            <w:bottom w:val="none" w:sz="0" w:space="0" w:color="auto"/>
            <w:right w:val="none" w:sz="0" w:space="0" w:color="auto"/>
          </w:divBdr>
        </w:div>
        <w:div w:id="1920367168">
          <w:marLeft w:val="640"/>
          <w:marRight w:val="0"/>
          <w:marTop w:val="0"/>
          <w:marBottom w:val="0"/>
          <w:divBdr>
            <w:top w:val="none" w:sz="0" w:space="0" w:color="auto"/>
            <w:left w:val="none" w:sz="0" w:space="0" w:color="auto"/>
            <w:bottom w:val="none" w:sz="0" w:space="0" w:color="auto"/>
            <w:right w:val="none" w:sz="0" w:space="0" w:color="auto"/>
          </w:divBdr>
        </w:div>
        <w:div w:id="1931425988">
          <w:marLeft w:val="640"/>
          <w:marRight w:val="0"/>
          <w:marTop w:val="0"/>
          <w:marBottom w:val="0"/>
          <w:divBdr>
            <w:top w:val="none" w:sz="0" w:space="0" w:color="auto"/>
            <w:left w:val="none" w:sz="0" w:space="0" w:color="auto"/>
            <w:bottom w:val="none" w:sz="0" w:space="0" w:color="auto"/>
            <w:right w:val="none" w:sz="0" w:space="0" w:color="auto"/>
          </w:divBdr>
        </w:div>
        <w:div w:id="1959332239">
          <w:marLeft w:val="640"/>
          <w:marRight w:val="0"/>
          <w:marTop w:val="0"/>
          <w:marBottom w:val="0"/>
          <w:divBdr>
            <w:top w:val="none" w:sz="0" w:space="0" w:color="auto"/>
            <w:left w:val="none" w:sz="0" w:space="0" w:color="auto"/>
            <w:bottom w:val="none" w:sz="0" w:space="0" w:color="auto"/>
            <w:right w:val="none" w:sz="0" w:space="0" w:color="auto"/>
          </w:divBdr>
        </w:div>
        <w:div w:id="2010328233">
          <w:marLeft w:val="640"/>
          <w:marRight w:val="0"/>
          <w:marTop w:val="0"/>
          <w:marBottom w:val="0"/>
          <w:divBdr>
            <w:top w:val="none" w:sz="0" w:space="0" w:color="auto"/>
            <w:left w:val="none" w:sz="0" w:space="0" w:color="auto"/>
            <w:bottom w:val="none" w:sz="0" w:space="0" w:color="auto"/>
            <w:right w:val="none" w:sz="0" w:space="0" w:color="auto"/>
          </w:divBdr>
        </w:div>
        <w:div w:id="2018800607">
          <w:marLeft w:val="640"/>
          <w:marRight w:val="0"/>
          <w:marTop w:val="0"/>
          <w:marBottom w:val="0"/>
          <w:divBdr>
            <w:top w:val="none" w:sz="0" w:space="0" w:color="auto"/>
            <w:left w:val="none" w:sz="0" w:space="0" w:color="auto"/>
            <w:bottom w:val="none" w:sz="0" w:space="0" w:color="auto"/>
            <w:right w:val="none" w:sz="0" w:space="0" w:color="auto"/>
          </w:divBdr>
        </w:div>
        <w:div w:id="2046563796">
          <w:marLeft w:val="640"/>
          <w:marRight w:val="0"/>
          <w:marTop w:val="0"/>
          <w:marBottom w:val="0"/>
          <w:divBdr>
            <w:top w:val="none" w:sz="0" w:space="0" w:color="auto"/>
            <w:left w:val="none" w:sz="0" w:space="0" w:color="auto"/>
            <w:bottom w:val="none" w:sz="0" w:space="0" w:color="auto"/>
            <w:right w:val="none" w:sz="0" w:space="0" w:color="auto"/>
          </w:divBdr>
        </w:div>
        <w:div w:id="2055155337">
          <w:marLeft w:val="640"/>
          <w:marRight w:val="0"/>
          <w:marTop w:val="0"/>
          <w:marBottom w:val="0"/>
          <w:divBdr>
            <w:top w:val="none" w:sz="0" w:space="0" w:color="auto"/>
            <w:left w:val="none" w:sz="0" w:space="0" w:color="auto"/>
            <w:bottom w:val="none" w:sz="0" w:space="0" w:color="auto"/>
            <w:right w:val="none" w:sz="0" w:space="0" w:color="auto"/>
          </w:divBdr>
        </w:div>
        <w:div w:id="2109426104">
          <w:marLeft w:val="640"/>
          <w:marRight w:val="0"/>
          <w:marTop w:val="0"/>
          <w:marBottom w:val="0"/>
          <w:divBdr>
            <w:top w:val="none" w:sz="0" w:space="0" w:color="auto"/>
            <w:left w:val="none" w:sz="0" w:space="0" w:color="auto"/>
            <w:bottom w:val="none" w:sz="0" w:space="0" w:color="auto"/>
            <w:right w:val="none" w:sz="0" w:space="0" w:color="auto"/>
          </w:divBdr>
        </w:div>
        <w:div w:id="2115251148">
          <w:marLeft w:val="640"/>
          <w:marRight w:val="0"/>
          <w:marTop w:val="0"/>
          <w:marBottom w:val="0"/>
          <w:divBdr>
            <w:top w:val="none" w:sz="0" w:space="0" w:color="auto"/>
            <w:left w:val="none" w:sz="0" w:space="0" w:color="auto"/>
            <w:bottom w:val="none" w:sz="0" w:space="0" w:color="auto"/>
            <w:right w:val="none" w:sz="0" w:space="0" w:color="auto"/>
          </w:divBdr>
        </w:div>
      </w:divsChild>
    </w:div>
    <w:div w:id="117258234">
      <w:bodyDiv w:val="1"/>
      <w:marLeft w:val="0"/>
      <w:marRight w:val="0"/>
      <w:marTop w:val="0"/>
      <w:marBottom w:val="0"/>
      <w:divBdr>
        <w:top w:val="none" w:sz="0" w:space="0" w:color="auto"/>
        <w:left w:val="none" w:sz="0" w:space="0" w:color="auto"/>
        <w:bottom w:val="none" w:sz="0" w:space="0" w:color="auto"/>
        <w:right w:val="none" w:sz="0" w:space="0" w:color="auto"/>
      </w:divBdr>
    </w:div>
    <w:div w:id="202324845">
      <w:bodyDiv w:val="1"/>
      <w:marLeft w:val="0"/>
      <w:marRight w:val="0"/>
      <w:marTop w:val="0"/>
      <w:marBottom w:val="0"/>
      <w:divBdr>
        <w:top w:val="none" w:sz="0" w:space="0" w:color="auto"/>
        <w:left w:val="none" w:sz="0" w:space="0" w:color="auto"/>
        <w:bottom w:val="none" w:sz="0" w:space="0" w:color="auto"/>
        <w:right w:val="none" w:sz="0" w:space="0" w:color="auto"/>
      </w:divBdr>
      <w:divsChild>
        <w:div w:id="33164270">
          <w:marLeft w:val="640"/>
          <w:marRight w:val="0"/>
          <w:marTop w:val="0"/>
          <w:marBottom w:val="0"/>
          <w:divBdr>
            <w:top w:val="none" w:sz="0" w:space="0" w:color="auto"/>
            <w:left w:val="none" w:sz="0" w:space="0" w:color="auto"/>
            <w:bottom w:val="none" w:sz="0" w:space="0" w:color="auto"/>
            <w:right w:val="none" w:sz="0" w:space="0" w:color="auto"/>
          </w:divBdr>
        </w:div>
        <w:div w:id="39324414">
          <w:marLeft w:val="640"/>
          <w:marRight w:val="0"/>
          <w:marTop w:val="0"/>
          <w:marBottom w:val="0"/>
          <w:divBdr>
            <w:top w:val="none" w:sz="0" w:space="0" w:color="auto"/>
            <w:left w:val="none" w:sz="0" w:space="0" w:color="auto"/>
            <w:bottom w:val="none" w:sz="0" w:space="0" w:color="auto"/>
            <w:right w:val="none" w:sz="0" w:space="0" w:color="auto"/>
          </w:divBdr>
        </w:div>
        <w:div w:id="76749631">
          <w:marLeft w:val="640"/>
          <w:marRight w:val="0"/>
          <w:marTop w:val="0"/>
          <w:marBottom w:val="0"/>
          <w:divBdr>
            <w:top w:val="none" w:sz="0" w:space="0" w:color="auto"/>
            <w:left w:val="none" w:sz="0" w:space="0" w:color="auto"/>
            <w:bottom w:val="none" w:sz="0" w:space="0" w:color="auto"/>
            <w:right w:val="none" w:sz="0" w:space="0" w:color="auto"/>
          </w:divBdr>
        </w:div>
        <w:div w:id="114957431">
          <w:marLeft w:val="640"/>
          <w:marRight w:val="0"/>
          <w:marTop w:val="0"/>
          <w:marBottom w:val="0"/>
          <w:divBdr>
            <w:top w:val="none" w:sz="0" w:space="0" w:color="auto"/>
            <w:left w:val="none" w:sz="0" w:space="0" w:color="auto"/>
            <w:bottom w:val="none" w:sz="0" w:space="0" w:color="auto"/>
            <w:right w:val="none" w:sz="0" w:space="0" w:color="auto"/>
          </w:divBdr>
        </w:div>
        <w:div w:id="280839730">
          <w:marLeft w:val="640"/>
          <w:marRight w:val="0"/>
          <w:marTop w:val="0"/>
          <w:marBottom w:val="0"/>
          <w:divBdr>
            <w:top w:val="none" w:sz="0" w:space="0" w:color="auto"/>
            <w:left w:val="none" w:sz="0" w:space="0" w:color="auto"/>
            <w:bottom w:val="none" w:sz="0" w:space="0" w:color="auto"/>
            <w:right w:val="none" w:sz="0" w:space="0" w:color="auto"/>
          </w:divBdr>
        </w:div>
        <w:div w:id="346368042">
          <w:marLeft w:val="640"/>
          <w:marRight w:val="0"/>
          <w:marTop w:val="0"/>
          <w:marBottom w:val="0"/>
          <w:divBdr>
            <w:top w:val="none" w:sz="0" w:space="0" w:color="auto"/>
            <w:left w:val="none" w:sz="0" w:space="0" w:color="auto"/>
            <w:bottom w:val="none" w:sz="0" w:space="0" w:color="auto"/>
            <w:right w:val="none" w:sz="0" w:space="0" w:color="auto"/>
          </w:divBdr>
        </w:div>
        <w:div w:id="369913266">
          <w:marLeft w:val="640"/>
          <w:marRight w:val="0"/>
          <w:marTop w:val="0"/>
          <w:marBottom w:val="0"/>
          <w:divBdr>
            <w:top w:val="none" w:sz="0" w:space="0" w:color="auto"/>
            <w:left w:val="none" w:sz="0" w:space="0" w:color="auto"/>
            <w:bottom w:val="none" w:sz="0" w:space="0" w:color="auto"/>
            <w:right w:val="none" w:sz="0" w:space="0" w:color="auto"/>
          </w:divBdr>
        </w:div>
        <w:div w:id="381485289">
          <w:marLeft w:val="640"/>
          <w:marRight w:val="0"/>
          <w:marTop w:val="0"/>
          <w:marBottom w:val="0"/>
          <w:divBdr>
            <w:top w:val="none" w:sz="0" w:space="0" w:color="auto"/>
            <w:left w:val="none" w:sz="0" w:space="0" w:color="auto"/>
            <w:bottom w:val="none" w:sz="0" w:space="0" w:color="auto"/>
            <w:right w:val="none" w:sz="0" w:space="0" w:color="auto"/>
          </w:divBdr>
        </w:div>
        <w:div w:id="418453772">
          <w:marLeft w:val="640"/>
          <w:marRight w:val="0"/>
          <w:marTop w:val="0"/>
          <w:marBottom w:val="0"/>
          <w:divBdr>
            <w:top w:val="none" w:sz="0" w:space="0" w:color="auto"/>
            <w:left w:val="none" w:sz="0" w:space="0" w:color="auto"/>
            <w:bottom w:val="none" w:sz="0" w:space="0" w:color="auto"/>
            <w:right w:val="none" w:sz="0" w:space="0" w:color="auto"/>
          </w:divBdr>
        </w:div>
        <w:div w:id="493300782">
          <w:marLeft w:val="640"/>
          <w:marRight w:val="0"/>
          <w:marTop w:val="0"/>
          <w:marBottom w:val="0"/>
          <w:divBdr>
            <w:top w:val="none" w:sz="0" w:space="0" w:color="auto"/>
            <w:left w:val="none" w:sz="0" w:space="0" w:color="auto"/>
            <w:bottom w:val="none" w:sz="0" w:space="0" w:color="auto"/>
            <w:right w:val="none" w:sz="0" w:space="0" w:color="auto"/>
          </w:divBdr>
        </w:div>
        <w:div w:id="495458063">
          <w:marLeft w:val="640"/>
          <w:marRight w:val="0"/>
          <w:marTop w:val="0"/>
          <w:marBottom w:val="0"/>
          <w:divBdr>
            <w:top w:val="none" w:sz="0" w:space="0" w:color="auto"/>
            <w:left w:val="none" w:sz="0" w:space="0" w:color="auto"/>
            <w:bottom w:val="none" w:sz="0" w:space="0" w:color="auto"/>
            <w:right w:val="none" w:sz="0" w:space="0" w:color="auto"/>
          </w:divBdr>
        </w:div>
        <w:div w:id="564145292">
          <w:marLeft w:val="640"/>
          <w:marRight w:val="0"/>
          <w:marTop w:val="0"/>
          <w:marBottom w:val="0"/>
          <w:divBdr>
            <w:top w:val="none" w:sz="0" w:space="0" w:color="auto"/>
            <w:left w:val="none" w:sz="0" w:space="0" w:color="auto"/>
            <w:bottom w:val="none" w:sz="0" w:space="0" w:color="auto"/>
            <w:right w:val="none" w:sz="0" w:space="0" w:color="auto"/>
          </w:divBdr>
        </w:div>
        <w:div w:id="568462147">
          <w:marLeft w:val="640"/>
          <w:marRight w:val="0"/>
          <w:marTop w:val="0"/>
          <w:marBottom w:val="0"/>
          <w:divBdr>
            <w:top w:val="none" w:sz="0" w:space="0" w:color="auto"/>
            <w:left w:val="none" w:sz="0" w:space="0" w:color="auto"/>
            <w:bottom w:val="none" w:sz="0" w:space="0" w:color="auto"/>
            <w:right w:val="none" w:sz="0" w:space="0" w:color="auto"/>
          </w:divBdr>
        </w:div>
        <w:div w:id="685134036">
          <w:marLeft w:val="640"/>
          <w:marRight w:val="0"/>
          <w:marTop w:val="0"/>
          <w:marBottom w:val="0"/>
          <w:divBdr>
            <w:top w:val="none" w:sz="0" w:space="0" w:color="auto"/>
            <w:left w:val="none" w:sz="0" w:space="0" w:color="auto"/>
            <w:bottom w:val="none" w:sz="0" w:space="0" w:color="auto"/>
            <w:right w:val="none" w:sz="0" w:space="0" w:color="auto"/>
          </w:divBdr>
        </w:div>
        <w:div w:id="693114075">
          <w:marLeft w:val="640"/>
          <w:marRight w:val="0"/>
          <w:marTop w:val="0"/>
          <w:marBottom w:val="0"/>
          <w:divBdr>
            <w:top w:val="none" w:sz="0" w:space="0" w:color="auto"/>
            <w:left w:val="none" w:sz="0" w:space="0" w:color="auto"/>
            <w:bottom w:val="none" w:sz="0" w:space="0" w:color="auto"/>
            <w:right w:val="none" w:sz="0" w:space="0" w:color="auto"/>
          </w:divBdr>
        </w:div>
        <w:div w:id="714545591">
          <w:marLeft w:val="640"/>
          <w:marRight w:val="0"/>
          <w:marTop w:val="0"/>
          <w:marBottom w:val="0"/>
          <w:divBdr>
            <w:top w:val="none" w:sz="0" w:space="0" w:color="auto"/>
            <w:left w:val="none" w:sz="0" w:space="0" w:color="auto"/>
            <w:bottom w:val="none" w:sz="0" w:space="0" w:color="auto"/>
            <w:right w:val="none" w:sz="0" w:space="0" w:color="auto"/>
          </w:divBdr>
        </w:div>
        <w:div w:id="720860076">
          <w:marLeft w:val="640"/>
          <w:marRight w:val="0"/>
          <w:marTop w:val="0"/>
          <w:marBottom w:val="0"/>
          <w:divBdr>
            <w:top w:val="none" w:sz="0" w:space="0" w:color="auto"/>
            <w:left w:val="none" w:sz="0" w:space="0" w:color="auto"/>
            <w:bottom w:val="none" w:sz="0" w:space="0" w:color="auto"/>
            <w:right w:val="none" w:sz="0" w:space="0" w:color="auto"/>
          </w:divBdr>
        </w:div>
        <w:div w:id="818692894">
          <w:marLeft w:val="640"/>
          <w:marRight w:val="0"/>
          <w:marTop w:val="0"/>
          <w:marBottom w:val="0"/>
          <w:divBdr>
            <w:top w:val="none" w:sz="0" w:space="0" w:color="auto"/>
            <w:left w:val="none" w:sz="0" w:space="0" w:color="auto"/>
            <w:bottom w:val="none" w:sz="0" w:space="0" w:color="auto"/>
            <w:right w:val="none" w:sz="0" w:space="0" w:color="auto"/>
          </w:divBdr>
        </w:div>
        <w:div w:id="835267263">
          <w:marLeft w:val="640"/>
          <w:marRight w:val="0"/>
          <w:marTop w:val="0"/>
          <w:marBottom w:val="0"/>
          <w:divBdr>
            <w:top w:val="none" w:sz="0" w:space="0" w:color="auto"/>
            <w:left w:val="none" w:sz="0" w:space="0" w:color="auto"/>
            <w:bottom w:val="none" w:sz="0" w:space="0" w:color="auto"/>
            <w:right w:val="none" w:sz="0" w:space="0" w:color="auto"/>
          </w:divBdr>
        </w:div>
        <w:div w:id="876743474">
          <w:marLeft w:val="640"/>
          <w:marRight w:val="0"/>
          <w:marTop w:val="0"/>
          <w:marBottom w:val="0"/>
          <w:divBdr>
            <w:top w:val="none" w:sz="0" w:space="0" w:color="auto"/>
            <w:left w:val="none" w:sz="0" w:space="0" w:color="auto"/>
            <w:bottom w:val="none" w:sz="0" w:space="0" w:color="auto"/>
            <w:right w:val="none" w:sz="0" w:space="0" w:color="auto"/>
          </w:divBdr>
        </w:div>
        <w:div w:id="984166196">
          <w:marLeft w:val="640"/>
          <w:marRight w:val="0"/>
          <w:marTop w:val="0"/>
          <w:marBottom w:val="0"/>
          <w:divBdr>
            <w:top w:val="none" w:sz="0" w:space="0" w:color="auto"/>
            <w:left w:val="none" w:sz="0" w:space="0" w:color="auto"/>
            <w:bottom w:val="none" w:sz="0" w:space="0" w:color="auto"/>
            <w:right w:val="none" w:sz="0" w:space="0" w:color="auto"/>
          </w:divBdr>
        </w:div>
        <w:div w:id="1030841301">
          <w:marLeft w:val="640"/>
          <w:marRight w:val="0"/>
          <w:marTop w:val="0"/>
          <w:marBottom w:val="0"/>
          <w:divBdr>
            <w:top w:val="none" w:sz="0" w:space="0" w:color="auto"/>
            <w:left w:val="none" w:sz="0" w:space="0" w:color="auto"/>
            <w:bottom w:val="none" w:sz="0" w:space="0" w:color="auto"/>
            <w:right w:val="none" w:sz="0" w:space="0" w:color="auto"/>
          </w:divBdr>
        </w:div>
        <w:div w:id="1062412038">
          <w:marLeft w:val="640"/>
          <w:marRight w:val="0"/>
          <w:marTop w:val="0"/>
          <w:marBottom w:val="0"/>
          <w:divBdr>
            <w:top w:val="none" w:sz="0" w:space="0" w:color="auto"/>
            <w:left w:val="none" w:sz="0" w:space="0" w:color="auto"/>
            <w:bottom w:val="none" w:sz="0" w:space="0" w:color="auto"/>
            <w:right w:val="none" w:sz="0" w:space="0" w:color="auto"/>
          </w:divBdr>
        </w:div>
        <w:div w:id="1076324555">
          <w:marLeft w:val="640"/>
          <w:marRight w:val="0"/>
          <w:marTop w:val="0"/>
          <w:marBottom w:val="0"/>
          <w:divBdr>
            <w:top w:val="none" w:sz="0" w:space="0" w:color="auto"/>
            <w:left w:val="none" w:sz="0" w:space="0" w:color="auto"/>
            <w:bottom w:val="none" w:sz="0" w:space="0" w:color="auto"/>
            <w:right w:val="none" w:sz="0" w:space="0" w:color="auto"/>
          </w:divBdr>
        </w:div>
        <w:div w:id="1098914457">
          <w:marLeft w:val="640"/>
          <w:marRight w:val="0"/>
          <w:marTop w:val="0"/>
          <w:marBottom w:val="0"/>
          <w:divBdr>
            <w:top w:val="none" w:sz="0" w:space="0" w:color="auto"/>
            <w:left w:val="none" w:sz="0" w:space="0" w:color="auto"/>
            <w:bottom w:val="none" w:sz="0" w:space="0" w:color="auto"/>
            <w:right w:val="none" w:sz="0" w:space="0" w:color="auto"/>
          </w:divBdr>
        </w:div>
        <w:div w:id="1195343235">
          <w:marLeft w:val="640"/>
          <w:marRight w:val="0"/>
          <w:marTop w:val="0"/>
          <w:marBottom w:val="0"/>
          <w:divBdr>
            <w:top w:val="none" w:sz="0" w:space="0" w:color="auto"/>
            <w:left w:val="none" w:sz="0" w:space="0" w:color="auto"/>
            <w:bottom w:val="none" w:sz="0" w:space="0" w:color="auto"/>
            <w:right w:val="none" w:sz="0" w:space="0" w:color="auto"/>
          </w:divBdr>
        </w:div>
        <w:div w:id="1226988926">
          <w:marLeft w:val="640"/>
          <w:marRight w:val="0"/>
          <w:marTop w:val="0"/>
          <w:marBottom w:val="0"/>
          <w:divBdr>
            <w:top w:val="none" w:sz="0" w:space="0" w:color="auto"/>
            <w:left w:val="none" w:sz="0" w:space="0" w:color="auto"/>
            <w:bottom w:val="none" w:sz="0" w:space="0" w:color="auto"/>
            <w:right w:val="none" w:sz="0" w:space="0" w:color="auto"/>
          </w:divBdr>
        </w:div>
        <w:div w:id="1266571935">
          <w:marLeft w:val="640"/>
          <w:marRight w:val="0"/>
          <w:marTop w:val="0"/>
          <w:marBottom w:val="0"/>
          <w:divBdr>
            <w:top w:val="none" w:sz="0" w:space="0" w:color="auto"/>
            <w:left w:val="none" w:sz="0" w:space="0" w:color="auto"/>
            <w:bottom w:val="none" w:sz="0" w:space="0" w:color="auto"/>
            <w:right w:val="none" w:sz="0" w:space="0" w:color="auto"/>
          </w:divBdr>
        </w:div>
        <w:div w:id="1411654008">
          <w:marLeft w:val="640"/>
          <w:marRight w:val="0"/>
          <w:marTop w:val="0"/>
          <w:marBottom w:val="0"/>
          <w:divBdr>
            <w:top w:val="none" w:sz="0" w:space="0" w:color="auto"/>
            <w:left w:val="none" w:sz="0" w:space="0" w:color="auto"/>
            <w:bottom w:val="none" w:sz="0" w:space="0" w:color="auto"/>
            <w:right w:val="none" w:sz="0" w:space="0" w:color="auto"/>
          </w:divBdr>
        </w:div>
        <w:div w:id="1414473304">
          <w:marLeft w:val="640"/>
          <w:marRight w:val="0"/>
          <w:marTop w:val="0"/>
          <w:marBottom w:val="0"/>
          <w:divBdr>
            <w:top w:val="none" w:sz="0" w:space="0" w:color="auto"/>
            <w:left w:val="none" w:sz="0" w:space="0" w:color="auto"/>
            <w:bottom w:val="none" w:sz="0" w:space="0" w:color="auto"/>
            <w:right w:val="none" w:sz="0" w:space="0" w:color="auto"/>
          </w:divBdr>
        </w:div>
        <w:div w:id="1418097358">
          <w:marLeft w:val="640"/>
          <w:marRight w:val="0"/>
          <w:marTop w:val="0"/>
          <w:marBottom w:val="0"/>
          <w:divBdr>
            <w:top w:val="none" w:sz="0" w:space="0" w:color="auto"/>
            <w:left w:val="none" w:sz="0" w:space="0" w:color="auto"/>
            <w:bottom w:val="none" w:sz="0" w:space="0" w:color="auto"/>
            <w:right w:val="none" w:sz="0" w:space="0" w:color="auto"/>
          </w:divBdr>
        </w:div>
        <w:div w:id="1459030242">
          <w:marLeft w:val="640"/>
          <w:marRight w:val="0"/>
          <w:marTop w:val="0"/>
          <w:marBottom w:val="0"/>
          <w:divBdr>
            <w:top w:val="none" w:sz="0" w:space="0" w:color="auto"/>
            <w:left w:val="none" w:sz="0" w:space="0" w:color="auto"/>
            <w:bottom w:val="none" w:sz="0" w:space="0" w:color="auto"/>
            <w:right w:val="none" w:sz="0" w:space="0" w:color="auto"/>
          </w:divBdr>
        </w:div>
        <w:div w:id="1473523466">
          <w:marLeft w:val="640"/>
          <w:marRight w:val="0"/>
          <w:marTop w:val="0"/>
          <w:marBottom w:val="0"/>
          <w:divBdr>
            <w:top w:val="none" w:sz="0" w:space="0" w:color="auto"/>
            <w:left w:val="none" w:sz="0" w:space="0" w:color="auto"/>
            <w:bottom w:val="none" w:sz="0" w:space="0" w:color="auto"/>
            <w:right w:val="none" w:sz="0" w:space="0" w:color="auto"/>
          </w:divBdr>
        </w:div>
        <w:div w:id="1720321745">
          <w:marLeft w:val="640"/>
          <w:marRight w:val="0"/>
          <w:marTop w:val="0"/>
          <w:marBottom w:val="0"/>
          <w:divBdr>
            <w:top w:val="none" w:sz="0" w:space="0" w:color="auto"/>
            <w:left w:val="none" w:sz="0" w:space="0" w:color="auto"/>
            <w:bottom w:val="none" w:sz="0" w:space="0" w:color="auto"/>
            <w:right w:val="none" w:sz="0" w:space="0" w:color="auto"/>
          </w:divBdr>
        </w:div>
        <w:div w:id="1760635912">
          <w:marLeft w:val="640"/>
          <w:marRight w:val="0"/>
          <w:marTop w:val="0"/>
          <w:marBottom w:val="0"/>
          <w:divBdr>
            <w:top w:val="none" w:sz="0" w:space="0" w:color="auto"/>
            <w:left w:val="none" w:sz="0" w:space="0" w:color="auto"/>
            <w:bottom w:val="none" w:sz="0" w:space="0" w:color="auto"/>
            <w:right w:val="none" w:sz="0" w:space="0" w:color="auto"/>
          </w:divBdr>
        </w:div>
        <w:div w:id="1794669583">
          <w:marLeft w:val="640"/>
          <w:marRight w:val="0"/>
          <w:marTop w:val="0"/>
          <w:marBottom w:val="0"/>
          <w:divBdr>
            <w:top w:val="none" w:sz="0" w:space="0" w:color="auto"/>
            <w:left w:val="none" w:sz="0" w:space="0" w:color="auto"/>
            <w:bottom w:val="none" w:sz="0" w:space="0" w:color="auto"/>
            <w:right w:val="none" w:sz="0" w:space="0" w:color="auto"/>
          </w:divBdr>
        </w:div>
        <w:div w:id="1799564810">
          <w:marLeft w:val="640"/>
          <w:marRight w:val="0"/>
          <w:marTop w:val="0"/>
          <w:marBottom w:val="0"/>
          <w:divBdr>
            <w:top w:val="none" w:sz="0" w:space="0" w:color="auto"/>
            <w:left w:val="none" w:sz="0" w:space="0" w:color="auto"/>
            <w:bottom w:val="none" w:sz="0" w:space="0" w:color="auto"/>
            <w:right w:val="none" w:sz="0" w:space="0" w:color="auto"/>
          </w:divBdr>
        </w:div>
        <w:div w:id="1839684960">
          <w:marLeft w:val="640"/>
          <w:marRight w:val="0"/>
          <w:marTop w:val="0"/>
          <w:marBottom w:val="0"/>
          <w:divBdr>
            <w:top w:val="none" w:sz="0" w:space="0" w:color="auto"/>
            <w:left w:val="none" w:sz="0" w:space="0" w:color="auto"/>
            <w:bottom w:val="none" w:sz="0" w:space="0" w:color="auto"/>
            <w:right w:val="none" w:sz="0" w:space="0" w:color="auto"/>
          </w:divBdr>
        </w:div>
        <w:div w:id="1916746047">
          <w:marLeft w:val="640"/>
          <w:marRight w:val="0"/>
          <w:marTop w:val="0"/>
          <w:marBottom w:val="0"/>
          <w:divBdr>
            <w:top w:val="none" w:sz="0" w:space="0" w:color="auto"/>
            <w:left w:val="none" w:sz="0" w:space="0" w:color="auto"/>
            <w:bottom w:val="none" w:sz="0" w:space="0" w:color="auto"/>
            <w:right w:val="none" w:sz="0" w:space="0" w:color="auto"/>
          </w:divBdr>
        </w:div>
        <w:div w:id="1937781833">
          <w:marLeft w:val="640"/>
          <w:marRight w:val="0"/>
          <w:marTop w:val="0"/>
          <w:marBottom w:val="0"/>
          <w:divBdr>
            <w:top w:val="none" w:sz="0" w:space="0" w:color="auto"/>
            <w:left w:val="none" w:sz="0" w:space="0" w:color="auto"/>
            <w:bottom w:val="none" w:sz="0" w:space="0" w:color="auto"/>
            <w:right w:val="none" w:sz="0" w:space="0" w:color="auto"/>
          </w:divBdr>
        </w:div>
        <w:div w:id="1970699136">
          <w:marLeft w:val="640"/>
          <w:marRight w:val="0"/>
          <w:marTop w:val="0"/>
          <w:marBottom w:val="0"/>
          <w:divBdr>
            <w:top w:val="none" w:sz="0" w:space="0" w:color="auto"/>
            <w:left w:val="none" w:sz="0" w:space="0" w:color="auto"/>
            <w:bottom w:val="none" w:sz="0" w:space="0" w:color="auto"/>
            <w:right w:val="none" w:sz="0" w:space="0" w:color="auto"/>
          </w:divBdr>
        </w:div>
        <w:div w:id="1977637206">
          <w:marLeft w:val="640"/>
          <w:marRight w:val="0"/>
          <w:marTop w:val="0"/>
          <w:marBottom w:val="0"/>
          <w:divBdr>
            <w:top w:val="none" w:sz="0" w:space="0" w:color="auto"/>
            <w:left w:val="none" w:sz="0" w:space="0" w:color="auto"/>
            <w:bottom w:val="none" w:sz="0" w:space="0" w:color="auto"/>
            <w:right w:val="none" w:sz="0" w:space="0" w:color="auto"/>
          </w:divBdr>
        </w:div>
        <w:div w:id="2023967998">
          <w:marLeft w:val="640"/>
          <w:marRight w:val="0"/>
          <w:marTop w:val="0"/>
          <w:marBottom w:val="0"/>
          <w:divBdr>
            <w:top w:val="none" w:sz="0" w:space="0" w:color="auto"/>
            <w:left w:val="none" w:sz="0" w:space="0" w:color="auto"/>
            <w:bottom w:val="none" w:sz="0" w:space="0" w:color="auto"/>
            <w:right w:val="none" w:sz="0" w:space="0" w:color="auto"/>
          </w:divBdr>
        </w:div>
        <w:div w:id="2036227448">
          <w:marLeft w:val="640"/>
          <w:marRight w:val="0"/>
          <w:marTop w:val="0"/>
          <w:marBottom w:val="0"/>
          <w:divBdr>
            <w:top w:val="none" w:sz="0" w:space="0" w:color="auto"/>
            <w:left w:val="none" w:sz="0" w:space="0" w:color="auto"/>
            <w:bottom w:val="none" w:sz="0" w:space="0" w:color="auto"/>
            <w:right w:val="none" w:sz="0" w:space="0" w:color="auto"/>
          </w:divBdr>
        </w:div>
        <w:div w:id="2041934163">
          <w:marLeft w:val="640"/>
          <w:marRight w:val="0"/>
          <w:marTop w:val="0"/>
          <w:marBottom w:val="0"/>
          <w:divBdr>
            <w:top w:val="none" w:sz="0" w:space="0" w:color="auto"/>
            <w:left w:val="none" w:sz="0" w:space="0" w:color="auto"/>
            <w:bottom w:val="none" w:sz="0" w:space="0" w:color="auto"/>
            <w:right w:val="none" w:sz="0" w:space="0" w:color="auto"/>
          </w:divBdr>
        </w:div>
        <w:div w:id="2045254247">
          <w:marLeft w:val="640"/>
          <w:marRight w:val="0"/>
          <w:marTop w:val="0"/>
          <w:marBottom w:val="0"/>
          <w:divBdr>
            <w:top w:val="none" w:sz="0" w:space="0" w:color="auto"/>
            <w:left w:val="none" w:sz="0" w:space="0" w:color="auto"/>
            <w:bottom w:val="none" w:sz="0" w:space="0" w:color="auto"/>
            <w:right w:val="none" w:sz="0" w:space="0" w:color="auto"/>
          </w:divBdr>
        </w:div>
        <w:div w:id="2053260814">
          <w:marLeft w:val="640"/>
          <w:marRight w:val="0"/>
          <w:marTop w:val="0"/>
          <w:marBottom w:val="0"/>
          <w:divBdr>
            <w:top w:val="none" w:sz="0" w:space="0" w:color="auto"/>
            <w:left w:val="none" w:sz="0" w:space="0" w:color="auto"/>
            <w:bottom w:val="none" w:sz="0" w:space="0" w:color="auto"/>
            <w:right w:val="none" w:sz="0" w:space="0" w:color="auto"/>
          </w:divBdr>
        </w:div>
        <w:div w:id="2077237761">
          <w:marLeft w:val="640"/>
          <w:marRight w:val="0"/>
          <w:marTop w:val="0"/>
          <w:marBottom w:val="0"/>
          <w:divBdr>
            <w:top w:val="none" w:sz="0" w:space="0" w:color="auto"/>
            <w:left w:val="none" w:sz="0" w:space="0" w:color="auto"/>
            <w:bottom w:val="none" w:sz="0" w:space="0" w:color="auto"/>
            <w:right w:val="none" w:sz="0" w:space="0" w:color="auto"/>
          </w:divBdr>
        </w:div>
        <w:div w:id="2105297301">
          <w:marLeft w:val="640"/>
          <w:marRight w:val="0"/>
          <w:marTop w:val="0"/>
          <w:marBottom w:val="0"/>
          <w:divBdr>
            <w:top w:val="none" w:sz="0" w:space="0" w:color="auto"/>
            <w:left w:val="none" w:sz="0" w:space="0" w:color="auto"/>
            <w:bottom w:val="none" w:sz="0" w:space="0" w:color="auto"/>
            <w:right w:val="none" w:sz="0" w:space="0" w:color="auto"/>
          </w:divBdr>
        </w:div>
        <w:div w:id="2114590394">
          <w:marLeft w:val="640"/>
          <w:marRight w:val="0"/>
          <w:marTop w:val="0"/>
          <w:marBottom w:val="0"/>
          <w:divBdr>
            <w:top w:val="none" w:sz="0" w:space="0" w:color="auto"/>
            <w:left w:val="none" w:sz="0" w:space="0" w:color="auto"/>
            <w:bottom w:val="none" w:sz="0" w:space="0" w:color="auto"/>
            <w:right w:val="none" w:sz="0" w:space="0" w:color="auto"/>
          </w:divBdr>
        </w:div>
        <w:div w:id="2122995290">
          <w:marLeft w:val="640"/>
          <w:marRight w:val="0"/>
          <w:marTop w:val="0"/>
          <w:marBottom w:val="0"/>
          <w:divBdr>
            <w:top w:val="none" w:sz="0" w:space="0" w:color="auto"/>
            <w:left w:val="none" w:sz="0" w:space="0" w:color="auto"/>
            <w:bottom w:val="none" w:sz="0" w:space="0" w:color="auto"/>
            <w:right w:val="none" w:sz="0" w:space="0" w:color="auto"/>
          </w:divBdr>
        </w:div>
      </w:divsChild>
    </w:div>
    <w:div w:id="252514172">
      <w:bodyDiv w:val="1"/>
      <w:marLeft w:val="0"/>
      <w:marRight w:val="0"/>
      <w:marTop w:val="0"/>
      <w:marBottom w:val="0"/>
      <w:divBdr>
        <w:top w:val="none" w:sz="0" w:space="0" w:color="auto"/>
        <w:left w:val="none" w:sz="0" w:space="0" w:color="auto"/>
        <w:bottom w:val="none" w:sz="0" w:space="0" w:color="auto"/>
        <w:right w:val="none" w:sz="0" w:space="0" w:color="auto"/>
      </w:divBdr>
    </w:div>
    <w:div w:id="254093669">
      <w:bodyDiv w:val="1"/>
      <w:marLeft w:val="0"/>
      <w:marRight w:val="0"/>
      <w:marTop w:val="0"/>
      <w:marBottom w:val="0"/>
      <w:divBdr>
        <w:top w:val="none" w:sz="0" w:space="0" w:color="auto"/>
        <w:left w:val="none" w:sz="0" w:space="0" w:color="auto"/>
        <w:bottom w:val="none" w:sz="0" w:space="0" w:color="auto"/>
        <w:right w:val="none" w:sz="0" w:space="0" w:color="auto"/>
      </w:divBdr>
      <w:divsChild>
        <w:div w:id="10382967">
          <w:marLeft w:val="640"/>
          <w:marRight w:val="0"/>
          <w:marTop w:val="0"/>
          <w:marBottom w:val="0"/>
          <w:divBdr>
            <w:top w:val="none" w:sz="0" w:space="0" w:color="auto"/>
            <w:left w:val="none" w:sz="0" w:space="0" w:color="auto"/>
            <w:bottom w:val="none" w:sz="0" w:space="0" w:color="auto"/>
            <w:right w:val="none" w:sz="0" w:space="0" w:color="auto"/>
          </w:divBdr>
        </w:div>
        <w:div w:id="52772886">
          <w:marLeft w:val="640"/>
          <w:marRight w:val="0"/>
          <w:marTop w:val="0"/>
          <w:marBottom w:val="0"/>
          <w:divBdr>
            <w:top w:val="none" w:sz="0" w:space="0" w:color="auto"/>
            <w:left w:val="none" w:sz="0" w:space="0" w:color="auto"/>
            <w:bottom w:val="none" w:sz="0" w:space="0" w:color="auto"/>
            <w:right w:val="none" w:sz="0" w:space="0" w:color="auto"/>
          </w:divBdr>
        </w:div>
        <w:div w:id="100145176">
          <w:marLeft w:val="640"/>
          <w:marRight w:val="0"/>
          <w:marTop w:val="0"/>
          <w:marBottom w:val="0"/>
          <w:divBdr>
            <w:top w:val="none" w:sz="0" w:space="0" w:color="auto"/>
            <w:left w:val="none" w:sz="0" w:space="0" w:color="auto"/>
            <w:bottom w:val="none" w:sz="0" w:space="0" w:color="auto"/>
            <w:right w:val="none" w:sz="0" w:space="0" w:color="auto"/>
          </w:divBdr>
        </w:div>
        <w:div w:id="118383163">
          <w:marLeft w:val="640"/>
          <w:marRight w:val="0"/>
          <w:marTop w:val="0"/>
          <w:marBottom w:val="0"/>
          <w:divBdr>
            <w:top w:val="none" w:sz="0" w:space="0" w:color="auto"/>
            <w:left w:val="none" w:sz="0" w:space="0" w:color="auto"/>
            <w:bottom w:val="none" w:sz="0" w:space="0" w:color="auto"/>
            <w:right w:val="none" w:sz="0" w:space="0" w:color="auto"/>
          </w:divBdr>
        </w:div>
        <w:div w:id="191235696">
          <w:marLeft w:val="640"/>
          <w:marRight w:val="0"/>
          <w:marTop w:val="0"/>
          <w:marBottom w:val="0"/>
          <w:divBdr>
            <w:top w:val="none" w:sz="0" w:space="0" w:color="auto"/>
            <w:left w:val="none" w:sz="0" w:space="0" w:color="auto"/>
            <w:bottom w:val="none" w:sz="0" w:space="0" w:color="auto"/>
            <w:right w:val="none" w:sz="0" w:space="0" w:color="auto"/>
          </w:divBdr>
        </w:div>
        <w:div w:id="219827306">
          <w:marLeft w:val="640"/>
          <w:marRight w:val="0"/>
          <w:marTop w:val="0"/>
          <w:marBottom w:val="0"/>
          <w:divBdr>
            <w:top w:val="none" w:sz="0" w:space="0" w:color="auto"/>
            <w:left w:val="none" w:sz="0" w:space="0" w:color="auto"/>
            <w:bottom w:val="none" w:sz="0" w:space="0" w:color="auto"/>
            <w:right w:val="none" w:sz="0" w:space="0" w:color="auto"/>
          </w:divBdr>
        </w:div>
        <w:div w:id="249237568">
          <w:marLeft w:val="640"/>
          <w:marRight w:val="0"/>
          <w:marTop w:val="0"/>
          <w:marBottom w:val="0"/>
          <w:divBdr>
            <w:top w:val="none" w:sz="0" w:space="0" w:color="auto"/>
            <w:left w:val="none" w:sz="0" w:space="0" w:color="auto"/>
            <w:bottom w:val="none" w:sz="0" w:space="0" w:color="auto"/>
            <w:right w:val="none" w:sz="0" w:space="0" w:color="auto"/>
          </w:divBdr>
        </w:div>
        <w:div w:id="383410331">
          <w:marLeft w:val="640"/>
          <w:marRight w:val="0"/>
          <w:marTop w:val="0"/>
          <w:marBottom w:val="0"/>
          <w:divBdr>
            <w:top w:val="none" w:sz="0" w:space="0" w:color="auto"/>
            <w:left w:val="none" w:sz="0" w:space="0" w:color="auto"/>
            <w:bottom w:val="none" w:sz="0" w:space="0" w:color="auto"/>
            <w:right w:val="none" w:sz="0" w:space="0" w:color="auto"/>
          </w:divBdr>
        </w:div>
        <w:div w:id="428359479">
          <w:marLeft w:val="640"/>
          <w:marRight w:val="0"/>
          <w:marTop w:val="0"/>
          <w:marBottom w:val="0"/>
          <w:divBdr>
            <w:top w:val="none" w:sz="0" w:space="0" w:color="auto"/>
            <w:left w:val="none" w:sz="0" w:space="0" w:color="auto"/>
            <w:bottom w:val="none" w:sz="0" w:space="0" w:color="auto"/>
            <w:right w:val="none" w:sz="0" w:space="0" w:color="auto"/>
          </w:divBdr>
        </w:div>
        <w:div w:id="436145765">
          <w:marLeft w:val="640"/>
          <w:marRight w:val="0"/>
          <w:marTop w:val="0"/>
          <w:marBottom w:val="0"/>
          <w:divBdr>
            <w:top w:val="none" w:sz="0" w:space="0" w:color="auto"/>
            <w:left w:val="none" w:sz="0" w:space="0" w:color="auto"/>
            <w:bottom w:val="none" w:sz="0" w:space="0" w:color="auto"/>
            <w:right w:val="none" w:sz="0" w:space="0" w:color="auto"/>
          </w:divBdr>
        </w:div>
        <w:div w:id="498813961">
          <w:marLeft w:val="640"/>
          <w:marRight w:val="0"/>
          <w:marTop w:val="0"/>
          <w:marBottom w:val="0"/>
          <w:divBdr>
            <w:top w:val="none" w:sz="0" w:space="0" w:color="auto"/>
            <w:left w:val="none" w:sz="0" w:space="0" w:color="auto"/>
            <w:bottom w:val="none" w:sz="0" w:space="0" w:color="auto"/>
            <w:right w:val="none" w:sz="0" w:space="0" w:color="auto"/>
          </w:divBdr>
        </w:div>
        <w:div w:id="587496633">
          <w:marLeft w:val="640"/>
          <w:marRight w:val="0"/>
          <w:marTop w:val="0"/>
          <w:marBottom w:val="0"/>
          <w:divBdr>
            <w:top w:val="none" w:sz="0" w:space="0" w:color="auto"/>
            <w:left w:val="none" w:sz="0" w:space="0" w:color="auto"/>
            <w:bottom w:val="none" w:sz="0" w:space="0" w:color="auto"/>
            <w:right w:val="none" w:sz="0" w:space="0" w:color="auto"/>
          </w:divBdr>
        </w:div>
        <w:div w:id="591860993">
          <w:marLeft w:val="640"/>
          <w:marRight w:val="0"/>
          <w:marTop w:val="0"/>
          <w:marBottom w:val="0"/>
          <w:divBdr>
            <w:top w:val="none" w:sz="0" w:space="0" w:color="auto"/>
            <w:left w:val="none" w:sz="0" w:space="0" w:color="auto"/>
            <w:bottom w:val="none" w:sz="0" w:space="0" w:color="auto"/>
            <w:right w:val="none" w:sz="0" w:space="0" w:color="auto"/>
          </w:divBdr>
        </w:div>
        <w:div w:id="653408614">
          <w:marLeft w:val="640"/>
          <w:marRight w:val="0"/>
          <w:marTop w:val="0"/>
          <w:marBottom w:val="0"/>
          <w:divBdr>
            <w:top w:val="none" w:sz="0" w:space="0" w:color="auto"/>
            <w:left w:val="none" w:sz="0" w:space="0" w:color="auto"/>
            <w:bottom w:val="none" w:sz="0" w:space="0" w:color="auto"/>
            <w:right w:val="none" w:sz="0" w:space="0" w:color="auto"/>
          </w:divBdr>
        </w:div>
        <w:div w:id="692531904">
          <w:marLeft w:val="640"/>
          <w:marRight w:val="0"/>
          <w:marTop w:val="0"/>
          <w:marBottom w:val="0"/>
          <w:divBdr>
            <w:top w:val="none" w:sz="0" w:space="0" w:color="auto"/>
            <w:left w:val="none" w:sz="0" w:space="0" w:color="auto"/>
            <w:bottom w:val="none" w:sz="0" w:space="0" w:color="auto"/>
            <w:right w:val="none" w:sz="0" w:space="0" w:color="auto"/>
          </w:divBdr>
        </w:div>
        <w:div w:id="761609657">
          <w:marLeft w:val="640"/>
          <w:marRight w:val="0"/>
          <w:marTop w:val="0"/>
          <w:marBottom w:val="0"/>
          <w:divBdr>
            <w:top w:val="none" w:sz="0" w:space="0" w:color="auto"/>
            <w:left w:val="none" w:sz="0" w:space="0" w:color="auto"/>
            <w:bottom w:val="none" w:sz="0" w:space="0" w:color="auto"/>
            <w:right w:val="none" w:sz="0" w:space="0" w:color="auto"/>
          </w:divBdr>
        </w:div>
        <w:div w:id="867181559">
          <w:marLeft w:val="640"/>
          <w:marRight w:val="0"/>
          <w:marTop w:val="0"/>
          <w:marBottom w:val="0"/>
          <w:divBdr>
            <w:top w:val="none" w:sz="0" w:space="0" w:color="auto"/>
            <w:left w:val="none" w:sz="0" w:space="0" w:color="auto"/>
            <w:bottom w:val="none" w:sz="0" w:space="0" w:color="auto"/>
            <w:right w:val="none" w:sz="0" w:space="0" w:color="auto"/>
          </w:divBdr>
        </w:div>
        <w:div w:id="911813610">
          <w:marLeft w:val="640"/>
          <w:marRight w:val="0"/>
          <w:marTop w:val="0"/>
          <w:marBottom w:val="0"/>
          <w:divBdr>
            <w:top w:val="none" w:sz="0" w:space="0" w:color="auto"/>
            <w:left w:val="none" w:sz="0" w:space="0" w:color="auto"/>
            <w:bottom w:val="none" w:sz="0" w:space="0" w:color="auto"/>
            <w:right w:val="none" w:sz="0" w:space="0" w:color="auto"/>
          </w:divBdr>
        </w:div>
        <w:div w:id="944574561">
          <w:marLeft w:val="640"/>
          <w:marRight w:val="0"/>
          <w:marTop w:val="0"/>
          <w:marBottom w:val="0"/>
          <w:divBdr>
            <w:top w:val="none" w:sz="0" w:space="0" w:color="auto"/>
            <w:left w:val="none" w:sz="0" w:space="0" w:color="auto"/>
            <w:bottom w:val="none" w:sz="0" w:space="0" w:color="auto"/>
            <w:right w:val="none" w:sz="0" w:space="0" w:color="auto"/>
          </w:divBdr>
        </w:div>
        <w:div w:id="1022363193">
          <w:marLeft w:val="640"/>
          <w:marRight w:val="0"/>
          <w:marTop w:val="0"/>
          <w:marBottom w:val="0"/>
          <w:divBdr>
            <w:top w:val="none" w:sz="0" w:space="0" w:color="auto"/>
            <w:left w:val="none" w:sz="0" w:space="0" w:color="auto"/>
            <w:bottom w:val="none" w:sz="0" w:space="0" w:color="auto"/>
            <w:right w:val="none" w:sz="0" w:space="0" w:color="auto"/>
          </w:divBdr>
        </w:div>
        <w:div w:id="1051805283">
          <w:marLeft w:val="640"/>
          <w:marRight w:val="0"/>
          <w:marTop w:val="0"/>
          <w:marBottom w:val="0"/>
          <w:divBdr>
            <w:top w:val="none" w:sz="0" w:space="0" w:color="auto"/>
            <w:left w:val="none" w:sz="0" w:space="0" w:color="auto"/>
            <w:bottom w:val="none" w:sz="0" w:space="0" w:color="auto"/>
            <w:right w:val="none" w:sz="0" w:space="0" w:color="auto"/>
          </w:divBdr>
        </w:div>
        <w:div w:id="1110123732">
          <w:marLeft w:val="640"/>
          <w:marRight w:val="0"/>
          <w:marTop w:val="0"/>
          <w:marBottom w:val="0"/>
          <w:divBdr>
            <w:top w:val="none" w:sz="0" w:space="0" w:color="auto"/>
            <w:left w:val="none" w:sz="0" w:space="0" w:color="auto"/>
            <w:bottom w:val="none" w:sz="0" w:space="0" w:color="auto"/>
            <w:right w:val="none" w:sz="0" w:space="0" w:color="auto"/>
          </w:divBdr>
        </w:div>
        <w:div w:id="1115828918">
          <w:marLeft w:val="640"/>
          <w:marRight w:val="0"/>
          <w:marTop w:val="0"/>
          <w:marBottom w:val="0"/>
          <w:divBdr>
            <w:top w:val="none" w:sz="0" w:space="0" w:color="auto"/>
            <w:left w:val="none" w:sz="0" w:space="0" w:color="auto"/>
            <w:bottom w:val="none" w:sz="0" w:space="0" w:color="auto"/>
            <w:right w:val="none" w:sz="0" w:space="0" w:color="auto"/>
          </w:divBdr>
        </w:div>
        <w:div w:id="1117682172">
          <w:marLeft w:val="640"/>
          <w:marRight w:val="0"/>
          <w:marTop w:val="0"/>
          <w:marBottom w:val="0"/>
          <w:divBdr>
            <w:top w:val="none" w:sz="0" w:space="0" w:color="auto"/>
            <w:left w:val="none" w:sz="0" w:space="0" w:color="auto"/>
            <w:bottom w:val="none" w:sz="0" w:space="0" w:color="auto"/>
            <w:right w:val="none" w:sz="0" w:space="0" w:color="auto"/>
          </w:divBdr>
        </w:div>
        <w:div w:id="1162501834">
          <w:marLeft w:val="640"/>
          <w:marRight w:val="0"/>
          <w:marTop w:val="0"/>
          <w:marBottom w:val="0"/>
          <w:divBdr>
            <w:top w:val="none" w:sz="0" w:space="0" w:color="auto"/>
            <w:left w:val="none" w:sz="0" w:space="0" w:color="auto"/>
            <w:bottom w:val="none" w:sz="0" w:space="0" w:color="auto"/>
            <w:right w:val="none" w:sz="0" w:space="0" w:color="auto"/>
          </w:divBdr>
        </w:div>
        <w:div w:id="1164515668">
          <w:marLeft w:val="640"/>
          <w:marRight w:val="0"/>
          <w:marTop w:val="0"/>
          <w:marBottom w:val="0"/>
          <w:divBdr>
            <w:top w:val="none" w:sz="0" w:space="0" w:color="auto"/>
            <w:left w:val="none" w:sz="0" w:space="0" w:color="auto"/>
            <w:bottom w:val="none" w:sz="0" w:space="0" w:color="auto"/>
            <w:right w:val="none" w:sz="0" w:space="0" w:color="auto"/>
          </w:divBdr>
        </w:div>
        <w:div w:id="1257329932">
          <w:marLeft w:val="640"/>
          <w:marRight w:val="0"/>
          <w:marTop w:val="0"/>
          <w:marBottom w:val="0"/>
          <w:divBdr>
            <w:top w:val="none" w:sz="0" w:space="0" w:color="auto"/>
            <w:left w:val="none" w:sz="0" w:space="0" w:color="auto"/>
            <w:bottom w:val="none" w:sz="0" w:space="0" w:color="auto"/>
            <w:right w:val="none" w:sz="0" w:space="0" w:color="auto"/>
          </w:divBdr>
        </w:div>
        <w:div w:id="1279947601">
          <w:marLeft w:val="640"/>
          <w:marRight w:val="0"/>
          <w:marTop w:val="0"/>
          <w:marBottom w:val="0"/>
          <w:divBdr>
            <w:top w:val="none" w:sz="0" w:space="0" w:color="auto"/>
            <w:left w:val="none" w:sz="0" w:space="0" w:color="auto"/>
            <w:bottom w:val="none" w:sz="0" w:space="0" w:color="auto"/>
            <w:right w:val="none" w:sz="0" w:space="0" w:color="auto"/>
          </w:divBdr>
        </w:div>
        <w:div w:id="1310593523">
          <w:marLeft w:val="640"/>
          <w:marRight w:val="0"/>
          <w:marTop w:val="0"/>
          <w:marBottom w:val="0"/>
          <w:divBdr>
            <w:top w:val="none" w:sz="0" w:space="0" w:color="auto"/>
            <w:left w:val="none" w:sz="0" w:space="0" w:color="auto"/>
            <w:bottom w:val="none" w:sz="0" w:space="0" w:color="auto"/>
            <w:right w:val="none" w:sz="0" w:space="0" w:color="auto"/>
          </w:divBdr>
        </w:div>
        <w:div w:id="1313363549">
          <w:marLeft w:val="640"/>
          <w:marRight w:val="0"/>
          <w:marTop w:val="0"/>
          <w:marBottom w:val="0"/>
          <w:divBdr>
            <w:top w:val="none" w:sz="0" w:space="0" w:color="auto"/>
            <w:left w:val="none" w:sz="0" w:space="0" w:color="auto"/>
            <w:bottom w:val="none" w:sz="0" w:space="0" w:color="auto"/>
            <w:right w:val="none" w:sz="0" w:space="0" w:color="auto"/>
          </w:divBdr>
        </w:div>
        <w:div w:id="1336571018">
          <w:marLeft w:val="640"/>
          <w:marRight w:val="0"/>
          <w:marTop w:val="0"/>
          <w:marBottom w:val="0"/>
          <w:divBdr>
            <w:top w:val="none" w:sz="0" w:space="0" w:color="auto"/>
            <w:left w:val="none" w:sz="0" w:space="0" w:color="auto"/>
            <w:bottom w:val="none" w:sz="0" w:space="0" w:color="auto"/>
            <w:right w:val="none" w:sz="0" w:space="0" w:color="auto"/>
          </w:divBdr>
        </w:div>
        <w:div w:id="1364750080">
          <w:marLeft w:val="640"/>
          <w:marRight w:val="0"/>
          <w:marTop w:val="0"/>
          <w:marBottom w:val="0"/>
          <w:divBdr>
            <w:top w:val="none" w:sz="0" w:space="0" w:color="auto"/>
            <w:left w:val="none" w:sz="0" w:space="0" w:color="auto"/>
            <w:bottom w:val="none" w:sz="0" w:space="0" w:color="auto"/>
            <w:right w:val="none" w:sz="0" w:space="0" w:color="auto"/>
          </w:divBdr>
        </w:div>
        <w:div w:id="1557013297">
          <w:marLeft w:val="640"/>
          <w:marRight w:val="0"/>
          <w:marTop w:val="0"/>
          <w:marBottom w:val="0"/>
          <w:divBdr>
            <w:top w:val="none" w:sz="0" w:space="0" w:color="auto"/>
            <w:left w:val="none" w:sz="0" w:space="0" w:color="auto"/>
            <w:bottom w:val="none" w:sz="0" w:space="0" w:color="auto"/>
            <w:right w:val="none" w:sz="0" w:space="0" w:color="auto"/>
          </w:divBdr>
        </w:div>
        <w:div w:id="1592271564">
          <w:marLeft w:val="640"/>
          <w:marRight w:val="0"/>
          <w:marTop w:val="0"/>
          <w:marBottom w:val="0"/>
          <w:divBdr>
            <w:top w:val="none" w:sz="0" w:space="0" w:color="auto"/>
            <w:left w:val="none" w:sz="0" w:space="0" w:color="auto"/>
            <w:bottom w:val="none" w:sz="0" w:space="0" w:color="auto"/>
            <w:right w:val="none" w:sz="0" w:space="0" w:color="auto"/>
          </w:divBdr>
        </w:div>
        <w:div w:id="1636832815">
          <w:marLeft w:val="640"/>
          <w:marRight w:val="0"/>
          <w:marTop w:val="0"/>
          <w:marBottom w:val="0"/>
          <w:divBdr>
            <w:top w:val="none" w:sz="0" w:space="0" w:color="auto"/>
            <w:left w:val="none" w:sz="0" w:space="0" w:color="auto"/>
            <w:bottom w:val="none" w:sz="0" w:space="0" w:color="auto"/>
            <w:right w:val="none" w:sz="0" w:space="0" w:color="auto"/>
          </w:divBdr>
        </w:div>
        <w:div w:id="1768110117">
          <w:marLeft w:val="640"/>
          <w:marRight w:val="0"/>
          <w:marTop w:val="0"/>
          <w:marBottom w:val="0"/>
          <w:divBdr>
            <w:top w:val="none" w:sz="0" w:space="0" w:color="auto"/>
            <w:left w:val="none" w:sz="0" w:space="0" w:color="auto"/>
            <w:bottom w:val="none" w:sz="0" w:space="0" w:color="auto"/>
            <w:right w:val="none" w:sz="0" w:space="0" w:color="auto"/>
          </w:divBdr>
        </w:div>
        <w:div w:id="1792164899">
          <w:marLeft w:val="640"/>
          <w:marRight w:val="0"/>
          <w:marTop w:val="0"/>
          <w:marBottom w:val="0"/>
          <w:divBdr>
            <w:top w:val="none" w:sz="0" w:space="0" w:color="auto"/>
            <w:left w:val="none" w:sz="0" w:space="0" w:color="auto"/>
            <w:bottom w:val="none" w:sz="0" w:space="0" w:color="auto"/>
            <w:right w:val="none" w:sz="0" w:space="0" w:color="auto"/>
          </w:divBdr>
        </w:div>
        <w:div w:id="1819034204">
          <w:marLeft w:val="640"/>
          <w:marRight w:val="0"/>
          <w:marTop w:val="0"/>
          <w:marBottom w:val="0"/>
          <w:divBdr>
            <w:top w:val="none" w:sz="0" w:space="0" w:color="auto"/>
            <w:left w:val="none" w:sz="0" w:space="0" w:color="auto"/>
            <w:bottom w:val="none" w:sz="0" w:space="0" w:color="auto"/>
            <w:right w:val="none" w:sz="0" w:space="0" w:color="auto"/>
          </w:divBdr>
        </w:div>
        <w:div w:id="1918174930">
          <w:marLeft w:val="640"/>
          <w:marRight w:val="0"/>
          <w:marTop w:val="0"/>
          <w:marBottom w:val="0"/>
          <w:divBdr>
            <w:top w:val="none" w:sz="0" w:space="0" w:color="auto"/>
            <w:left w:val="none" w:sz="0" w:space="0" w:color="auto"/>
            <w:bottom w:val="none" w:sz="0" w:space="0" w:color="auto"/>
            <w:right w:val="none" w:sz="0" w:space="0" w:color="auto"/>
          </w:divBdr>
        </w:div>
        <w:div w:id="1952590118">
          <w:marLeft w:val="640"/>
          <w:marRight w:val="0"/>
          <w:marTop w:val="0"/>
          <w:marBottom w:val="0"/>
          <w:divBdr>
            <w:top w:val="none" w:sz="0" w:space="0" w:color="auto"/>
            <w:left w:val="none" w:sz="0" w:space="0" w:color="auto"/>
            <w:bottom w:val="none" w:sz="0" w:space="0" w:color="auto"/>
            <w:right w:val="none" w:sz="0" w:space="0" w:color="auto"/>
          </w:divBdr>
        </w:div>
        <w:div w:id="2008511392">
          <w:marLeft w:val="640"/>
          <w:marRight w:val="0"/>
          <w:marTop w:val="0"/>
          <w:marBottom w:val="0"/>
          <w:divBdr>
            <w:top w:val="none" w:sz="0" w:space="0" w:color="auto"/>
            <w:left w:val="none" w:sz="0" w:space="0" w:color="auto"/>
            <w:bottom w:val="none" w:sz="0" w:space="0" w:color="auto"/>
            <w:right w:val="none" w:sz="0" w:space="0" w:color="auto"/>
          </w:divBdr>
        </w:div>
        <w:div w:id="2028830667">
          <w:marLeft w:val="640"/>
          <w:marRight w:val="0"/>
          <w:marTop w:val="0"/>
          <w:marBottom w:val="0"/>
          <w:divBdr>
            <w:top w:val="none" w:sz="0" w:space="0" w:color="auto"/>
            <w:left w:val="none" w:sz="0" w:space="0" w:color="auto"/>
            <w:bottom w:val="none" w:sz="0" w:space="0" w:color="auto"/>
            <w:right w:val="none" w:sz="0" w:space="0" w:color="auto"/>
          </w:divBdr>
        </w:div>
        <w:div w:id="2087878324">
          <w:marLeft w:val="640"/>
          <w:marRight w:val="0"/>
          <w:marTop w:val="0"/>
          <w:marBottom w:val="0"/>
          <w:divBdr>
            <w:top w:val="none" w:sz="0" w:space="0" w:color="auto"/>
            <w:left w:val="none" w:sz="0" w:space="0" w:color="auto"/>
            <w:bottom w:val="none" w:sz="0" w:space="0" w:color="auto"/>
            <w:right w:val="none" w:sz="0" w:space="0" w:color="auto"/>
          </w:divBdr>
        </w:div>
        <w:div w:id="2108109212">
          <w:marLeft w:val="640"/>
          <w:marRight w:val="0"/>
          <w:marTop w:val="0"/>
          <w:marBottom w:val="0"/>
          <w:divBdr>
            <w:top w:val="none" w:sz="0" w:space="0" w:color="auto"/>
            <w:left w:val="none" w:sz="0" w:space="0" w:color="auto"/>
            <w:bottom w:val="none" w:sz="0" w:space="0" w:color="auto"/>
            <w:right w:val="none" w:sz="0" w:space="0" w:color="auto"/>
          </w:divBdr>
        </w:div>
        <w:div w:id="2122602622">
          <w:marLeft w:val="640"/>
          <w:marRight w:val="0"/>
          <w:marTop w:val="0"/>
          <w:marBottom w:val="0"/>
          <w:divBdr>
            <w:top w:val="none" w:sz="0" w:space="0" w:color="auto"/>
            <w:left w:val="none" w:sz="0" w:space="0" w:color="auto"/>
            <w:bottom w:val="none" w:sz="0" w:space="0" w:color="auto"/>
            <w:right w:val="none" w:sz="0" w:space="0" w:color="auto"/>
          </w:divBdr>
        </w:div>
        <w:div w:id="2140804959">
          <w:marLeft w:val="640"/>
          <w:marRight w:val="0"/>
          <w:marTop w:val="0"/>
          <w:marBottom w:val="0"/>
          <w:divBdr>
            <w:top w:val="none" w:sz="0" w:space="0" w:color="auto"/>
            <w:left w:val="none" w:sz="0" w:space="0" w:color="auto"/>
            <w:bottom w:val="none" w:sz="0" w:space="0" w:color="auto"/>
            <w:right w:val="none" w:sz="0" w:space="0" w:color="auto"/>
          </w:divBdr>
        </w:div>
      </w:divsChild>
    </w:div>
    <w:div w:id="259484252">
      <w:bodyDiv w:val="1"/>
      <w:marLeft w:val="0"/>
      <w:marRight w:val="0"/>
      <w:marTop w:val="0"/>
      <w:marBottom w:val="0"/>
      <w:divBdr>
        <w:top w:val="none" w:sz="0" w:space="0" w:color="auto"/>
        <w:left w:val="none" w:sz="0" w:space="0" w:color="auto"/>
        <w:bottom w:val="none" w:sz="0" w:space="0" w:color="auto"/>
        <w:right w:val="none" w:sz="0" w:space="0" w:color="auto"/>
      </w:divBdr>
      <w:divsChild>
        <w:div w:id="1401713656">
          <w:marLeft w:val="0"/>
          <w:marRight w:val="0"/>
          <w:marTop w:val="0"/>
          <w:marBottom w:val="0"/>
          <w:divBdr>
            <w:top w:val="none" w:sz="0" w:space="0" w:color="auto"/>
            <w:left w:val="none" w:sz="0" w:space="0" w:color="auto"/>
            <w:bottom w:val="none" w:sz="0" w:space="0" w:color="auto"/>
            <w:right w:val="none" w:sz="0" w:space="0" w:color="auto"/>
          </w:divBdr>
          <w:divsChild>
            <w:div w:id="1908223014">
              <w:marLeft w:val="0"/>
              <w:marRight w:val="0"/>
              <w:marTop w:val="0"/>
              <w:marBottom w:val="0"/>
              <w:divBdr>
                <w:top w:val="none" w:sz="0" w:space="0" w:color="auto"/>
                <w:left w:val="none" w:sz="0" w:space="0" w:color="auto"/>
                <w:bottom w:val="none" w:sz="0" w:space="0" w:color="auto"/>
                <w:right w:val="none" w:sz="0" w:space="0" w:color="auto"/>
              </w:divBdr>
              <w:divsChild>
                <w:div w:id="158803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37613">
      <w:bodyDiv w:val="1"/>
      <w:marLeft w:val="0"/>
      <w:marRight w:val="0"/>
      <w:marTop w:val="0"/>
      <w:marBottom w:val="0"/>
      <w:divBdr>
        <w:top w:val="none" w:sz="0" w:space="0" w:color="auto"/>
        <w:left w:val="none" w:sz="0" w:space="0" w:color="auto"/>
        <w:bottom w:val="none" w:sz="0" w:space="0" w:color="auto"/>
        <w:right w:val="none" w:sz="0" w:space="0" w:color="auto"/>
      </w:divBdr>
      <w:divsChild>
        <w:div w:id="592271">
          <w:marLeft w:val="640"/>
          <w:marRight w:val="0"/>
          <w:marTop w:val="0"/>
          <w:marBottom w:val="0"/>
          <w:divBdr>
            <w:top w:val="none" w:sz="0" w:space="0" w:color="auto"/>
            <w:left w:val="none" w:sz="0" w:space="0" w:color="auto"/>
            <w:bottom w:val="none" w:sz="0" w:space="0" w:color="auto"/>
            <w:right w:val="none" w:sz="0" w:space="0" w:color="auto"/>
          </w:divBdr>
        </w:div>
        <w:div w:id="53285262">
          <w:marLeft w:val="640"/>
          <w:marRight w:val="0"/>
          <w:marTop w:val="0"/>
          <w:marBottom w:val="0"/>
          <w:divBdr>
            <w:top w:val="none" w:sz="0" w:space="0" w:color="auto"/>
            <w:left w:val="none" w:sz="0" w:space="0" w:color="auto"/>
            <w:bottom w:val="none" w:sz="0" w:space="0" w:color="auto"/>
            <w:right w:val="none" w:sz="0" w:space="0" w:color="auto"/>
          </w:divBdr>
        </w:div>
        <w:div w:id="97605739">
          <w:marLeft w:val="640"/>
          <w:marRight w:val="0"/>
          <w:marTop w:val="0"/>
          <w:marBottom w:val="0"/>
          <w:divBdr>
            <w:top w:val="none" w:sz="0" w:space="0" w:color="auto"/>
            <w:left w:val="none" w:sz="0" w:space="0" w:color="auto"/>
            <w:bottom w:val="none" w:sz="0" w:space="0" w:color="auto"/>
            <w:right w:val="none" w:sz="0" w:space="0" w:color="auto"/>
          </w:divBdr>
        </w:div>
        <w:div w:id="129637835">
          <w:marLeft w:val="640"/>
          <w:marRight w:val="0"/>
          <w:marTop w:val="0"/>
          <w:marBottom w:val="0"/>
          <w:divBdr>
            <w:top w:val="none" w:sz="0" w:space="0" w:color="auto"/>
            <w:left w:val="none" w:sz="0" w:space="0" w:color="auto"/>
            <w:bottom w:val="none" w:sz="0" w:space="0" w:color="auto"/>
            <w:right w:val="none" w:sz="0" w:space="0" w:color="auto"/>
          </w:divBdr>
        </w:div>
        <w:div w:id="173031290">
          <w:marLeft w:val="640"/>
          <w:marRight w:val="0"/>
          <w:marTop w:val="0"/>
          <w:marBottom w:val="0"/>
          <w:divBdr>
            <w:top w:val="none" w:sz="0" w:space="0" w:color="auto"/>
            <w:left w:val="none" w:sz="0" w:space="0" w:color="auto"/>
            <w:bottom w:val="none" w:sz="0" w:space="0" w:color="auto"/>
            <w:right w:val="none" w:sz="0" w:space="0" w:color="auto"/>
          </w:divBdr>
        </w:div>
        <w:div w:id="186138437">
          <w:marLeft w:val="640"/>
          <w:marRight w:val="0"/>
          <w:marTop w:val="0"/>
          <w:marBottom w:val="0"/>
          <w:divBdr>
            <w:top w:val="none" w:sz="0" w:space="0" w:color="auto"/>
            <w:left w:val="none" w:sz="0" w:space="0" w:color="auto"/>
            <w:bottom w:val="none" w:sz="0" w:space="0" w:color="auto"/>
            <w:right w:val="none" w:sz="0" w:space="0" w:color="auto"/>
          </w:divBdr>
        </w:div>
        <w:div w:id="198781860">
          <w:marLeft w:val="640"/>
          <w:marRight w:val="0"/>
          <w:marTop w:val="0"/>
          <w:marBottom w:val="0"/>
          <w:divBdr>
            <w:top w:val="none" w:sz="0" w:space="0" w:color="auto"/>
            <w:left w:val="none" w:sz="0" w:space="0" w:color="auto"/>
            <w:bottom w:val="none" w:sz="0" w:space="0" w:color="auto"/>
            <w:right w:val="none" w:sz="0" w:space="0" w:color="auto"/>
          </w:divBdr>
        </w:div>
        <w:div w:id="206336235">
          <w:marLeft w:val="640"/>
          <w:marRight w:val="0"/>
          <w:marTop w:val="0"/>
          <w:marBottom w:val="0"/>
          <w:divBdr>
            <w:top w:val="none" w:sz="0" w:space="0" w:color="auto"/>
            <w:left w:val="none" w:sz="0" w:space="0" w:color="auto"/>
            <w:bottom w:val="none" w:sz="0" w:space="0" w:color="auto"/>
            <w:right w:val="none" w:sz="0" w:space="0" w:color="auto"/>
          </w:divBdr>
        </w:div>
        <w:div w:id="216939316">
          <w:marLeft w:val="640"/>
          <w:marRight w:val="0"/>
          <w:marTop w:val="0"/>
          <w:marBottom w:val="0"/>
          <w:divBdr>
            <w:top w:val="none" w:sz="0" w:space="0" w:color="auto"/>
            <w:left w:val="none" w:sz="0" w:space="0" w:color="auto"/>
            <w:bottom w:val="none" w:sz="0" w:space="0" w:color="auto"/>
            <w:right w:val="none" w:sz="0" w:space="0" w:color="auto"/>
          </w:divBdr>
        </w:div>
        <w:div w:id="234626777">
          <w:marLeft w:val="640"/>
          <w:marRight w:val="0"/>
          <w:marTop w:val="0"/>
          <w:marBottom w:val="0"/>
          <w:divBdr>
            <w:top w:val="none" w:sz="0" w:space="0" w:color="auto"/>
            <w:left w:val="none" w:sz="0" w:space="0" w:color="auto"/>
            <w:bottom w:val="none" w:sz="0" w:space="0" w:color="auto"/>
            <w:right w:val="none" w:sz="0" w:space="0" w:color="auto"/>
          </w:divBdr>
        </w:div>
        <w:div w:id="244843235">
          <w:marLeft w:val="640"/>
          <w:marRight w:val="0"/>
          <w:marTop w:val="0"/>
          <w:marBottom w:val="0"/>
          <w:divBdr>
            <w:top w:val="none" w:sz="0" w:space="0" w:color="auto"/>
            <w:left w:val="none" w:sz="0" w:space="0" w:color="auto"/>
            <w:bottom w:val="none" w:sz="0" w:space="0" w:color="auto"/>
            <w:right w:val="none" w:sz="0" w:space="0" w:color="auto"/>
          </w:divBdr>
        </w:div>
        <w:div w:id="247885052">
          <w:marLeft w:val="640"/>
          <w:marRight w:val="0"/>
          <w:marTop w:val="0"/>
          <w:marBottom w:val="0"/>
          <w:divBdr>
            <w:top w:val="none" w:sz="0" w:space="0" w:color="auto"/>
            <w:left w:val="none" w:sz="0" w:space="0" w:color="auto"/>
            <w:bottom w:val="none" w:sz="0" w:space="0" w:color="auto"/>
            <w:right w:val="none" w:sz="0" w:space="0" w:color="auto"/>
          </w:divBdr>
        </w:div>
        <w:div w:id="278611623">
          <w:marLeft w:val="640"/>
          <w:marRight w:val="0"/>
          <w:marTop w:val="0"/>
          <w:marBottom w:val="0"/>
          <w:divBdr>
            <w:top w:val="none" w:sz="0" w:space="0" w:color="auto"/>
            <w:left w:val="none" w:sz="0" w:space="0" w:color="auto"/>
            <w:bottom w:val="none" w:sz="0" w:space="0" w:color="auto"/>
            <w:right w:val="none" w:sz="0" w:space="0" w:color="auto"/>
          </w:divBdr>
        </w:div>
        <w:div w:id="347567759">
          <w:marLeft w:val="640"/>
          <w:marRight w:val="0"/>
          <w:marTop w:val="0"/>
          <w:marBottom w:val="0"/>
          <w:divBdr>
            <w:top w:val="none" w:sz="0" w:space="0" w:color="auto"/>
            <w:left w:val="none" w:sz="0" w:space="0" w:color="auto"/>
            <w:bottom w:val="none" w:sz="0" w:space="0" w:color="auto"/>
            <w:right w:val="none" w:sz="0" w:space="0" w:color="auto"/>
          </w:divBdr>
        </w:div>
        <w:div w:id="475756861">
          <w:marLeft w:val="640"/>
          <w:marRight w:val="0"/>
          <w:marTop w:val="0"/>
          <w:marBottom w:val="0"/>
          <w:divBdr>
            <w:top w:val="none" w:sz="0" w:space="0" w:color="auto"/>
            <w:left w:val="none" w:sz="0" w:space="0" w:color="auto"/>
            <w:bottom w:val="none" w:sz="0" w:space="0" w:color="auto"/>
            <w:right w:val="none" w:sz="0" w:space="0" w:color="auto"/>
          </w:divBdr>
        </w:div>
        <w:div w:id="476915644">
          <w:marLeft w:val="640"/>
          <w:marRight w:val="0"/>
          <w:marTop w:val="0"/>
          <w:marBottom w:val="0"/>
          <w:divBdr>
            <w:top w:val="none" w:sz="0" w:space="0" w:color="auto"/>
            <w:left w:val="none" w:sz="0" w:space="0" w:color="auto"/>
            <w:bottom w:val="none" w:sz="0" w:space="0" w:color="auto"/>
            <w:right w:val="none" w:sz="0" w:space="0" w:color="auto"/>
          </w:divBdr>
        </w:div>
        <w:div w:id="606666866">
          <w:marLeft w:val="640"/>
          <w:marRight w:val="0"/>
          <w:marTop w:val="0"/>
          <w:marBottom w:val="0"/>
          <w:divBdr>
            <w:top w:val="none" w:sz="0" w:space="0" w:color="auto"/>
            <w:left w:val="none" w:sz="0" w:space="0" w:color="auto"/>
            <w:bottom w:val="none" w:sz="0" w:space="0" w:color="auto"/>
            <w:right w:val="none" w:sz="0" w:space="0" w:color="auto"/>
          </w:divBdr>
        </w:div>
        <w:div w:id="637607813">
          <w:marLeft w:val="640"/>
          <w:marRight w:val="0"/>
          <w:marTop w:val="0"/>
          <w:marBottom w:val="0"/>
          <w:divBdr>
            <w:top w:val="none" w:sz="0" w:space="0" w:color="auto"/>
            <w:left w:val="none" w:sz="0" w:space="0" w:color="auto"/>
            <w:bottom w:val="none" w:sz="0" w:space="0" w:color="auto"/>
            <w:right w:val="none" w:sz="0" w:space="0" w:color="auto"/>
          </w:divBdr>
        </w:div>
        <w:div w:id="859782835">
          <w:marLeft w:val="640"/>
          <w:marRight w:val="0"/>
          <w:marTop w:val="0"/>
          <w:marBottom w:val="0"/>
          <w:divBdr>
            <w:top w:val="none" w:sz="0" w:space="0" w:color="auto"/>
            <w:left w:val="none" w:sz="0" w:space="0" w:color="auto"/>
            <w:bottom w:val="none" w:sz="0" w:space="0" w:color="auto"/>
            <w:right w:val="none" w:sz="0" w:space="0" w:color="auto"/>
          </w:divBdr>
        </w:div>
        <w:div w:id="868638132">
          <w:marLeft w:val="640"/>
          <w:marRight w:val="0"/>
          <w:marTop w:val="0"/>
          <w:marBottom w:val="0"/>
          <w:divBdr>
            <w:top w:val="none" w:sz="0" w:space="0" w:color="auto"/>
            <w:left w:val="none" w:sz="0" w:space="0" w:color="auto"/>
            <w:bottom w:val="none" w:sz="0" w:space="0" w:color="auto"/>
            <w:right w:val="none" w:sz="0" w:space="0" w:color="auto"/>
          </w:divBdr>
        </w:div>
        <w:div w:id="889069940">
          <w:marLeft w:val="640"/>
          <w:marRight w:val="0"/>
          <w:marTop w:val="0"/>
          <w:marBottom w:val="0"/>
          <w:divBdr>
            <w:top w:val="none" w:sz="0" w:space="0" w:color="auto"/>
            <w:left w:val="none" w:sz="0" w:space="0" w:color="auto"/>
            <w:bottom w:val="none" w:sz="0" w:space="0" w:color="auto"/>
            <w:right w:val="none" w:sz="0" w:space="0" w:color="auto"/>
          </w:divBdr>
        </w:div>
        <w:div w:id="894197369">
          <w:marLeft w:val="640"/>
          <w:marRight w:val="0"/>
          <w:marTop w:val="0"/>
          <w:marBottom w:val="0"/>
          <w:divBdr>
            <w:top w:val="none" w:sz="0" w:space="0" w:color="auto"/>
            <w:left w:val="none" w:sz="0" w:space="0" w:color="auto"/>
            <w:bottom w:val="none" w:sz="0" w:space="0" w:color="auto"/>
            <w:right w:val="none" w:sz="0" w:space="0" w:color="auto"/>
          </w:divBdr>
        </w:div>
        <w:div w:id="945423050">
          <w:marLeft w:val="640"/>
          <w:marRight w:val="0"/>
          <w:marTop w:val="0"/>
          <w:marBottom w:val="0"/>
          <w:divBdr>
            <w:top w:val="none" w:sz="0" w:space="0" w:color="auto"/>
            <w:left w:val="none" w:sz="0" w:space="0" w:color="auto"/>
            <w:bottom w:val="none" w:sz="0" w:space="0" w:color="auto"/>
            <w:right w:val="none" w:sz="0" w:space="0" w:color="auto"/>
          </w:divBdr>
        </w:div>
        <w:div w:id="985625151">
          <w:marLeft w:val="640"/>
          <w:marRight w:val="0"/>
          <w:marTop w:val="0"/>
          <w:marBottom w:val="0"/>
          <w:divBdr>
            <w:top w:val="none" w:sz="0" w:space="0" w:color="auto"/>
            <w:left w:val="none" w:sz="0" w:space="0" w:color="auto"/>
            <w:bottom w:val="none" w:sz="0" w:space="0" w:color="auto"/>
            <w:right w:val="none" w:sz="0" w:space="0" w:color="auto"/>
          </w:divBdr>
        </w:div>
        <w:div w:id="1023245073">
          <w:marLeft w:val="640"/>
          <w:marRight w:val="0"/>
          <w:marTop w:val="0"/>
          <w:marBottom w:val="0"/>
          <w:divBdr>
            <w:top w:val="none" w:sz="0" w:space="0" w:color="auto"/>
            <w:left w:val="none" w:sz="0" w:space="0" w:color="auto"/>
            <w:bottom w:val="none" w:sz="0" w:space="0" w:color="auto"/>
            <w:right w:val="none" w:sz="0" w:space="0" w:color="auto"/>
          </w:divBdr>
        </w:div>
        <w:div w:id="1082678532">
          <w:marLeft w:val="640"/>
          <w:marRight w:val="0"/>
          <w:marTop w:val="0"/>
          <w:marBottom w:val="0"/>
          <w:divBdr>
            <w:top w:val="none" w:sz="0" w:space="0" w:color="auto"/>
            <w:left w:val="none" w:sz="0" w:space="0" w:color="auto"/>
            <w:bottom w:val="none" w:sz="0" w:space="0" w:color="auto"/>
            <w:right w:val="none" w:sz="0" w:space="0" w:color="auto"/>
          </w:divBdr>
        </w:div>
        <w:div w:id="1129931880">
          <w:marLeft w:val="640"/>
          <w:marRight w:val="0"/>
          <w:marTop w:val="0"/>
          <w:marBottom w:val="0"/>
          <w:divBdr>
            <w:top w:val="none" w:sz="0" w:space="0" w:color="auto"/>
            <w:left w:val="none" w:sz="0" w:space="0" w:color="auto"/>
            <w:bottom w:val="none" w:sz="0" w:space="0" w:color="auto"/>
            <w:right w:val="none" w:sz="0" w:space="0" w:color="auto"/>
          </w:divBdr>
        </w:div>
        <w:div w:id="1154447647">
          <w:marLeft w:val="640"/>
          <w:marRight w:val="0"/>
          <w:marTop w:val="0"/>
          <w:marBottom w:val="0"/>
          <w:divBdr>
            <w:top w:val="none" w:sz="0" w:space="0" w:color="auto"/>
            <w:left w:val="none" w:sz="0" w:space="0" w:color="auto"/>
            <w:bottom w:val="none" w:sz="0" w:space="0" w:color="auto"/>
            <w:right w:val="none" w:sz="0" w:space="0" w:color="auto"/>
          </w:divBdr>
        </w:div>
        <w:div w:id="1220433705">
          <w:marLeft w:val="640"/>
          <w:marRight w:val="0"/>
          <w:marTop w:val="0"/>
          <w:marBottom w:val="0"/>
          <w:divBdr>
            <w:top w:val="none" w:sz="0" w:space="0" w:color="auto"/>
            <w:left w:val="none" w:sz="0" w:space="0" w:color="auto"/>
            <w:bottom w:val="none" w:sz="0" w:space="0" w:color="auto"/>
            <w:right w:val="none" w:sz="0" w:space="0" w:color="auto"/>
          </w:divBdr>
        </w:div>
        <w:div w:id="1222062891">
          <w:marLeft w:val="640"/>
          <w:marRight w:val="0"/>
          <w:marTop w:val="0"/>
          <w:marBottom w:val="0"/>
          <w:divBdr>
            <w:top w:val="none" w:sz="0" w:space="0" w:color="auto"/>
            <w:left w:val="none" w:sz="0" w:space="0" w:color="auto"/>
            <w:bottom w:val="none" w:sz="0" w:space="0" w:color="auto"/>
            <w:right w:val="none" w:sz="0" w:space="0" w:color="auto"/>
          </w:divBdr>
        </w:div>
        <w:div w:id="1339426715">
          <w:marLeft w:val="640"/>
          <w:marRight w:val="0"/>
          <w:marTop w:val="0"/>
          <w:marBottom w:val="0"/>
          <w:divBdr>
            <w:top w:val="none" w:sz="0" w:space="0" w:color="auto"/>
            <w:left w:val="none" w:sz="0" w:space="0" w:color="auto"/>
            <w:bottom w:val="none" w:sz="0" w:space="0" w:color="auto"/>
            <w:right w:val="none" w:sz="0" w:space="0" w:color="auto"/>
          </w:divBdr>
        </w:div>
        <w:div w:id="1344017713">
          <w:marLeft w:val="640"/>
          <w:marRight w:val="0"/>
          <w:marTop w:val="0"/>
          <w:marBottom w:val="0"/>
          <w:divBdr>
            <w:top w:val="none" w:sz="0" w:space="0" w:color="auto"/>
            <w:left w:val="none" w:sz="0" w:space="0" w:color="auto"/>
            <w:bottom w:val="none" w:sz="0" w:space="0" w:color="auto"/>
            <w:right w:val="none" w:sz="0" w:space="0" w:color="auto"/>
          </w:divBdr>
        </w:div>
        <w:div w:id="1347975852">
          <w:marLeft w:val="640"/>
          <w:marRight w:val="0"/>
          <w:marTop w:val="0"/>
          <w:marBottom w:val="0"/>
          <w:divBdr>
            <w:top w:val="none" w:sz="0" w:space="0" w:color="auto"/>
            <w:left w:val="none" w:sz="0" w:space="0" w:color="auto"/>
            <w:bottom w:val="none" w:sz="0" w:space="0" w:color="auto"/>
            <w:right w:val="none" w:sz="0" w:space="0" w:color="auto"/>
          </w:divBdr>
        </w:div>
        <w:div w:id="1369522795">
          <w:marLeft w:val="640"/>
          <w:marRight w:val="0"/>
          <w:marTop w:val="0"/>
          <w:marBottom w:val="0"/>
          <w:divBdr>
            <w:top w:val="none" w:sz="0" w:space="0" w:color="auto"/>
            <w:left w:val="none" w:sz="0" w:space="0" w:color="auto"/>
            <w:bottom w:val="none" w:sz="0" w:space="0" w:color="auto"/>
            <w:right w:val="none" w:sz="0" w:space="0" w:color="auto"/>
          </w:divBdr>
        </w:div>
        <w:div w:id="1476490468">
          <w:marLeft w:val="640"/>
          <w:marRight w:val="0"/>
          <w:marTop w:val="0"/>
          <w:marBottom w:val="0"/>
          <w:divBdr>
            <w:top w:val="none" w:sz="0" w:space="0" w:color="auto"/>
            <w:left w:val="none" w:sz="0" w:space="0" w:color="auto"/>
            <w:bottom w:val="none" w:sz="0" w:space="0" w:color="auto"/>
            <w:right w:val="none" w:sz="0" w:space="0" w:color="auto"/>
          </w:divBdr>
        </w:div>
        <w:div w:id="1511993377">
          <w:marLeft w:val="640"/>
          <w:marRight w:val="0"/>
          <w:marTop w:val="0"/>
          <w:marBottom w:val="0"/>
          <w:divBdr>
            <w:top w:val="none" w:sz="0" w:space="0" w:color="auto"/>
            <w:left w:val="none" w:sz="0" w:space="0" w:color="auto"/>
            <w:bottom w:val="none" w:sz="0" w:space="0" w:color="auto"/>
            <w:right w:val="none" w:sz="0" w:space="0" w:color="auto"/>
          </w:divBdr>
        </w:div>
        <w:div w:id="1583179347">
          <w:marLeft w:val="640"/>
          <w:marRight w:val="0"/>
          <w:marTop w:val="0"/>
          <w:marBottom w:val="0"/>
          <w:divBdr>
            <w:top w:val="none" w:sz="0" w:space="0" w:color="auto"/>
            <w:left w:val="none" w:sz="0" w:space="0" w:color="auto"/>
            <w:bottom w:val="none" w:sz="0" w:space="0" w:color="auto"/>
            <w:right w:val="none" w:sz="0" w:space="0" w:color="auto"/>
          </w:divBdr>
        </w:div>
        <w:div w:id="1615987797">
          <w:marLeft w:val="640"/>
          <w:marRight w:val="0"/>
          <w:marTop w:val="0"/>
          <w:marBottom w:val="0"/>
          <w:divBdr>
            <w:top w:val="none" w:sz="0" w:space="0" w:color="auto"/>
            <w:left w:val="none" w:sz="0" w:space="0" w:color="auto"/>
            <w:bottom w:val="none" w:sz="0" w:space="0" w:color="auto"/>
            <w:right w:val="none" w:sz="0" w:space="0" w:color="auto"/>
          </w:divBdr>
        </w:div>
        <w:div w:id="1694304337">
          <w:marLeft w:val="640"/>
          <w:marRight w:val="0"/>
          <w:marTop w:val="0"/>
          <w:marBottom w:val="0"/>
          <w:divBdr>
            <w:top w:val="none" w:sz="0" w:space="0" w:color="auto"/>
            <w:left w:val="none" w:sz="0" w:space="0" w:color="auto"/>
            <w:bottom w:val="none" w:sz="0" w:space="0" w:color="auto"/>
            <w:right w:val="none" w:sz="0" w:space="0" w:color="auto"/>
          </w:divBdr>
        </w:div>
        <w:div w:id="1714229545">
          <w:marLeft w:val="640"/>
          <w:marRight w:val="0"/>
          <w:marTop w:val="0"/>
          <w:marBottom w:val="0"/>
          <w:divBdr>
            <w:top w:val="none" w:sz="0" w:space="0" w:color="auto"/>
            <w:left w:val="none" w:sz="0" w:space="0" w:color="auto"/>
            <w:bottom w:val="none" w:sz="0" w:space="0" w:color="auto"/>
            <w:right w:val="none" w:sz="0" w:space="0" w:color="auto"/>
          </w:divBdr>
        </w:div>
        <w:div w:id="1747415219">
          <w:marLeft w:val="640"/>
          <w:marRight w:val="0"/>
          <w:marTop w:val="0"/>
          <w:marBottom w:val="0"/>
          <w:divBdr>
            <w:top w:val="none" w:sz="0" w:space="0" w:color="auto"/>
            <w:left w:val="none" w:sz="0" w:space="0" w:color="auto"/>
            <w:bottom w:val="none" w:sz="0" w:space="0" w:color="auto"/>
            <w:right w:val="none" w:sz="0" w:space="0" w:color="auto"/>
          </w:divBdr>
        </w:div>
        <w:div w:id="1815177811">
          <w:marLeft w:val="640"/>
          <w:marRight w:val="0"/>
          <w:marTop w:val="0"/>
          <w:marBottom w:val="0"/>
          <w:divBdr>
            <w:top w:val="none" w:sz="0" w:space="0" w:color="auto"/>
            <w:left w:val="none" w:sz="0" w:space="0" w:color="auto"/>
            <w:bottom w:val="none" w:sz="0" w:space="0" w:color="auto"/>
            <w:right w:val="none" w:sz="0" w:space="0" w:color="auto"/>
          </w:divBdr>
        </w:div>
        <w:div w:id="1849253007">
          <w:marLeft w:val="640"/>
          <w:marRight w:val="0"/>
          <w:marTop w:val="0"/>
          <w:marBottom w:val="0"/>
          <w:divBdr>
            <w:top w:val="none" w:sz="0" w:space="0" w:color="auto"/>
            <w:left w:val="none" w:sz="0" w:space="0" w:color="auto"/>
            <w:bottom w:val="none" w:sz="0" w:space="0" w:color="auto"/>
            <w:right w:val="none" w:sz="0" w:space="0" w:color="auto"/>
          </w:divBdr>
        </w:div>
        <w:div w:id="1863935771">
          <w:marLeft w:val="640"/>
          <w:marRight w:val="0"/>
          <w:marTop w:val="0"/>
          <w:marBottom w:val="0"/>
          <w:divBdr>
            <w:top w:val="none" w:sz="0" w:space="0" w:color="auto"/>
            <w:left w:val="none" w:sz="0" w:space="0" w:color="auto"/>
            <w:bottom w:val="none" w:sz="0" w:space="0" w:color="auto"/>
            <w:right w:val="none" w:sz="0" w:space="0" w:color="auto"/>
          </w:divBdr>
        </w:div>
        <w:div w:id="1870991097">
          <w:marLeft w:val="640"/>
          <w:marRight w:val="0"/>
          <w:marTop w:val="0"/>
          <w:marBottom w:val="0"/>
          <w:divBdr>
            <w:top w:val="none" w:sz="0" w:space="0" w:color="auto"/>
            <w:left w:val="none" w:sz="0" w:space="0" w:color="auto"/>
            <w:bottom w:val="none" w:sz="0" w:space="0" w:color="auto"/>
            <w:right w:val="none" w:sz="0" w:space="0" w:color="auto"/>
          </w:divBdr>
        </w:div>
        <w:div w:id="1931041374">
          <w:marLeft w:val="640"/>
          <w:marRight w:val="0"/>
          <w:marTop w:val="0"/>
          <w:marBottom w:val="0"/>
          <w:divBdr>
            <w:top w:val="none" w:sz="0" w:space="0" w:color="auto"/>
            <w:left w:val="none" w:sz="0" w:space="0" w:color="auto"/>
            <w:bottom w:val="none" w:sz="0" w:space="0" w:color="auto"/>
            <w:right w:val="none" w:sz="0" w:space="0" w:color="auto"/>
          </w:divBdr>
        </w:div>
        <w:div w:id="1936354231">
          <w:marLeft w:val="640"/>
          <w:marRight w:val="0"/>
          <w:marTop w:val="0"/>
          <w:marBottom w:val="0"/>
          <w:divBdr>
            <w:top w:val="none" w:sz="0" w:space="0" w:color="auto"/>
            <w:left w:val="none" w:sz="0" w:space="0" w:color="auto"/>
            <w:bottom w:val="none" w:sz="0" w:space="0" w:color="auto"/>
            <w:right w:val="none" w:sz="0" w:space="0" w:color="auto"/>
          </w:divBdr>
        </w:div>
        <w:div w:id="1943491623">
          <w:marLeft w:val="640"/>
          <w:marRight w:val="0"/>
          <w:marTop w:val="0"/>
          <w:marBottom w:val="0"/>
          <w:divBdr>
            <w:top w:val="none" w:sz="0" w:space="0" w:color="auto"/>
            <w:left w:val="none" w:sz="0" w:space="0" w:color="auto"/>
            <w:bottom w:val="none" w:sz="0" w:space="0" w:color="auto"/>
            <w:right w:val="none" w:sz="0" w:space="0" w:color="auto"/>
          </w:divBdr>
        </w:div>
        <w:div w:id="2014599846">
          <w:marLeft w:val="640"/>
          <w:marRight w:val="0"/>
          <w:marTop w:val="0"/>
          <w:marBottom w:val="0"/>
          <w:divBdr>
            <w:top w:val="none" w:sz="0" w:space="0" w:color="auto"/>
            <w:left w:val="none" w:sz="0" w:space="0" w:color="auto"/>
            <w:bottom w:val="none" w:sz="0" w:space="0" w:color="auto"/>
            <w:right w:val="none" w:sz="0" w:space="0" w:color="auto"/>
          </w:divBdr>
        </w:div>
        <w:div w:id="2026442350">
          <w:marLeft w:val="640"/>
          <w:marRight w:val="0"/>
          <w:marTop w:val="0"/>
          <w:marBottom w:val="0"/>
          <w:divBdr>
            <w:top w:val="none" w:sz="0" w:space="0" w:color="auto"/>
            <w:left w:val="none" w:sz="0" w:space="0" w:color="auto"/>
            <w:bottom w:val="none" w:sz="0" w:space="0" w:color="auto"/>
            <w:right w:val="none" w:sz="0" w:space="0" w:color="auto"/>
          </w:divBdr>
        </w:div>
        <w:div w:id="2076540344">
          <w:marLeft w:val="640"/>
          <w:marRight w:val="0"/>
          <w:marTop w:val="0"/>
          <w:marBottom w:val="0"/>
          <w:divBdr>
            <w:top w:val="none" w:sz="0" w:space="0" w:color="auto"/>
            <w:left w:val="none" w:sz="0" w:space="0" w:color="auto"/>
            <w:bottom w:val="none" w:sz="0" w:space="0" w:color="auto"/>
            <w:right w:val="none" w:sz="0" w:space="0" w:color="auto"/>
          </w:divBdr>
        </w:div>
        <w:div w:id="2106415717">
          <w:marLeft w:val="640"/>
          <w:marRight w:val="0"/>
          <w:marTop w:val="0"/>
          <w:marBottom w:val="0"/>
          <w:divBdr>
            <w:top w:val="none" w:sz="0" w:space="0" w:color="auto"/>
            <w:left w:val="none" w:sz="0" w:space="0" w:color="auto"/>
            <w:bottom w:val="none" w:sz="0" w:space="0" w:color="auto"/>
            <w:right w:val="none" w:sz="0" w:space="0" w:color="auto"/>
          </w:divBdr>
        </w:div>
        <w:div w:id="2129620185">
          <w:marLeft w:val="640"/>
          <w:marRight w:val="0"/>
          <w:marTop w:val="0"/>
          <w:marBottom w:val="0"/>
          <w:divBdr>
            <w:top w:val="none" w:sz="0" w:space="0" w:color="auto"/>
            <w:left w:val="none" w:sz="0" w:space="0" w:color="auto"/>
            <w:bottom w:val="none" w:sz="0" w:space="0" w:color="auto"/>
            <w:right w:val="none" w:sz="0" w:space="0" w:color="auto"/>
          </w:divBdr>
        </w:div>
      </w:divsChild>
    </w:div>
    <w:div w:id="288707861">
      <w:bodyDiv w:val="1"/>
      <w:marLeft w:val="0"/>
      <w:marRight w:val="0"/>
      <w:marTop w:val="0"/>
      <w:marBottom w:val="0"/>
      <w:divBdr>
        <w:top w:val="none" w:sz="0" w:space="0" w:color="auto"/>
        <w:left w:val="none" w:sz="0" w:space="0" w:color="auto"/>
        <w:bottom w:val="none" w:sz="0" w:space="0" w:color="auto"/>
        <w:right w:val="none" w:sz="0" w:space="0" w:color="auto"/>
      </w:divBdr>
      <w:divsChild>
        <w:div w:id="725105542">
          <w:marLeft w:val="0"/>
          <w:marRight w:val="0"/>
          <w:marTop w:val="0"/>
          <w:marBottom w:val="0"/>
          <w:divBdr>
            <w:top w:val="none" w:sz="0" w:space="0" w:color="auto"/>
            <w:left w:val="none" w:sz="0" w:space="0" w:color="auto"/>
            <w:bottom w:val="none" w:sz="0" w:space="0" w:color="auto"/>
            <w:right w:val="none" w:sz="0" w:space="0" w:color="auto"/>
          </w:divBdr>
          <w:divsChild>
            <w:div w:id="1762794242">
              <w:marLeft w:val="0"/>
              <w:marRight w:val="0"/>
              <w:marTop w:val="0"/>
              <w:marBottom w:val="0"/>
              <w:divBdr>
                <w:top w:val="none" w:sz="0" w:space="0" w:color="auto"/>
                <w:left w:val="none" w:sz="0" w:space="0" w:color="auto"/>
                <w:bottom w:val="none" w:sz="0" w:space="0" w:color="auto"/>
                <w:right w:val="none" w:sz="0" w:space="0" w:color="auto"/>
              </w:divBdr>
              <w:divsChild>
                <w:div w:id="9686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271236">
      <w:bodyDiv w:val="1"/>
      <w:marLeft w:val="0"/>
      <w:marRight w:val="0"/>
      <w:marTop w:val="0"/>
      <w:marBottom w:val="0"/>
      <w:divBdr>
        <w:top w:val="none" w:sz="0" w:space="0" w:color="auto"/>
        <w:left w:val="none" w:sz="0" w:space="0" w:color="auto"/>
        <w:bottom w:val="none" w:sz="0" w:space="0" w:color="auto"/>
        <w:right w:val="none" w:sz="0" w:space="0" w:color="auto"/>
      </w:divBdr>
      <w:divsChild>
        <w:div w:id="254097586">
          <w:marLeft w:val="0"/>
          <w:marRight w:val="0"/>
          <w:marTop w:val="0"/>
          <w:marBottom w:val="0"/>
          <w:divBdr>
            <w:top w:val="none" w:sz="0" w:space="0" w:color="auto"/>
            <w:left w:val="none" w:sz="0" w:space="0" w:color="auto"/>
            <w:bottom w:val="none" w:sz="0" w:space="0" w:color="auto"/>
            <w:right w:val="none" w:sz="0" w:space="0" w:color="auto"/>
          </w:divBdr>
          <w:divsChild>
            <w:div w:id="615907669">
              <w:marLeft w:val="0"/>
              <w:marRight w:val="0"/>
              <w:marTop w:val="0"/>
              <w:marBottom w:val="0"/>
              <w:divBdr>
                <w:top w:val="none" w:sz="0" w:space="0" w:color="auto"/>
                <w:left w:val="none" w:sz="0" w:space="0" w:color="auto"/>
                <w:bottom w:val="none" w:sz="0" w:space="0" w:color="auto"/>
                <w:right w:val="none" w:sz="0" w:space="0" w:color="auto"/>
              </w:divBdr>
              <w:divsChild>
                <w:div w:id="13650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722560">
      <w:bodyDiv w:val="1"/>
      <w:marLeft w:val="0"/>
      <w:marRight w:val="0"/>
      <w:marTop w:val="0"/>
      <w:marBottom w:val="0"/>
      <w:divBdr>
        <w:top w:val="none" w:sz="0" w:space="0" w:color="auto"/>
        <w:left w:val="none" w:sz="0" w:space="0" w:color="auto"/>
        <w:bottom w:val="none" w:sz="0" w:space="0" w:color="auto"/>
        <w:right w:val="none" w:sz="0" w:space="0" w:color="auto"/>
      </w:divBdr>
      <w:divsChild>
        <w:div w:id="1257206125">
          <w:marLeft w:val="0"/>
          <w:marRight w:val="0"/>
          <w:marTop w:val="0"/>
          <w:marBottom w:val="0"/>
          <w:divBdr>
            <w:top w:val="none" w:sz="0" w:space="0" w:color="auto"/>
            <w:left w:val="none" w:sz="0" w:space="0" w:color="auto"/>
            <w:bottom w:val="none" w:sz="0" w:space="0" w:color="auto"/>
            <w:right w:val="none" w:sz="0" w:space="0" w:color="auto"/>
          </w:divBdr>
          <w:divsChild>
            <w:div w:id="1363170422">
              <w:marLeft w:val="0"/>
              <w:marRight w:val="0"/>
              <w:marTop w:val="0"/>
              <w:marBottom w:val="0"/>
              <w:divBdr>
                <w:top w:val="none" w:sz="0" w:space="0" w:color="auto"/>
                <w:left w:val="none" w:sz="0" w:space="0" w:color="auto"/>
                <w:bottom w:val="none" w:sz="0" w:space="0" w:color="auto"/>
                <w:right w:val="none" w:sz="0" w:space="0" w:color="auto"/>
              </w:divBdr>
              <w:divsChild>
                <w:div w:id="118332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800825">
      <w:bodyDiv w:val="1"/>
      <w:marLeft w:val="0"/>
      <w:marRight w:val="0"/>
      <w:marTop w:val="0"/>
      <w:marBottom w:val="0"/>
      <w:divBdr>
        <w:top w:val="none" w:sz="0" w:space="0" w:color="auto"/>
        <w:left w:val="none" w:sz="0" w:space="0" w:color="auto"/>
        <w:bottom w:val="none" w:sz="0" w:space="0" w:color="auto"/>
        <w:right w:val="none" w:sz="0" w:space="0" w:color="auto"/>
      </w:divBdr>
    </w:div>
    <w:div w:id="322977416">
      <w:bodyDiv w:val="1"/>
      <w:marLeft w:val="0"/>
      <w:marRight w:val="0"/>
      <w:marTop w:val="0"/>
      <w:marBottom w:val="0"/>
      <w:divBdr>
        <w:top w:val="none" w:sz="0" w:space="0" w:color="auto"/>
        <w:left w:val="none" w:sz="0" w:space="0" w:color="auto"/>
        <w:bottom w:val="none" w:sz="0" w:space="0" w:color="auto"/>
        <w:right w:val="none" w:sz="0" w:space="0" w:color="auto"/>
      </w:divBdr>
    </w:div>
    <w:div w:id="342515226">
      <w:bodyDiv w:val="1"/>
      <w:marLeft w:val="0"/>
      <w:marRight w:val="0"/>
      <w:marTop w:val="0"/>
      <w:marBottom w:val="0"/>
      <w:divBdr>
        <w:top w:val="none" w:sz="0" w:space="0" w:color="auto"/>
        <w:left w:val="none" w:sz="0" w:space="0" w:color="auto"/>
        <w:bottom w:val="none" w:sz="0" w:space="0" w:color="auto"/>
        <w:right w:val="none" w:sz="0" w:space="0" w:color="auto"/>
      </w:divBdr>
    </w:div>
    <w:div w:id="343747137">
      <w:bodyDiv w:val="1"/>
      <w:marLeft w:val="0"/>
      <w:marRight w:val="0"/>
      <w:marTop w:val="0"/>
      <w:marBottom w:val="0"/>
      <w:divBdr>
        <w:top w:val="none" w:sz="0" w:space="0" w:color="auto"/>
        <w:left w:val="none" w:sz="0" w:space="0" w:color="auto"/>
        <w:bottom w:val="none" w:sz="0" w:space="0" w:color="auto"/>
        <w:right w:val="none" w:sz="0" w:space="0" w:color="auto"/>
      </w:divBdr>
      <w:divsChild>
        <w:div w:id="46415442">
          <w:marLeft w:val="640"/>
          <w:marRight w:val="0"/>
          <w:marTop w:val="0"/>
          <w:marBottom w:val="0"/>
          <w:divBdr>
            <w:top w:val="none" w:sz="0" w:space="0" w:color="auto"/>
            <w:left w:val="none" w:sz="0" w:space="0" w:color="auto"/>
            <w:bottom w:val="none" w:sz="0" w:space="0" w:color="auto"/>
            <w:right w:val="none" w:sz="0" w:space="0" w:color="auto"/>
          </w:divBdr>
        </w:div>
        <w:div w:id="116997105">
          <w:marLeft w:val="640"/>
          <w:marRight w:val="0"/>
          <w:marTop w:val="0"/>
          <w:marBottom w:val="0"/>
          <w:divBdr>
            <w:top w:val="none" w:sz="0" w:space="0" w:color="auto"/>
            <w:left w:val="none" w:sz="0" w:space="0" w:color="auto"/>
            <w:bottom w:val="none" w:sz="0" w:space="0" w:color="auto"/>
            <w:right w:val="none" w:sz="0" w:space="0" w:color="auto"/>
          </w:divBdr>
        </w:div>
        <w:div w:id="120344253">
          <w:marLeft w:val="640"/>
          <w:marRight w:val="0"/>
          <w:marTop w:val="0"/>
          <w:marBottom w:val="0"/>
          <w:divBdr>
            <w:top w:val="none" w:sz="0" w:space="0" w:color="auto"/>
            <w:left w:val="none" w:sz="0" w:space="0" w:color="auto"/>
            <w:bottom w:val="none" w:sz="0" w:space="0" w:color="auto"/>
            <w:right w:val="none" w:sz="0" w:space="0" w:color="auto"/>
          </w:divBdr>
        </w:div>
        <w:div w:id="144705685">
          <w:marLeft w:val="640"/>
          <w:marRight w:val="0"/>
          <w:marTop w:val="0"/>
          <w:marBottom w:val="0"/>
          <w:divBdr>
            <w:top w:val="none" w:sz="0" w:space="0" w:color="auto"/>
            <w:left w:val="none" w:sz="0" w:space="0" w:color="auto"/>
            <w:bottom w:val="none" w:sz="0" w:space="0" w:color="auto"/>
            <w:right w:val="none" w:sz="0" w:space="0" w:color="auto"/>
          </w:divBdr>
        </w:div>
        <w:div w:id="211043091">
          <w:marLeft w:val="640"/>
          <w:marRight w:val="0"/>
          <w:marTop w:val="0"/>
          <w:marBottom w:val="0"/>
          <w:divBdr>
            <w:top w:val="none" w:sz="0" w:space="0" w:color="auto"/>
            <w:left w:val="none" w:sz="0" w:space="0" w:color="auto"/>
            <w:bottom w:val="none" w:sz="0" w:space="0" w:color="auto"/>
            <w:right w:val="none" w:sz="0" w:space="0" w:color="auto"/>
          </w:divBdr>
        </w:div>
        <w:div w:id="221524531">
          <w:marLeft w:val="640"/>
          <w:marRight w:val="0"/>
          <w:marTop w:val="0"/>
          <w:marBottom w:val="0"/>
          <w:divBdr>
            <w:top w:val="none" w:sz="0" w:space="0" w:color="auto"/>
            <w:left w:val="none" w:sz="0" w:space="0" w:color="auto"/>
            <w:bottom w:val="none" w:sz="0" w:space="0" w:color="auto"/>
            <w:right w:val="none" w:sz="0" w:space="0" w:color="auto"/>
          </w:divBdr>
        </w:div>
        <w:div w:id="251667510">
          <w:marLeft w:val="640"/>
          <w:marRight w:val="0"/>
          <w:marTop w:val="0"/>
          <w:marBottom w:val="0"/>
          <w:divBdr>
            <w:top w:val="none" w:sz="0" w:space="0" w:color="auto"/>
            <w:left w:val="none" w:sz="0" w:space="0" w:color="auto"/>
            <w:bottom w:val="none" w:sz="0" w:space="0" w:color="auto"/>
            <w:right w:val="none" w:sz="0" w:space="0" w:color="auto"/>
          </w:divBdr>
        </w:div>
        <w:div w:id="288098898">
          <w:marLeft w:val="640"/>
          <w:marRight w:val="0"/>
          <w:marTop w:val="0"/>
          <w:marBottom w:val="0"/>
          <w:divBdr>
            <w:top w:val="none" w:sz="0" w:space="0" w:color="auto"/>
            <w:left w:val="none" w:sz="0" w:space="0" w:color="auto"/>
            <w:bottom w:val="none" w:sz="0" w:space="0" w:color="auto"/>
            <w:right w:val="none" w:sz="0" w:space="0" w:color="auto"/>
          </w:divBdr>
        </w:div>
        <w:div w:id="364140907">
          <w:marLeft w:val="640"/>
          <w:marRight w:val="0"/>
          <w:marTop w:val="0"/>
          <w:marBottom w:val="0"/>
          <w:divBdr>
            <w:top w:val="none" w:sz="0" w:space="0" w:color="auto"/>
            <w:left w:val="none" w:sz="0" w:space="0" w:color="auto"/>
            <w:bottom w:val="none" w:sz="0" w:space="0" w:color="auto"/>
            <w:right w:val="none" w:sz="0" w:space="0" w:color="auto"/>
          </w:divBdr>
        </w:div>
        <w:div w:id="413859959">
          <w:marLeft w:val="640"/>
          <w:marRight w:val="0"/>
          <w:marTop w:val="0"/>
          <w:marBottom w:val="0"/>
          <w:divBdr>
            <w:top w:val="none" w:sz="0" w:space="0" w:color="auto"/>
            <w:left w:val="none" w:sz="0" w:space="0" w:color="auto"/>
            <w:bottom w:val="none" w:sz="0" w:space="0" w:color="auto"/>
            <w:right w:val="none" w:sz="0" w:space="0" w:color="auto"/>
          </w:divBdr>
        </w:div>
        <w:div w:id="481392841">
          <w:marLeft w:val="640"/>
          <w:marRight w:val="0"/>
          <w:marTop w:val="0"/>
          <w:marBottom w:val="0"/>
          <w:divBdr>
            <w:top w:val="none" w:sz="0" w:space="0" w:color="auto"/>
            <w:left w:val="none" w:sz="0" w:space="0" w:color="auto"/>
            <w:bottom w:val="none" w:sz="0" w:space="0" w:color="auto"/>
            <w:right w:val="none" w:sz="0" w:space="0" w:color="auto"/>
          </w:divBdr>
        </w:div>
        <w:div w:id="564878474">
          <w:marLeft w:val="640"/>
          <w:marRight w:val="0"/>
          <w:marTop w:val="0"/>
          <w:marBottom w:val="0"/>
          <w:divBdr>
            <w:top w:val="none" w:sz="0" w:space="0" w:color="auto"/>
            <w:left w:val="none" w:sz="0" w:space="0" w:color="auto"/>
            <w:bottom w:val="none" w:sz="0" w:space="0" w:color="auto"/>
            <w:right w:val="none" w:sz="0" w:space="0" w:color="auto"/>
          </w:divBdr>
        </w:div>
        <w:div w:id="567346547">
          <w:marLeft w:val="640"/>
          <w:marRight w:val="0"/>
          <w:marTop w:val="0"/>
          <w:marBottom w:val="0"/>
          <w:divBdr>
            <w:top w:val="none" w:sz="0" w:space="0" w:color="auto"/>
            <w:left w:val="none" w:sz="0" w:space="0" w:color="auto"/>
            <w:bottom w:val="none" w:sz="0" w:space="0" w:color="auto"/>
            <w:right w:val="none" w:sz="0" w:space="0" w:color="auto"/>
          </w:divBdr>
        </w:div>
        <w:div w:id="584458697">
          <w:marLeft w:val="640"/>
          <w:marRight w:val="0"/>
          <w:marTop w:val="0"/>
          <w:marBottom w:val="0"/>
          <w:divBdr>
            <w:top w:val="none" w:sz="0" w:space="0" w:color="auto"/>
            <w:left w:val="none" w:sz="0" w:space="0" w:color="auto"/>
            <w:bottom w:val="none" w:sz="0" w:space="0" w:color="auto"/>
            <w:right w:val="none" w:sz="0" w:space="0" w:color="auto"/>
          </w:divBdr>
        </w:div>
        <w:div w:id="599148377">
          <w:marLeft w:val="640"/>
          <w:marRight w:val="0"/>
          <w:marTop w:val="0"/>
          <w:marBottom w:val="0"/>
          <w:divBdr>
            <w:top w:val="none" w:sz="0" w:space="0" w:color="auto"/>
            <w:left w:val="none" w:sz="0" w:space="0" w:color="auto"/>
            <w:bottom w:val="none" w:sz="0" w:space="0" w:color="auto"/>
            <w:right w:val="none" w:sz="0" w:space="0" w:color="auto"/>
          </w:divBdr>
        </w:div>
        <w:div w:id="661397365">
          <w:marLeft w:val="640"/>
          <w:marRight w:val="0"/>
          <w:marTop w:val="0"/>
          <w:marBottom w:val="0"/>
          <w:divBdr>
            <w:top w:val="none" w:sz="0" w:space="0" w:color="auto"/>
            <w:left w:val="none" w:sz="0" w:space="0" w:color="auto"/>
            <w:bottom w:val="none" w:sz="0" w:space="0" w:color="auto"/>
            <w:right w:val="none" w:sz="0" w:space="0" w:color="auto"/>
          </w:divBdr>
        </w:div>
        <w:div w:id="726538437">
          <w:marLeft w:val="640"/>
          <w:marRight w:val="0"/>
          <w:marTop w:val="0"/>
          <w:marBottom w:val="0"/>
          <w:divBdr>
            <w:top w:val="none" w:sz="0" w:space="0" w:color="auto"/>
            <w:left w:val="none" w:sz="0" w:space="0" w:color="auto"/>
            <w:bottom w:val="none" w:sz="0" w:space="0" w:color="auto"/>
            <w:right w:val="none" w:sz="0" w:space="0" w:color="auto"/>
          </w:divBdr>
        </w:div>
        <w:div w:id="762261159">
          <w:marLeft w:val="640"/>
          <w:marRight w:val="0"/>
          <w:marTop w:val="0"/>
          <w:marBottom w:val="0"/>
          <w:divBdr>
            <w:top w:val="none" w:sz="0" w:space="0" w:color="auto"/>
            <w:left w:val="none" w:sz="0" w:space="0" w:color="auto"/>
            <w:bottom w:val="none" w:sz="0" w:space="0" w:color="auto"/>
            <w:right w:val="none" w:sz="0" w:space="0" w:color="auto"/>
          </w:divBdr>
        </w:div>
        <w:div w:id="810170297">
          <w:marLeft w:val="640"/>
          <w:marRight w:val="0"/>
          <w:marTop w:val="0"/>
          <w:marBottom w:val="0"/>
          <w:divBdr>
            <w:top w:val="none" w:sz="0" w:space="0" w:color="auto"/>
            <w:left w:val="none" w:sz="0" w:space="0" w:color="auto"/>
            <w:bottom w:val="none" w:sz="0" w:space="0" w:color="auto"/>
            <w:right w:val="none" w:sz="0" w:space="0" w:color="auto"/>
          </w:divBdr>
        </w:div>
        <w:div w:id="870413472">
          <w:marLeft w:val="640"/>
          <w:marRight w:val="0"/>
          <w:marTop w:val="0"/>
          <w:marBottom w:val="0"/>
          <w:divBdr>
            <w:top w:val="none" w:sz="0" w:space="0" w:color="auto"/>
            <w:left w:val="none" w:sz="0" w:space="0" w:color="auto"/>
            <w:bottom w:val="none" w:sz="0" w:space="0" w:color="auto"/>
            <w:right w:val="none" w:sz="0" w:space="0" w:color="auto"/>
          </w:divBdr>
        </w:div>
        <w:div w:id="885483650">
          <w:marLeft w:val="640"/>
          <w:marRight w:val="0"/>
          <w:marTop w:val="0"/>
          <w:marBottom w:val="0"/>
          <w:divBdr>
            <w:top w:val="none" w:sz="0" w:space="0" w:color="auto"/>
            <w:left w:val="none" w:sz="0" w:space="0" w:color="auto"/>
            <w:bottom w:val="none" w:sz="0" w:space="0" w:color="auto"/>
            <w:right w:val="none" w:sz="0" w:space="0" w:color="auto"/>
          </w:divBdr>
        </w:div>
        <w:div w:id="946889627">
          <w:marLeft w:val="640"/>
          <w:marRight w:val="0"/>
          <w:marTop w:val="0"/>
          <w:marBottom w:val="0"/>
          <w:divBdr>
            <w:top w:val="none" w:sz="0" w:space="0" w:color="auto"/>
            <w:left w:val="none" w:sz="0" w:space="0" w:color="auto"/>
            <w:bottom w:val="none" w:sz="0" w:space="0" w:color="auto"/>
            <w:right w:val="none" w:sz="0" w:space="0" w:color="auto"/>
          </w:divBdr>
        </w:div>
        <w:div w:id="994601794">
          <w:marLeft w:val="640"/>
          <w:marRight w:val="0"/>
          <w:marTop w:val="0"/>
          <w:marBottom w:val="0"/>
          <w:divBdr>
            <w:top w:val="none" w:sz="0" w:space="0" w:color="auto"/>
            <w:left w:val="none" w:sz="0" w:space="0" w:color="auto"/>
            <w:bottom w:val="none" w:sz="0" w:space="0" w:color="auto"/>
            <w:right w:val="none" w:sz="0" w:space="0" w:color="auto"/>
          </w:divBdr>
        </w:div>
        <w:div w:id="1000473182">
          <w:marLeft w:val="640"/>
          <w:marRight w:val="0"/>
          <w:marTop w:val="0"/>
          <w:marBottom w:val="0"/>
          <w:divBdr>
            <w:top w:val="none" w:sz="0" w:space="0" w:color="auto"/>
            <w:left w:val="none" w:sz="0" w:space="0" w:color="auto"/>
            <w:bottom w:val="none" w:sz="0" w:space="0" w:color="auto"/>
            <w:right w:val="none" w:sz="0" w:space="0" w:color="auto"/>
          </w:divBdr>
        </w:div>
        <w:div w:id="1050685297">
          <w:marLeft w:val="640"/>
          <w:marRight w:val="0"/>
          <w:marTop w:val="0"/>
          <w:marBottom w:val="0"/>
          <w:divBdr>
            <w:top w:val="none" w:sz="0" w:space="0" w:color="auto"/>
            <w:left w:val="none" w:sz="0" w:space="0" w:color="auto"/>
            <w:bottom w:val="none" w:sz="0" w:space="0" w:color="auto"/>
            <w:right w:val="none" w:sz="0" w:space="0" w:color="auto"/>
          </w:divBdr>
        </w:div>
        <w:div w:id="1064372970">
          <w:marLeft w:val="640"/>
          <w:marRight w:val="0"/>
          <w:marTop w:val="0"/>
          <w:marBottom w:val="0"/>
          <w:divBdr>
            <w:top w:val="none" w:sz="0" w:space="0" w:color="auto"/>
            <w:left w:val="none" w:sz="0" w:space="0" w:color="auto"/>
            <w:bottom w:val="none" w:sz="0" w:space="0" w:color="auto"/>
            <w:right w:val="none" w:sz="0" w:space="0" w:color="auto"/>
          </w:divBdr>
        </w:div>
        <w:div w:id="1067068784">
          <w:marLeft w:val="640"/>
          <w:marRight w:val="0"/>
          <w:marTop w:val="0"/>
          <w:marBottom w:val="0"/>
          <w:divBdr>
            <w:top w:val="none" w:sz="0" w:space="0" w:color="auto"/>
            <w:left w:val="none" w:sz="0" w:space="0" w:color="auto"/>
            <w:bottom w:val="none" w:sz="0" w:space="0" w:color="auto"/>
            <w:right w:val="none" w:sz="0" w:space="0" w:color="auto"/>
          </w:divBdr>
        </w:div>
        <w:div w:id="1100683844">
          <w:marLeft w:val="640"/>
          <w:marRight w:val="0"/>
          <w:marTop w:val="0"/>
          <w:marBottom w:val="0"/>
          <w:divBdr>
            <w:top w:val="none" w:sz="0" w:space="0" w:color="auto"/>
            <w:left w:val="none" w:sz="0" w:space="0" w:color="auto"/>
            <w:bottom w:val="none" w:sz="0" w:space="0" w:color="auto"/>
            <w:right w:val="none" w:sz="0" w:space="0" w:color="auto"/>
          </w:divBdr>
        </w:div>
        <w:div w:id="1104612855">
          <w:marLeft w:val="640"/>
          <w:marRight w:val="0"/>
          <w:marTop w:val="0"/>
          <w:marBottom w:val="0"/>
          <w:divBdr>
            <w:top w:val="none" w:sz="0" w:space="0" w:color="auto"/>
            <w:left w:val="none" w:sz="0" w:space="0" w:color="auto"/>
            <w:bottom w:val="none" w:sz="0" w:space="0" w:color="auto"/>
            <w:right w:val="none" w:sz="0" w:space="0" w:color="auto"/>
          </w:divBdr>
        </w:div>
        <w:div w:id="1125465926">
          <w:marLeft w:val="640"/>
          <w:marRight w:val="0"/>
          <w:marTop w:val="0"/>
          <w:marBottom w:val="0"/>
          <w:divBdr>
            <w:top w:val="none" w:sz="0" w:space="0" w:color="auto"/>
            <w:left w:val="none" w:sz="0" w:space="0" w:color="auto"/>
            <w:bottom w:val="none" w:sz="0" w:space="0" w:color="auto"/>
            <w:right w:val="none" w:sz="0" w:space="0" w:color="auto"/>
          </w:divBdr>
        </w:div>
        <w:div w:id="1191914425">
          <w:marLeft w:val="640"/>
          <w:marRight w:val="0"/>
          <w:marTop w:val="0"/>
          <w:marBottom w:val="0"/>
          <w:divBdr>
            <w:top w:val="none" w:sz="0" w:space="0" w:color="auto"/>
            <w:left w:val="none" w:sz="0" w:space="0" w:color="auto"/>
            <w:bottom w:val="none" w:sz="0" w:space="0" w:color="auto"/>
            <w:right w:val="none" w:sz="0" w:space="0" w:color="auto"/>
          </w:divBdr>
        </w:div>
        <w:div w:id="1288050363">
          <w:marLeft w:val="640"/>
          <w:marRight w:val="0"/>
          <w:marTop w:val="0"/>
          <w:marBottom w:val="0"/>
          <w:divBdr>
            <w:top w:val="none" w:sz="0" w:space="0" w:color="auto"/>
            <w:left w:val="none" w:sz="0" w:space="0" w:color="auto"/>
            <w:bottom w:val="none" w:sz="0" w:space="0" w:color="auto"/>
            <w:right w:val="none" w:sz="0" w:space="0" w:color="auto"/>
          </w:divBdr>
        </w:div>
        <w:div w:id="1298561758">
          <w:marLeft w:val="640"/>
          <w:marRight w:val="0"/>
          <w:marTop w:val="0"/>
          <w:marBottom w:val="0"/>
          <w:divBdr>
            <w:top w:val="none" w:sz="0" w:space="0" w:color="auto"/>
            <w:left w:val="none" w:sz="0" w:space="0" w:color="auto"/>
            <w:bottom w:val="none" w:sz="0" w:space="0" w:color="auto"/>
            <w:right w:val="none" w:sz="0" w:space="0" w:color="auto"/>
          </w:divBdr>
        </w:div>
        <w:div w:id="1307272298">
          <w:marLeft w:val="640"/>
          <w:marRight w:val="0"/>
          <w:marTop w:val="0"/>
          <w:marBottom w:val="0"/>
          <w:divBdr>
            <w:top w:val="none" w:sz="0" w:space="0" w:color="auto"/>
            <w:left w:val="none" w:sz="0" w:space="0" w:color="auto"/>
            <w:bottom w:val="none" w:sz="0" w:space="0" w:color="auto"/>
            <w:right w:val="none" w:sz="0" w:space="0" w:color="auto"/>
          </w:divBdr>
        </w:div>
        <w:div w:id="1331444907">
          <w:marLeft w:val="640"/>
          <w:marRight w:val="0"/>
          <w:marTop w:val="0"/>
          <w:marBottom w:val="0"/>
          <w:divBdr>
            <w:top w:val="none" w:sz="0" w:space="0" w:color="auto"/>
            <w:left w:val="none" w:sz="0" w:space="0" w:color="auto"/>
            <w:bottom w:val="none" w:sz="0" w:space="0" w:color="auto"/>
            <w:right w:val="none" w:sz="0" w:space="0" w:color="auto"/>
          </w:divBdr>
        </w:div>
        <w:div w:id="1383560574">
          <w:marLeft w:val="640"/>
          <w:marRight w:val="0"/>
          <w:marTop w:val="0"/>
          <w:marBottom w:val="0"/>
          <w:divBdr>
            <w:top w:val="none" w:sz="0" w:space="0" w:color="auto"/>
            <w:left w:val="none" w:sz="0" w:space="0" w:color="auto"/>
            <w:bottom w:val="none" w:sz="0" w:space="0" w:color="auto"/>
            <w:right w:val="none" w:sz="0" w:space="0" w:color="auto"/>
          </w:divBdr>
        </w:div>
        <w:div w:id="1388803321">
          <w:marLeft w:val="640"/>
          <w:marRight w:val="0"/>
          <w:marTop w:val="0"/>
          <w:marBottom w:val="0"/>
          <w:divBdr>
            <w:top w:val="none" w:sz="0" w:space="0" w:color="auto"/>
            <w:left w:val="none" w:sz="0" w:space="0" w:color="auto"/>
            <w:bottom w:val="none" w:sz="0" w:space="0" w:color="auto"/>
            <w:right w:val="none" w:sz="0" w:space="0" w:color="auto"/>
          </w:divBdr>
        </w:div>
        <w:div w:id="1480461545">
          <w:marLeft w:val="640"/>
          <w:marRight w:val="0"/>
          <w:marTop w:val="0"/>
          <w:marBottom w:val="0"/>
          <w:divBdr>
            <w:top w:val="none" w:sz="0" w:space="0" w:color="auto"/>
            <w:left w:val="none" w:sz="0" w:space="0" w:color="auto"/>
            <w:bottom w:val="none" w:sz="0" w:space="0" w:color="auto"/>
            <w:right w:val="none" w:sz="0" w:space="0" w:color="auto"/>
          </w:divBdr>
        </w:div>
        <w:div w:id="1549992023">
          <w:marLeft w:val="640"/>
          <w:marRight w:val="0"/>
          <w:marTop w:val="0"/>
          <w:marBottom w:val="0"/>
          <w:divBdr>
            <w:top w:val="none" w:sz="0" w:space="0" w:color="auto"/>
            <w:left w:val="none" w:sz="0" w:space="0" w:color="auto"/>
            <w:bottom w:val="none" w:sz="0" w:space="0" w:color="auto"/>
            <w:right w:val="none" w:sz="0" w:space="0" w:color="auto"/>
          </w:divBdr>
        </w:div>
        <w:div w:id="1632591494">
          <w:marLeft w:val="640"/>
          <w:marRight w:val="0"/>
          <w:marTop w:val="0"/>
          <w:marBottom w:val="0"/>
          <w:divBdr>
            <w:top w:val="none" w:sz="0" w:space="0" w:color="auto"/>
            <w:left w:val="none" w:sz="0" w:space="0" w:color="auto"/>
            <w:bottom w:val="none" w:sz="0" w:space="0" w:color="auto"/>
            <w:right w:val="none" w:sz="0" w:space="0" w:color="auto"/>
          </w:divBdr>
        </w:div>
        <w:div w:id="1692485807">
          <w:marLeft w:val="640"/>
          <w:marRight w:val="0"/>
          <w:marTop w:val="0"/>
          <w:marBottom w:val="0"/>
          <w:divBdr>
            <w:top w:val="none" w:sz="0" w:space="0" w:color="auto"/>
            <w:left w:val="none" w:sz="0" w:space="0" w:color="auto"/>
            <w:bottom w:val="none" w:sz="0" w:space="0" w:color="auto"/>
            <w:right w:val="none" w:sz="0" w:space="0" w:color="auto"/>
          </w:divBdr>
        </w:div>
        <w:div w:id="1739548770">
          <w:marLeft w:val="640"/>
          <w:marRight w:val="0"/>
          <w:marTop w:val="0"/>
          <w:marBottom w:val="0"/>
          <w:divBdr>
            <w:top w:val="none" w:sz="0" w:space="0" w:color="auto"/>
            <w:left w:val="none" w:sz="0" w:space="0" w:color="auto"/>
            <w:bottom w:val="none" w:sz="0" w:space="0" w:color="auto"/>
            <w:right w:val="none" w:sz="0" w:space="0" w:color="auto"/>
          </w:divBdr>
        </w:div>
        <w:div w:id="1788548138">
          <w:marLeft w:val="640"/>
          <w:marRight w:val="0"/>
          <w:marTop w:val="0"/>
          <w:marBottom w:val="0"/>
          <w:divBdr>
            <w:top w:val="none" w:sz="0" w:space="0" w:color="auto"/>
            <w:left w:val="none" w:sz="0" w:space="0" w:color="auto"/>
            <w:bottom w:val="none" w:sz="0" w:space="0" w:color="auto"/>
            <w:right w:val="none" w:sz="0" w:space="0" w:color="auto"/>
          </w:divBdr>
        </w:div>
        <w:div w:id="1817725774">
          <w:marLeft w:val="640"/>
          <w:marRight w:val="0"/>
          <w:marTop w:val="0"/>
          <w:marBottom w:val="0"/>
          <w:divBdr>
            <w:top w:val="none" w:sz="0" w:space="0" w:color="auto"/>
            <w:left w:val="none" w:sz="0" w:space="0" w:color="auto"/>
            <w:bottom w:val="none" w:sz="0" w:space="0" w:color="auto"/>
            <w:right w:val="none" w:sz="0" w:space="0" w:color="auto"/>
          </w:divBdr>
        </w:div>
        <w:div w:id="1826969529">
          <w:marLeft w:val="640"/>
          <w:marRight w:val="0"/>
          <w:marTop w:val="0"/>
          <w:marBottom w:val="0"/>
          <w:divBdr>
            <w:top w:val="none" w:sz="0" w:space="0" w:color="auto"/>
            <w:left w:val="none" w:sz="0" w:space="0" w:color="auto"/>
            <w:bottom w:val="none" w:sz="0" w:space="0" w:color="auto"/>
            <w:right w:val="none" w:sz="0" w:space="0" w:color="auto"/>
          </w:divBdr>
        </w:div>
        <w:div w:id="1883667348">
          <w:marLeft w:val="640"/>
          <w:marRight w:val="0"/>
          <w:marTop w:val="0"/>
          <w:marBottom w:val="0"/>
          <w:divBdr>
            <w:top w:val="none" w:sz="0" w:space="0" w:color="auto"/>
            <w:left w:val="none" w:sz="0" w:space="0" w:color="auto"/>
            <w:bottom w:val="none" w:sz="0" w:space="0" w:color="auto"/>
            <w:right w:val="none" w:sz="0" w:space="0" w:color="auto"/>
          </w:divBdr>
        </w:div>
        <w:div w:id="1918973646">
          <w:marLeft w:val="640"/>
          <w:marRight w:val="0"/>
          <w:marTop w:val="0"/>
          <w:marBottom w:val="0"/>
          <w:divBdr>
            <w:top w:val="none" w:sz="0" w:space="0" w:color="auto"/>
            <w:left w:val="none" w:sz="0" w:space="0" w:color="auto"/>
            <w:bottom w:val="none" w:sz="0" w:space="0" w:color="auto"/>
            <w:right w:val="none" w:sz="0" w:space="0" w:color="auto"/>
          </w:divBdr>
        </w:div>
        <w:div w:id="1926066003">
          <w:marLeft w:val="640"/>
          <w:marRight w:val="0"/>
          <w:marTop w:val="0"/>
          <w:marBottom w:val="0"/>
          <w:divBdr>
            <w:top w:val="none" w:sz="0" w:space="0" w:color="auto"/>
            <w:left w:val="none" w:sz="0" w:space="0" w:color="auto"/>
            <w:bottom w:val="none" w:sz="0" w:space="0" w:color="auto"/>
            <w:right w:val="none" w:sz="0" w:space="0" w:color="auto"/>
          </w:divBdr>
        </w:div>
        <w:div w:id="1957055074">
          <w:marLeft w:val="640"/>
          <w:marRight w:val="0"/>
          <w:marTop w:val="0"/>
          <w:marBottom w:val="0"/>
          <w:divBdr>
            <w:top w:val="none" w:sz="0" w:space="0" w:color="auto"/>
            <w:left w:val="none" w:sz="0" w:space="0" w:color="auto"/>
            <w:bottom w:val="none" w:sz="0" w:space="0" w:color="auto"/>
            <w:right w:val="none" w:sz="0" w:space="0" w:color="auto"/>
          </w:divBdr>
        </w:div>
        <w:div w:id="1962960101">
          <w:marLeft w:val="640"/>
          <w:marRight w:val="0"/>
          <w:marTop w:val="0"/>
          <w:marBottom w:val="0"/>
          <w:divBdr>
            <w:top w:val="none" w:sz="0" w:space="0" w:color="auto"/>
            <w:left w:val="none" w:sz="0" w:space="0" w:color="auto"/>
            <w:bottom w:val="none" w:sz="0" w:space="0" w:color="auto"/>
            <w:right w:val="none" w:sz="0" w:space="0" w:color="auto"/>
          </w:divBdr>
        </w:div>
        <w:div w:id="1969627892">
          <w:marLeft w:val="640"/>
          <w:marRight w:val="0"/>
          <w:marTop w:val="0"/>
          <w:marBottom w:val="0"/>
          <w:divBdr>
            <w:top w:val="none" w:sz="0" w:space="0" w:color="auto"/>
            <w:left w:val="none" w:sz="0" w:space="0" w:color="auto"/>
            <w:bottom w:val="none" w:sz="0" w:space="0" w:color="auto"/>
            <w:right w:val="none" w:sz="0" w:space="0" w:color="auto"/>
          </w:divBdr>
        </w:div>
        <w:div w:id="2095007622">
          <w:marLeft w:val="640"/>
          <w:marRight w:val="0"/>
          <w:marTop w:val="0"/>
          <w:marBottom w:val="0"/>
          <w:divBdr>
            <w:top w:val="none" w:sz="0" w:space="0" w:color="auto"/>
            <w:left w:val="none" w:sz="0" w:space="0" w:color="auto"/>
            <w:bottom w:val="none" w:sz="0" w:space="0" w:color="auto"/>
            <w:right w:val="none" w:sz="0" w:space="0" w:color="auto"/>
          </w:divBdr>
        </w:div>
        <w:div w:id="2117477102">
          <w:marLeft w:val="640"/>
          <w:marRight w:val="0"/>
          <w:marTop w:val="0"/>
          <w:marBottom w:val="0"/>
          <w:divBdr>
            <w:top w:val="none" w:sz="0" w:space="0" w:color="auto"/>
            <w:left w:val="none" w:sz="0" w:space="0" w:color="auto"/>
            <w:bottom w:val="none" w:sz="0" w:space="0" w:color="auto"/>
            <w:right w:val="none" w:sz="0" w:space="0" w:color="auto"/>
          </w:divBdr>
        </w:div>
      </w:divsChild>
    </w:div>
    <w:div w:id="346373512">
      <w:bodyDiv w:val="1"/>
      <w:marLeft w:val="0"/>
      <w:marRight w:val="0"/>
      <w:marTop w:val="0"/>
      <w:marBottom w:val="0"/>
      <w:divBdr>
        <w:top w:val="none" w:sz="0" w:space="0" w:color="auto"/>
        <w:left w:val="none" w:sz="0" w:space="0" w:color="auto"/>
        <w:bottom w:val="none" w:sz="0" w:space="0" w:color="auto"/>
        <w:right w:val="none" w:sz="0" w:space="0" w:color="auto"/>
      </w:divBdr>
      <w:divsChild>
        <w:div w:id="39786477">
          <w:marLeft w:val="640"/>
          <w:marRight w:val="0"/>
          <w:marTop w:val="0"/>
          <w:marBottom w:val="0"/>
          <w:divBdr>
            <w:top w:val="none" w:sz="0" w:space="0" w:color="auto"/>
            <w:left w:val="none" w:sz="0" w:space="0" w:color="auto"/>
            <w:bottom w:val="none" w:sz="0" w:space="0" w:color="auto"/>
            <w:right w:val="none" w:sz="0" w:space="0" w:color="auto"/>
          </w:divBdr>
        </w:div>
        <w:div w:id="80222319">
          <w:marLeft w:val="640"/>
          <w:marRight w:val="0"/>
          <w:marTop w:val="0"/>
          <w:marBottom w:val="0"/>
          <w:divBdr>
            <w:top w:val="none" w:sz="0" w:space="0" w:color="auto"/>
            <w:left w:val="none" w:sz="0" w:space="0" w:color="auto"/>
            <w:bottom w:val="none" w:sz="0" w:space="0" w:color="auto"/>
            <w:right w:val="none" w:sz="0" w:space="0" w:color="auto"/>
          </w:divBdr>
        </w:div>
        <w:div w:id="265117585">
          <w:marLeft w:val="640"/>
          <w:marRight w:val="0"/>
          <w:marTop w:val="0"/>
          <w:marBottom w:val="0"/>
          <w:divBdr>
            <w:top w:val="none" w:sz="0" w:space="0" w:color="auto"/>
            <w:left w:val="none" w:sz="0" w:space="0" w:color="auto"/>
            <w:bottom w:val="none" w:sz="0" w:space="0" w:color="auto"/>
            <w:right w:val="none" w:sz="0" w:space="0" w:color="auto"/>
          </w:divBdr>
        </w:div>
        <w:div w:id="267735976">
          <w:marLeft w:val="640"/>
          <w:marRight w:val="0"/>
          <w:marTop w:val="0"/>
          <w:marBottom w:val="0"/>
          <w:divBdr>
            <w:top w:val="none" w:sz="0" w:space="0" w:color="auto"/>
            <w:left w:val="none" w:sz="0" w:space="0" w:color="auto"/>
            <w:bottom w:val="none" w:sz="0" w:space="0" w:color="auto"/>
            <w:right w:val="none" w:sz="0" w:space="0" w:color="auto"/>
          </w:divBdr>
        </w:div>
        <w:div w:id="276761990">
          <w:marLeft w:val="640"/>
          <w:marRight w:val="0"/>
          <w:marTop w:val="0"/>
          <w:marBottom w:val="0"/>
          <w:divBdr>
            <w:top w:val="none" w:sz="0" w:space="0" w:color="auto"/>
            <w:left w:val="none" w:sz="0" w:space="0" w:color="auto"/>
            <w:bottom w:val="none" w:sz="0" w:space="0" w:color="auto"/>
            <w:right w:val="none" w:sz="0" w:space="0" w:color="auto"/>
          </w:divBdr>
        </w:div>
        <w:div w:id="283928392">
          <w:marLeft w:val="640"/>
          <w:marRight w:val="0"/>
          <w:marTop w:val="0"/>
          <w:marBottom w:val="0"/>
          <w:divBdr>
            <w:top w:val="none" w:sz="0" w:space="0" w:color="auto"/>
            <w:left w:val="none" w:sz="0" w:space="0" w:color="auto"/>
            <w:bottom w:val="none" w:sz="0" w:space="0" w:color="auto"/>
            <w:right w:val="none" w:sz="0" w:space="0" w:color="auto"/>
          </w:divBdr>
        </w:div>
        <w:div w:id="291864390">
          <w:marLeft w:val="640"/>
          <w:marRight w:val="0"/>
          <w:marTop w:val="0"/>
          <w:marBottom w:val="0"/>
          <w:divBdr>
            <w:top w:val="none" w:sz="0" w:space="0" w:color="auto"/>
            <w:left w:val="none" w:sz="0" w:space="0" w:color="auto"/>
            <w:bottom w:val="none" w:sz="0" w:space="0" w:color="auto"/>
            <w:right w:val="none" w:sz="0" w:space="0" w:color="auto"/>
          </w:divBdr>
        </w:div>
        <w:div w:id="423574823">
          <w:marLeft w:val="640"/>
          <w:marRight w:val="0"/>
          <w:marTop w:val="0"/>
          <w:marBottom w:val="0"/>
          <w:divBdr>
            <w:top w:val="none" w:sz="0" w:space="0" w:color="auto"/>
            <w:left w:val="none" w:sz="0" w:space="0" w:color="auto"/>
            <w:bottom w:val="none" w:sz="0" w:space="0" w:color="auto"/>
            <w:right w:val="none" w:sz="0" w:space="0" w:color="auto"/>
          </w:divBdr>
        </w:div>
        <w:div w:id="440688088">
          <w:marLeft w:val="640"/>
          <w:marRight w:val="0"/>
          <w:marTop w:val="0"/>
          <w:marBottom w:val="0"/>
          <w:divBdr>
            <w:top w:val="none" w:sz="0" w:space="0" w:color="auto"/>
            <w:left w:val="none" w:sz="0" w:space="0" w:color="auto"/>
            <w:bottom w:val="none" w:sz="0" w:space="0" w:color="auto"/>
            <w:right w:val="none" w:sz="0" w:space="0" w:color="auto"/>
          </w:divBdr>
        </w:div>
        <w:div w:id="476608952">
          <w:marLeft w:val="640"/>
          <w:marRight w:val="0"/>
          <w:marTop w:val="0"/>
          <w:marBottom w:val="0"/>
          <w:divBdr>
            <w:top w:val="none" w:sz="0" w:space="0" w:color="auto"/>
            <w:left w:val="none" w:sz="0" w:space="0" w:color="auto"/>
            <w:bottom w:val="none" w:sz="0" w:space="0" w:color="auto"/>
            <w:right w:val="none" w:sz="0" w:space="0" w:color="auto"/>
          </w:divBdr>
        </w:div>
        <w:div w:id="479855631">
          <w:marLeft w:val="640"/>
          <w:marRight w:val="0"/>
          <w:marTop w:val="0"/>
          <w:marBottom w:val="0"/>
          <w:divBdr>
            <w:top w:val="none" w:sz="0" w:space="0" w:color="auto"/>
            <w:left w:val="none" w:sz="0" w:space="0" w:color="auto"/>
            <w:bottom w:val="none" w:sz="0" w:space="0" w:color="auto"/>
            <w:right w:val="none" w:sz="0" w:space="0" w:color="auto"/>
          </w:divBdr>
        </w:div>
        <w:div w:id="603658990">
          <w:marLeft w:val="640"/>
          <w:marRight w:val="0"/>
          <w:marTop w:val="0"/>
          <w:marBottom w:val="0"/>
          <w:divBdr>
            <w:top w:val="none" w:sz="0" w:space="0" w:color="auto"/>
            <w:left w:val="none" w:sz="0" w:space="0" w:color="auto"/>
            <w:bottom w:val="none" w:sz="0" w:space="0" w:color="auto"/>
            <w:right w:val="none" w:sz="0" w:space="0" w:color="auto"/>
          </w:divBdr>
        </w:div>
        <w:div w:id="756485946">
          <w:marLeft w:val="640"/>
          <w:marRight w:val="0"/>
          <w:marTop w:val="0"/>
          <w:marBottom w:val="0"/>
          <w:divBdr>
            <w:top w:val="none" w:sz="0" w:space="0" w:color="auto"/>
            <w:left w:val="none" w:sz="0" w:space="0" w:color="auto"/>
            <w:bottom w:val="none" w:sz="0" w:space="0" w:color="auto"/>
            <w:right w:val="none" w:sz="0" w:space="0" w:color="auto"/>
          </w:divBdr>
        </w:div>
        <w:div w:id="778716706">
          <w:marLeft w:val="640"/>
          <w:marRight w:val="0"/>
          <w:marTop w:val="0"/>
          <w:marBottom w:val="0"/>
          <w:divBdr>
            <w:top w:val="none" w:sz="0" w:space="0" w:color="auto"/>
            <w:left w:val="none" w:sz="0" w:space="0" w:color="auto"/>
            <w:bottom w:val="none" w:sz="0" w:space="0" w:color="auto"/>
            <w:right w:val="none" w:sz="0" w:space="0" w:color="auto"/>
          </w:divBdr>
        </w:div>
        <w:div w:id="826936943">
          <w:marLeft w:val="640"/>
          <w:marRight w:val="0"/>
          <w:marTop w:val="0"/>
          <w:marBottom w:val="0"/>
          <w:divBdr>
            <w:top w:val="none" w:sz="0" w:space="0" w:color="auto"/>
            <w:left w:val="none" w:sz="0" w:space="0" w:color="auto"/>
            <w:bottom w:val="none" w:sz="0" w:space="0" w:color="auto"/>
            <w:right w:val="none" w:sz="0" w:space="0" w:color="auto"/>
          </w:divBdr>
        </w:div>
        <w:div w:id="837887710">
          <w:marLeft w:val="640"/>
          <w:marRight w:val="0"/>
          <w:marTop w:val="0"/>
          <w:marBottom w:val="0"/>
          <w:divBdr>
            <w:top w:val="none" w:sz="0" w:space="0" w:color="auto"/>
            <w:left w:val="none" w:sz="0" w:space="0" w:color="auto"/>
            <w:bottom w:val="none" w:sz="0" w:space="0" w:color="auto"/>
            <w:right w:val="none" w:sz="0" w:space="0" w:color="auto"/>
          </w:divBdr>
        </w:div>
        <w:div w:id="837967361">
          <w:marLeft w:val="640"/>
          <w:marRight w:val="0"/>
          <w:marTop w:val="0"/>
          <w:marBottom w:val="0"/>
          <w:divBdr>
            <w:top w:val="none" w:sz="0" w:space="0" w:color="auto"/>
            <w:left w:val="none" w:sz="0" w:space="0" w:color="auto"/>
            <w:bottom w:val="none" w:sz="0" w:space="0" w:color="auto"/>
            <w:right w:val="none" w:sz="0" w:space="0" w:color="auto"/>
          </w:divBdr>
        </w:div>
        <w:div w:id="844445231">
          <w:marLeft w:val="640"/>
          <w:marRight w:val="0"/>
          <w:marTop w:val="0"/>
          <w:marBottom w:val="0"/>
          <w:divBdr>
            <w:top w:val="none" w:sz="0" w:space="0" w:color="auto"/>
            <w:left w:val="none" w:sz="0" w:space="0" w:color="auto"/>
            <w:bottom w:val="none" w:sz="0" w:space="0" w:color="auto"/>
            <w:right w:val="none" w:sz="0" w:space="0" w:color="auto"/>
          </w:divBdr>
        </w:div>
        <w:div w:id="891187902">
          <w:marLeft w:val="640"/>
          <w:marRight w:val="0"/>
          <w:marTop w:val="0"/>
          <w:marBottom w:val="0"/>
          <w:divBdr>
            <w:top w:val="none" w:sz="0" w:space="0" w:color="auto"/>
            <w:left w:val="none" w:sz="0" w:space="0" w:color="auto"/>
            <w:bottom w:val="none" w:sz="0" w:space="0" w:color="auto"/>
            <w:right w:val="none" w:sz="0" w:space="0" w:color="auto"/>
          </w:divBdr>
        </w:div>
        <w:div w:id="982001712">
          <w:marLeft w:val="640"/>
          <w:marRight w:val="0"/>
          <w:marTop w:val="0"/>
          <w:marBottom w:val="0"/>
          <w:divBdr>
            <w:top w:val="none" w:sz="0" w:space="0" w:color="auto"/>
            <w:left w:val="none" w:sz="0" w:space="0" w:color="auto"/>
            <w:bottom w:val="none" w:sz="0" w:space="0" w:color="auto"/>
            <w:right w:val="none" w:sz="0" w:space="0" w:color="auto"/>
          </w:divBdr>
        </w:div>
        <w:div w:id="996416244">
          <w:marLeft w:val="640"/>
          <w:marRight w:val="0"/>
          <w:marTop w:val="0"/>
          <w:marBottom w:val="0"/>
          <w:divBdr>
            <w:top w:val="none" w:sz="0" w:space="0" w:color="auto"/>
            <w:left w:val="none" w:sz="0" w:space="0" w:color="auto"/>
            <w:bottom w:val="none" w:sz="0" w:space="0" w:color="auto"/>
            <w:right w:val="none" w:sz="0" w:space="0" w:color="auto"/>
          </w:divBdr>
        </w:div>
        <w:div w:id="1051269057">
          <w:marLeft w:val="640"/>
          <w:marRight w:val="0"/>
          <w:marTop w:val="0"/>
          <w:marBottom w:val="0"/>
          <w:divBdr>
            <w:top w:val="none" w:sz="0" w:space="0" w:color="auto"/>
            <w:left w:val="none" w:sz="0" w:space="0" w:color="auto"/>
            <w:bottom w:val="none" w:sz="0" w:space="0" w:color="auto"/>
            <w:right w:val="none" w:sz="0" w:space="0" w:color="auto"/>
          </w:divBdr>
        </w:div>
        <w:div w:id="1059088452">
          <w:marLeft w:val="640"/>
          <w:marRight w:val="0"/>
          <w:marTop w:val="0"/>
          <w:marBottom w:val="0"/>
          <w:divBdr>
            <w:top w:val="none" w:sz="0" w:space="0" w:color="auto"/>
            <w:left w:val="none" w:sz="0" w:space="0" w:color="auto"/>
            <w:bottom w:val="none" w:sz="0" w:space="0" w:color="auto"/>
            <w:right w:val="none" w:sz="0" w:space="0" w:color="auto"/>
          </w:divBdr>
        </w:div>
        <w:div w:id="1082727058">
          <w:marLeft w:val="640"/>
          <w:marRight w:val="0"/>
          <w:marTop w:val="0"/>
          <w:marBottom w:val="0"/>
          <w:divBdr>
            <w:top w:val="none" w:sz="0" w:space="0" w:color="auto"/>
            <w:left w:val="none" w:sz="0" w:space="0" w:color="auto"/>
            <w:bottom w:val="none" w:sz="0" w:space="0" w:color="auto"/>
            <w:right w:val="none" w:sz="0" w:space="0" w:color="auto"/>
          </w:divBdr>
        </w:div>
        <w:div w:id="1089693272">
          <w:marLeft w:val="640"/>
          <w:marRight w:val="0"/>
          <w:marTop w:val="0"/>
          <w:marBottom w:val="0"/>
          <w:divBdr>
            <w:top w:val="none" w:sz="0" w:space="0" w:color="auto"/>
            <w:left w:val="none" w:sz="0" w:space="0" w:color="auto"/>
            <w:bottom w:val="none" w:sz="0" w:space="0" w:color="auto"/>
            <w:right w:val="none" w:sz="0" w:space="0" w:color="auto"/>
          </w:divBdr>
        </w:div>
        <w:div w:id="1126049993">
          <w:marLeft w:val="640"/>
          <w:marRight w:val="0"/>
          <w:marTop w:val="0"/>
          <w:marBottom w:val="0"/>
          <w:divBdr>
            <w:top w:val="none" w:sz="0" w:space="0" w:color="auto"/>
            <w:left w:val="none" w:sz="0" w:space="0" w:color="auto"/>
            <w:bottom w:val="none" w:sz="0" w:space="0" w:color="auto"/>
            <w:right w:val="none" w:sz="0" w:space="0" w:color="auto"/>
          </w:divBdr>
        </w:div>
        <w:div w:id="1149781384">
          <w:marLeft w:val="640"/>
          <w:marRight w:val="0"/>
          <w:marTop w:val="0"/>
          <w:marBottom w:val="0"/>
          <w:divBdr>
            <w:top w:val="none" w:sz="0" w:space="0" w:color="auto"/>
            <w:left w:val="none" w:sz="0" w:space="0" w:color="auto"/>
            <w:bottom w:val="none" w:sz="0" w:space="0" w:color="auto"/>
            <w:right w:val="none" w:sz="0" w:space="0" w:color="auto"/>
          </w:divBdr>
        </w:div>
        <w:div w:id="1170098512">
          <w:marLeft w:val="640"/>
          <w:marRight w:val="0"/>
          <w:marTop w:val="0"/>
          <w:marBottom w:val="0"/>
          <w:divBdr>
            <w:top w:val="none" w:sz="0" w:space="0" w:color="auto"/>
            <w:left w:val="none" w:sz="0" w:space="0" w:color="auto"/>
            <w:bottom w:val="none" w:sz="0" w:space="0" w:color="auto"/>
            <w:right w:val="none" w:sz="0" w:space="0" w:color="auto"/>
          </w:divBdr>
        </w:div>
        <w:div w:id="1179391960">
          <w:marLeft w:val="640"/>
          <w:marRight w:val="0"/>
          <w:marTop w:val="0"/>
          <w:marBottom w:val="0"/>
          <w:divBdr>
            <w:top w:val="none" w:sz="0" w:space="0" w:color="auto"/>
            <w:left w:val="none" w:sz="0" w:space="0" w:color="auto"/>
            <w:bottom w:val="none" w:sz="0" w:space="0" w:color="auto"/>
            <w:right w:val="none" w:sz="0" w:space="0" w:color="auto"/>
          </w:divBdr>
        </w:div>
        <w:div w:id="1216425856">
          <w:marLeft w:val="640"/>
          <w:marRight w:val="0"/>
          <w:marTop w:val="0"/>
          <w:marBottom w:val="0"/>
          <w:divBdr>
            <w:top w:val="none" w:sz="0" w:space="0" w:color="auto"/>
            <w:left w:val="none" w:sz="0" w:space="0" w:color="auto"/>
            <w:bottom w:val="none" w:sz="0" w:space="0" w:color="auto"/>
            <w:right w:val="none" w:sz="0" w:space="0" w:color="auto"/>
          </w:divBdr>
        </w:div>
        <w:div w:id="1304962570">
          <w:marLeft w:val="640"/>
          <w:marRight w:val="0"/>
          <w:marTop w:val="0"/>
          <w:marBottom w:val="0"/>
          <w:divBdr>
            <w:top w:val="none" w:sz="0" w:space="0" w:color="auto"/>
            <w:left w:val="none" w:sz="0" w:space="0" w:color="auto"/>
            <w:bottom w:val="none" w:sz="0" w:space="0" w:color="auto"/>
            <w:right w:val="none" w:sz="0" w:space="0" w:color="auto"/>
          </w:divBdr>
        </w:div>
        <w:div w:id="1348212693">
          <w:marLeft w:val="640"/>
          <w:marRight w:val="0"/>
          <w:marTop w:val="0"/>
          <w:marBottom w:val="0"/>
          <w:divBdr>
            <w:top w:val="none" w:sz="0" w:space="0" w:color="auto"/>
            <w:left w:val="none" w:sz="0" w:space="0" w:color="auto"/>
            <w:bottom w:val="none" w:sz="0" w:space="0" w:color="auto"/>
            <w:right w:val="none" w:sz="0" w:space="0" w:color="auto"/>
          </w:divBdr>
        </w:div>
        <w:div w:id="1353532514">
          <w:marLeft w:val="640"/>
          <w:marRight w:val="0"/>
          <w:marTop w:val="0"/>
          <w:marBottom w:val="0"/>
          <w:divBdr>
            <w:top w:val="none" w:sz="0" w:space="0" w:color="auto"/>
            <w:left w:val="none" w:sz="0" w:space="0" w:color="auto"/>
            <w:bottom w:val="none" w:sz="0" w:space="0" w:color="auto"/>
            <w:right w:val="none" w:sz="0" w:space="0" w:color="auto"/>
          </w:divBdr>
        </w:div>
        <w:div w:id="1436899416">
          <w:marLeft w:val="640"/>
          <w:marRight w:val="0"/>
          <w:marTop w:val="0"/>
          <w:marBottom w:val="0"/>
          <w:divBdr>
            <w:top w:val="none" w:sz="0" w:space="0" w:color="auto"/>
            <w:left w:val="none" w:sz="0" w:space="0" w:color="auto"/>
            <w:bottom w:val="none" w:sz="0" w:space="0" w:color="auto"/>
            <w:right w:val="none" w:sz="0" w:space="0" w:color="auto"/>
          </w:divBdr>
        </w:div>
        <w:div w:id="1496141787">
          <w:marLeft w:val="640"/>
          <w:marRight w:val="0"/>
          <w:marTop w:val="0"/>
          <w:marBottom w:val="0"/>
          <w:divBdr>
            <w:top w:val="none" w:sz="0" w:space="0" w:color="auto"/>
            <w:left w:val="none" w:sz="0" w:space="0" w:color="auto"/>
            <w:bottom w:val="none" w:sz="0" w:space="0" w:color="auto"/>
            <w:right w:val="none" w:sz="0" w:space="0" w:color="auto"/>
          </w:divBdr>
        </w:div>
        <w:div w:id="1526478023">
          <w:marLeft w:val="640"/>
          <w:marRight w:val="0"/>
          <w:marTop w:val="0"/>
          <w:marBottom w:val="0"/>
          <w:divBdr>
            <w:top w:val="none" w:sz="0" w:space="0" w:color="auto"/>
            <w:left w:val="none" w:sz="0" w:space="0" w:color="auto"/>
            <w:bottom w:val="none" w:sz="0" w:space="0" w:color="auto"/>
            <w:right w:val="none" w:sz="0" w:space="0" w:color="auto"/>
          </w:divBdr>
        </w:div>
        <w:div w:id="1527063487">
          <w:marLeft w:val="640"/>
          <w:marRight w:val="0"/>
          <w:marTop w:val="0"/>
          <w:marBottom w:val="0"/>
          <w:divBdr>
            <w:top w:val="none" w:sz="0" w:space="0" w:color="auto"/>
            <w:left w:val="none" w:sz="0" w:space="0" w:color="auto"/>
            <w:bottom w:val="none" w:sz="0" w:space="0" w:color="auto"/>
            <w:right w:val="none" w:sz="0" w:space="0" w:color="auto"/>
          </w:divBdr>
        </w:div>
        <w:div w:id="1537035447">
          <w:marLeft w:val="640"/>
          <w:marRight w:val="0"/>
          <w:marTop w:val="0"/>
          <w:marBottom w:val="0"/>
          <w:divBdr>
            <w:top w:val="none" w:sz="0" w:space="0" w:color="auto"/>
            <w:left w:val="none" w:sz="0" w:space="0" w:color="auto"/>
            <w:bottom w:val="none" w:sz="0" w:space="0" w:color="auto"/>
            <w:right w:val="none" w:sz="0" w:space="0" w:color="auto"/>
          </w:divBdr>
        </w:div>
        <w:div w:id="1549537027">
          <w:marLeft w:val="640"/>
          <w:marRight w:val="0"/>
          <w:marTop w:val="0"/>
          <w:marBottom w:val="0"/>
          <w:divBdr>
            <w:top w:val="none" w:sz="0" w:space="0" w:color="auto"/>
            <w:left w:val="none" w:sz="0" w:space="0" w:color="auto"/>
            <w:bottom w:val="none" w:sz="0" w:space="0" w:color="auto"/>
            <w:right w:val="none" w:sz="0" w:space="0" w:color="auto"/>
          </w:divBdr>
        </w:div>
        <w:div w:id="1551310284">
          <w:marLeft w:val="640"/>
          <w:marRight w:val="0"/>
          <w:marTop w:val="0"/>
          <w:marBottom w:val="0"/>
          <w:divBdr>
            <w:top w:val="none" w:sz="0" w:space="0" w:color="auto"/>
            <w:left w:val="none" w:sz="0" w:space="0" w:color="auto"/>
            <w:bottom w:val="none" w:sz="0" w:space="0" w:color="auto"/>
            <w:right w:val="none" w:sz="0" w:space="0" w:color="auto"/>
          </w:divBdr>
        </w:div>
        <w:div w:id="1567374490">
          <w:marLeft w:val="640"/>
          <w:marRight w:val="0"/>
          <w:marTop w:val="0"/>
          <w:marBottom w:val="0"/>
          <w:divBdr>
            <w:top w:val="none" w:sz="0" w:space="0" w:color="auto"/>
            <w:left w:val="none" w:sz="0" w:space="0" w:color="auto"/>
            <w:bottom w:val="none" w:sz="0" w:space="0" w:color="auto"/>
            <w:right w:val="none" w:sz="0" w:space="0" w:color="auto"/>
          </w:divBdr>
        </w:div>
        <w:div w:id="1753773631">
          <w:marLeft w:val="640"/>
          <w:marRight w:val="0"/>
          <w:marTop w:val="0"/>
          <w:marBottom w:val="0"/>
          <w:divBdr>
            <w:top w:val="none" w:sz="0" w:space="0" w:color="auto"/>
            <w:left w:val="none" w:sz="0" w:space="0" w:color="auto"/>
            <w:bottom w:val="none" w:sz="0" w:space="0" w:color="auto"/>
            <w:right w:val="none" w:sz="0" w:space="0" w:color="auto"/>
          </w:divBdr>
        </w:div>
        <w:div w:id="1774277608">
          <w:marLeft w:val="640"/>
          <w:marRight w:val="0"/>
          <w:marTop w:val="0"/>
          <w:marBottom w:val="0"/>
          <w:divBdr>
            <w:top w:val="none" w:sz="0" w:space="0" w:color="auto"/>
            <w:left w:val="none" w:sz="0" w:space="0" w:color="auto"/>
            <w:bottom w:val="none" w:sz="0" w:space="0" w:color="auto"/>
            <w:right w:val="none" w:sz="0" w:space="0" w:color="auto"/>
          </w:divBdr>
        </w:div>
        <w:div w:id="1783569456">
          <w:marLeft w:val="640"/>
          <w:marRight w:val="0"/>
          <w:marTop w:val="0"/>
          <w:marBottom w:val="0"/>
          <w:divBdr>
            <w:top w:val="none" w:sz="0" w:space="0" w:color="auto"/>
            <w:left w:val="none" w:sz="0" w:space="0" w:color="auto"/>
            <w:bottom w:val="none" w:sz="0" w:space="0" w:color="auto"/>
            <w:right w:val="none" w:sz="0" w:space="0" w:color="auto"/>
          </w:divBdr>
        </w:div>
        <w:div w:id="1802378929">
          <w:marLeft w:val="640"/>
          <w:marRight w:val="0"/>
          <w:marTop w:val="0"/>
          <w:marBottom w:val="0"/>
          <w:divBdr>
            <w:top w:val="none" w:sz="0" w:space="0" w:color="auto"/>
            <w:left w:val="none" w:sz="0" w:space="0" w:color="auto"/>
            <w:bottom w:val="none" w:sz="0" w:space="0" w:color="auto"/>
            <w:right w:val="none" w:sz="0" w:space="0" w:color="auto"/>
          </w:divBdr>
        </w:div>
        <w:div w:id="1828011063">
          <w:marLeft w:val="640"/>
          <w:marRight w:val="0"/>
          <w:marTop w:val="0"/>
          <w:marBottom w:val="0"/>
          <w:divBdr>
            <w:top w:val="none" w:sz="0" w:space="0" w:color="auto"/>
            <w:left w:val="none" w:sz="0" w:space="0" w:color="auto"/>
            <w:bottom w:val="none" w:sz="0" w:space="0" w:color="auto"/>
            <w:right w:val="none" w:sz="0" w:space="0" w:color="auto"/>
          </w:divBdr>
        </w:div>
        <w:div w:id="1829207996">
          <w:marLeft w:val="640"/>
          <w:marRight w:val="0"/>
          <w:marTop w:val="0"/>
          <w:marBottom w:val="0"/>
          <w:divBdr>
            <w:top w:val="none" w:sz="0" w:space="0" w:color="auto"/>
            <w:left w:val="none" w:sz="0" w:space="0" w:color="auto"/>
            <w:bottom w:val="none" w:sz="0" w:space="0" w:color="auto"/>
            <w:right w:val="none" w:sz="0" w:space="0" w:color="auto"/>
          </w:divBdr>
        </w:div>
        <w:div w:id="1907952486">
          <w:marLeft w:val="640"/>
          <w:marRight w:val="0"/>
          <w:marTop w:val="0"/>
          <w:marBottom w:val="0"/>
          <w:divBdr>
            <w:top w:val="none" w:sz="0" w:space="0" w:color="auto"/>
            <w:left w:val="none" w:sz="0" w:space="0" w:color="auto"/>
            <w:bottom w:val="none" w:sz="0" w:space="0" w:color="auto"/>
            <w:right w:val="none" w:sz="0" w:space="0" w:color="auto"/>
          </w:divBdr>
        </w:div>
        <w:div w:id="1931697458">
          <w:marLeft w:val="640"/>
          <w:marRight w:val="0"/>
          <w:marTop w:val="0"/>
          <w:marBottom w:val="0"/>
          <w:divBdr>
            <w:top w:val="none" w:sz="0" w:space="0" w:color="auto"/>
            <w:left w:val="none" w:sz="0" w:space="0" w:color="auto"/>
            <w:bottom w:val="none" w:sz="0" w:space="0" w:color="auto"/>
            <w:right w:val="none" w:sz="0" w:space="0" w:color="auto"/>
          </w:divBdr>
        </w:div>
        <w:div w:id="2002468861">
          <w:marLeft w:val="640"/>
          <w:marRight w:val="0"/>
          <w:marTop w:val="0"/>
          <w:marBottom w:val="0"/>
          <w:divBdr>
            <w:top w:val="none" w:sz="0" w:space="0" w:color="auto"/>
            <w:left w:val="none" w:sz="0" w:space="0" w:color="auto"/>
            <w:bottom w:val="none" w:sz="0" w:space="0" w:color="auto"/>
            <w:right w:val="none" w:sz="0" w:space="0" w:color="auto"/>
          </w:divBdr>
        </w:div>
        <w:div w:id="2064862264">
          <w:marLeft w:val="640"/>
          <w:marRight w:val="0"/>
          <w:marTop w:val="0"/>
          <w:marBottom w:val="0"/>
          <w:divBdr>
            <w:top w:val="none" w:sz="0" w:space="0" w:color="auto"/>
            <w:left w:val="none" w:sz="0" w:space="0" w:color="auto"/>
            <w:bottom w:val="none" w:sz="0" w:space="0" w:color="auto"/>
            <w:right w:val="none" w:sz="0" w:space="0" w:color="auto"/>
          </w:divBdr>
        </w:div>
        <w:div w:id="2068795254">
          <w:marLeft w:val="640"/>
          <w:marRight w:val="0"/>
          <w:marTop w:val="0"/>
          <w:marBottom w:val="0"/>
          <w:divBdr>
            <w:top w:val="none" w:sz="0" w:space="0" w:color="auto"/>
            <w:left w:val="none" w:sz="0" w:space="0" w:color="auto"/>
            <w:bottom w:val="none" w:sz="0" w:space="0" w:color="auto"/>
            <w:right w:val="none" w:sz="0" w:space="0" w:color="auto"/>
          </w:divBdr>
        </w:div>
        <w:div w:id="2073501570">
          <w:marLeft w:val="640"/>
          <w:marRight w:val="0"/>
          <w:marTop w:val="0"/>
          <w:marBottom w:val="0"/>
          <w:divBdr>
            <w:top w:val="none" w:sz="0" w:space="0" w:color="auto"/>
            <w:left w:val="none" w:sz="0" w:space="0" w:color="auto"/>
            <w:bottom w:val="none" w:sz="0" w:space="0" w:color="auto"/>
            <w:right w:val="none" w:sz="0" w:space="0" w:color="auto"/>
          </w:divBdr>
        </w:div>
        <w:div w:id="2082096171">
          <w:marLeft w:val="640"/>
          <w:marRight w:val="0"/>
          <w:marTop w:val="0"/>
          <w:marBottom w:val="0"/>
          <w:divBdr>
            <w:top w:val="none" w:sz="0" w:space="0" w:color="auto"/>
            <w:left w:val="none" w:sz="0" w:space="0" w:color="auto"/>
            <w:bottom w:val="none" w:sz="0" w:space="0" w:color="auto"/>
            <w:right w:val="none" w:sz="0" w:space="0" w:color="auto"/>
          </w:divBdr>
        </w:div>
      </w:divsChild>
    </w:div>
    <w:div w:id="373426128">
      <w:bodyDiv w:val="1"/>
      <w:marLeft w:val="0"/>
      <w:marRight w:val="0"/>
      <w:marTop w:val="0"/>
      <w:marBottom w:val="0"/>
      <w:divBdr>
        <w:top w:val="none" w:sz="0" w:space="0" w:color="auto"/>
        <w:left w:val="none" w:sz="0" w:space="0" w:color="auto"/>
        <w:bottom w:val="none" w:sz="0" w:space="0" w:color="auto"/>
        <w:right w:val="none" w:sz="0" w:space="0" w:color="auto"/>
      </w:divBdr>
    </w:div>
    <w:div w:id="414589933">
      <w:bodyDiv w:val="1"/>
      <w:marLeft w:val="0"/>
      <w:marRight w:val="0"/>
      <w:marTop w:val="0"/>
      <w:marBottom w:val="0"/>
      <w:divBdr>
        <w:top w:val="none" w:sz="0" w:space="0" w:color="auto"/>
        <w:left w:val="none" w:sz="0" w:space="0" w:color="auto"/>
        <w:bottom w:val="none" w:sz="0" w:space="0" w:color="auto"/>
        <w:right w:val="none" w:sz="0" w:space="0" w:color="auto"/>
      </w:divBdr>
      <w:divsChild>
        <w:div w:id="318849356">
          <w:marLeft w:val="0"/>
          <w:marRight w:val="0"/>
          <w:marTop w:val="0"/>
          <w:marBottom w:val="0"/>
          <w:divBdr>
            <w:top w:val="none" w:sz="0" w:space="0" w:color="auto"/>
            <w:left w:val="none" w:sz="0" w:space="0" w:color="auto"/>
            <w:bottom w:val="none" w:sz="0" w:space="0" w:color="auto"/>
            <w:right w:val="none" w:sz="0" w:space="0" w:color="auto"/>
          </w:divBdr>
          <w:divsChild>
            <w:div w:id="57628622">
              <w:marLeft w:val="0"/>
              <w:marRight w:val="0"/>
              <w:marTop w:val="0"/>
              <w:marBottom w:val="0"/>
              <w:divBdr>
                <w:top w:val="none" w:sz="0" w:space="0" w:color="auto"/>
                <w:left w:val="none" w:sz="0" w:space="0" w:color="auto"/>
                <w:bottom w:val="none" w:sz="0" w:space="0" w:color="auto"/>
                <w:right w:val="none" w:sz="0" w:space="0" w:color="auto"/>
              </w:divBdr>
              <w:divsChild>
                <w:div w:id="31904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166204">
      <w:bodyDiv w:val="1"/>
      <w:marLeft w:val="0"/>
      <w:marRight w:val="0"/>
      <w:marTop w:val="0"/>
      <w:marBottom w:val="0"/>
      <w:divBdr>
        <w:top w:val="none" w:sz="0" w:space="0" w:color="auto"/>
        <w:left w:val="none" w:sz="0" w:space="0" w:color="auto"/>
        <w:bottom w:val="none" w:sz="0" w:space="0" w:color="auto"/>
        <w:right w:val="none" w:sz="0" w:space="0" w:color="auto"/>
      </w:divBdr>
      <w:divsChild>
        <w:div w:id="25371318">
          <w:marLeft w:val="640"/>
          <w:marRight w:val="0"/>
          <w:marTop w:val="0"/>
          <w:marBottom w:val="0"/>
          <w:divBdr>
            <w:top w:val="none" w:sz="0" w:space="0" w:color="auto"/>
            <w:left w:val="none" w:sz="0" w:space="0" w:color="auto"/>
            <w:bottom w:val="none" w:sz="0" w:space="0" w:color="auto"/>
            <w:right w:val="none" w:sz="0" w:space="0" w:color="auto"/>
          </w:divBdr>
        </w:div>
        <w:div w:id="111487814">
          <w:marLeft w:val="640"/>
          <w:marRight w:val="0"/>
          <w:marTop w:val="0"/>
          <w:marBottom w:val="0"/>
          <w:divBdr>
            <w:top w:val="none" w:sz="0" w:space="0" w:color="auto"/>
            <w:left w:val="none" w:sz="0" w:space="0" w:color="auto"/>
            <w:bottom w:val="none" w:sz="0" w:space="0" w:color="auto"/>
            <w:right w:val="none" w:sz="0" w:space="0" w:color="auto"/>
          </w:divBdr>
        </w:div>
        <w:div w:id="112288490">
          <w:marLeft w:val="640"/>
          <w:marRight w:val="0"/>
          <w:marTop w:val="0"/>
          <w:marBottom w:val="0"/>
          <w:divBdr>
            <w:top w:val="none" w:sz="0" w:space="0" w:color="auto"/>
            <w:left w:val="none" w:sz="0" w:space="0" w:color="auto"/>
            <w:bottom w:val="none" w:sz="0" w:space="0" w:color="auto"/>
            <w:right w:val="none" w:sz="0" w:space="0" w:color="auto"/>
          </w:divBdr>
        </w:div>
        <w:div w:id="121391020">
          <w:marLeft w:val="640"/>
          <w:marRight w:val="0"/>
          <w:marTop w:val="0"/>
          <w:marBottom w:val="0"/>
          <w:divBdr>
            <w:top w:val="none" w:sz="0" w:space="0" w:color="auto"/>
            <w:left w:val="none" w:sz="0" w:space="0" w:color="auto"/>
            <w:bottom w:val="none" w:sz="0" w:space="0" w:color="auto"/>
            <w:right w:val="none" w:sz="0" w:space="0" w:color="auto"/>
          </w:divBdr>
        </w:div>
        <w:div w:id="150754131">
          <w:marLeft w:val="640"/>
          <w:marRight w:val="0"/>
          <w:marTop w:val="0"/>
          <w:marBottom w:val="0"/>
          <w:divBdr>
            <w:top w:val="none" w:sz="0" w:space="0" w:color="auto"/>
            <w:left w:val="none" w:sz="0" w:space="0" w:color="auto"/>
            <w:bottom w:val="none" w:sz="0" w:space="0" w:color="auto"/>
            <w:right w:val="none" w:sz="0" w:space="0" w:color="auto"/>
          </w:divBdr>
        </w:div>
        <w:div w:id="161165955">
          <w:marLeft w:val="640"/>
          <w:marRight w:val="0"/>
          <w:marTop w:val="0"/>
          <w:marBottom w:val="0"/>
          <w:divBdr>
            <w:top w:val="none" w:sz="0" w:space="0" w:color="auto"/>
            <w:left w:val="none" w:sz="0" w:space="0" w:color="auto"/>
            <w:bottom w:val="none" w:sz="0" w:space="0" w:color="auto"/>
            <w:right w:val="none" w:sz="0" w:space="0" w:color="auto"/>
          </w:divBdr>
        </w:div>
        <w:div w:id="246616894">
          <w:marLeft w:val="640"/>
          <w:marRight w:val="0"/>
          <w:marTop w:val="0"/>
          <w:marBottom w:val="0"/>
          <w:divBdr>
            <w:top w:val="none" w:sz="0" w:space="0" w:color="auto"/>
            <w:left w:val="none" w:sz="0" w:space="0" w:color="auto"/>
            <w:bottom w:val="none" w:sz="0" w:space="0" w:color="auto"/>
            <w:right w:val="none" w:sz="0" w:space="0" w:color="auto"/>
          </w:divBdr>
        </w:div>
        <w:div w:id="356780050">
          <w:marLeft w:val="640"/>
          <w:marRight w:val="0"/>
          <w:marTop w:val="0"/>
          <w:marBottom w:val="0"/>
          <w:divBdr>
            <w:top w:val="none" w:sz="0" w:space="0" w:color="auto"/>
            <w:left w:val="none" w:sz="0" w:space="0" w:color="auto"/>
            <w:bottom w:val="none" w:sz="0" w:space="0" w:color="auto"/>
            <w:right w:val="none" w:sz="0" w:space="0" w:color="auto"/>
          </w:divBdr>
        </w:div>
        <w:div w:id="369695940">
          <w:marLeft w:val="640"/>
          <w:marRight w:val="0"/>
          <w:marTop w:val="0"/>
          <w:marBottom w:val="0"/>
          <w:divBdr>
            <w:top w:val="none" w:sz="0" w:space="0" w:color="auto"/>
            <w:left w:val="none" w:sz="0" w:space="0" w:color="auto"/>
            <w:bottom w:val="none" w:sz="0" w:space="0" w:color="auto"/>
            <w:right w:val="none" w:sz="0" w:space="0" w:color="auto"/>
          </w:divBdr>
        </w:div>
        <w:div w:id="372269375">
          <w:marLeft w:val="640"/>
          <w:marRight w:val="0"/>
          <w:marTop w:val="0"/>
          <w:marBottom w:val="0"/>
          <w:divBdr>
            <w:top w:val="none" w:sz="0" w:space="0" w:color="auto"/>
            <w:left w:val="none" w:sz="0" w:space="0" w:color="auto"/>
            <w:bottom w:val="none" w:sz="0" w:space="0" w:color="auto"/>
            <w:right w:val="none" w:sz="0" w:space="0" w:color="auto"/>
          </w:divBdr>
        </w:div>
        <w:div w:id="477454819">
          <w:marLeft w:val="640"/>
          <w:marRight w:val="0"/>
          <w:marTop w:val="0"/>
          <w:marBottom w:val="0"/>
          <w:divBdr>
            <w:top w:val="none" w:sz="0" w:space="0" w:color="auto"/>
            <w:left w:val="none" w:sz="0" w:space="0" w:color="auto"/>
            <w:bottom w:val="none" w:sz="0" w:space="0" w:color="auto"/>
            <w:right w:val="none" w:sz="0" w:space="0" w:color="auto"/>
          </w:divBdr>
        </w:div>
        <w:div w:id="488863981">
          <w:marLeft w:val="640"/>
          <w:marRight w:val="0"/>
          <w:marTop w:val="0"/>
          <w:marBottom w:val="0"/>
          <w:divBdr>
            <w:top w:val="none" w:sz="0" w:space="0" w:color="auto"/>
            <w:left w:val="none" w:sz="0" w:space="0" w:color="auto"/>
            <w:bottom w:val="none" w:sz="0" w:space="0" w:color="auto"/>
            <w:right w:val="none" w:sz="0" w:space="0" w:color="auto"/>
          </w:divBdr>
        </w:div>
        <w:div w:id="520822980">
          <w:marLeft w:val="640"/>
          <w:marRight w:val="0"/>
          <w:marTop w:val="0"/>
          <w:marBottom w:val="0"/>
          <w:divBdr>
            <w:top w:val="none" w:sz="0" w:space="0" w:color="auto"/>
            <w:left w:val="none" w:sz="0" w:space="0" w:color="auto"/>
            <w:bottom w:val="none" w:sz="0" w:space="0" w:color="auto"/>
            <w:right w:val="none" w:sz="0" w:space="0" w:color="auto"/>
          </w:divBdr>
        </w:div>
        <w:div w:id="568737069">
          <w:marLeft w:val="640"/>
          <w:marRight w:val="0"/>
          <w:marTop w:val="0"/>
          <w:marBottom w:val="0"/>
          <w:divBdr>
            <w:top w:val="none" w:sz="0" w:space="0" w:color="auto"/>
            <w:left w:val="none" w:sz="0" w:space="0" w:color="auto"/>
            <w:bottom w:val="none" w:sz="0" w:space="0" w:color="auto"/>
            <w:right w:val="none" w:sz="0" w:space="0" w:color="auto"/>
          </w:divBdr>
        </w:div>
        <w:div w:id="586574412">
          <w:marLeft w:val="640"/>
          <w:marRight w:val="0"/>
          <w:marTop w:val="0"/>
          <w:marBottom w:val="0"/>
          <w:divBdr>
            <w:top w:val="none" w:sz="0" w:space="0" w:color="auto"/>
            <w:left w:val="none" w:sz="0" w:space="0" w:color="auto"/>
            <w:bottom w:val="none" w:sz="0" w:space="0" w:color="auto"/>
            <w:right w:val="none" w:sz="0" w:space="0" w:color="auto"/>
          </w:divBdr>
        </w:div>
        <w:div w:id="604726295">
          <w:marLeft w:val="640"/>
          <w:marRight w:val="0"/>
          <w:marTop w:val="0"/>
          <w:marBottom w:val="0"/>
          <w:divBdr>
            <w:top w:val="none" w:sz="0" w:space="0" w:color="auto"/>
            <w:left w:val="none" w:sz="0" w:space="0" w:color="auto"/>
            <w:bottom w:val="none" w:sz="0" w:space="0" w:color="auto"/>
            <w:right w:val="none" w:sz="0" w:space="0" w:color="auto"/>
          </w:divBdr>
        </w:div>
        <w:div w:id="646740022">
          <w:marLeft w:val="640"/>
          <w:marRight w:val="0"/>
          <w:marTop w:val="0"/>
          <w:marBottom w:val="0"/>
          <w:divBdr>
            <w:top w:val="none" w:sz="0" w:space="0" w:color="auto"/>
            <w:left w:val="none" w:sz="0" w:space="0" w:color="auto"/>
            <w:bottom w:val="none" w:sz="0" w:space="0" w:color="auto"/>
            <w:right w:val="none" w:sz="0" w:space="0" w:color="auto"/>
          </w:divBdr>
        </w:div>
        <w:div w:id="658118232">
          <w:marLeft w:val="640"/>
          <w:marRight w:val="0"/>
          <w:marTop w:val="0"/>
          <w:marBottom w:val="0"/>
          <w:divBdr>
            <w:top w:val="none" w:sz="0" w:space="0" w:color="auto"/>
            <w:left w:val="none" w:sz="0" w:space="0" w:color="auto"/>
            <w:bottom w:val="none" w:sz="0" w:space="0" w:color="auto"/>
            <w:right w:val="none" w:sz="0" w:space="0" w:color="auto"/>
          </w:divBdr>
        </w:div>
        <w:div w:id="702094498">
          <w:marLeft w:val="640"/>
          <w:marRight w:val="0"/>
          <w:marTop w:val="0"/>
          <w:marBottom w:val="0"/>
          <w:divBdr>
            <w:top w:val="none" w:sz="0" w:space="0" w:color="auto"/>
            <w:left w:val="none" w:sz="0" w:space="0" w:color="auto"/>
            <w:bottom w:val="none" w:sz="0" w:space="0" w:color="auto"/>
            <w:right w:val="none" w:sz="0" w:space="0" w:color="auto"/>
          </w:divBdr>
        </w:div>
        <w:div w:id="794176969">
          <w:marLeft w:val="640"/>
          <w:marRight w:val="0"/>
          <w:marTop w:val="0"/>
          <w:marBottom w:val="0"/>
          <w:divBdr>
            <w:top w:val="none" w:sz="0" w:space="0" w:color="auto"/>
            <w:left w:val="none" w:sz="0" w:space="0" w:color="auto"/>
            <w:bottom w:val="none" w:sz="0" w:space="0" w:color="auto"/>
            <w:right w:val="none" w:sz="0" w:space="0" w:color="auto"/>
          </w:divBdr>
        </w:div>
        <w:div w:id="978458795">
          <w:marLeft w:val="640"/>
          <w:marRight w:val="0"/>
          <w:marTop w:val="0"/>
          <w:marBottom w:val="0"/>
          <w:divBdr>
            <w:top w:val="none" w:sz="0" w:space="0" w:color="auto"/>
            <w:left w:val="none" w:sz="0" w:space="0" w:color="auto"/>
            <w:bottom w:val="none" w:sz="0" w:space="0" w:color="auto"/>
            <w:right w:val="none" w:sz="0" w:space="0" w:color="auto"/>
          </w:divBdr>
        </w:div>
        <w:div w:id="1038236891">
          <w:marLeft w:val="640"/>
          <w:marRight w:val="0"/>
          <w:marTop w:val="0"/>
          <w:marBottom w:val="0"/>
          <w:divBdr>
            <w:top w:val="none" w:sz="0" w:space="0" w:color="auto"/>
            <w:left w:val="none" w:sz="0" w:space="0" w:color="auto"/>
            <w:bottom w:val="none" w:sz="0" w:space="0" w:color="auto"/>
            <w:right w:val="none" w:sz="0" w:space="0" w:color="auto"/>
          </w:divBdr>
        </w:div>
        <w:div w:id="1136028392">
          <w:marLeft w:val="640"/>
          <w:marRight w:val="0"/>
          <w:marTop w:val="0"/>
          <w:marBottom w:val="0"/>
          <w:divBdr>
            <w:top w:val="none" w:sz="0" w:space="0" w:color="auto"/>
            <w:left w:val="none" w:sz="0" w:space="0" w:color="auto"/>
            <w:bottom w:val="none" w:sz="0" w:space="0" w:color="auto"/>
            <w:right w:val="none" w:sz="0" w:space="0" w:color="auto"/>
          </w:divBdr>
        </w:div>
        <w:div w:id="1147816962">
          <w:marLeft w:val="640"/>
          <w:marRight w:val="0"/>
          <w:marTop w:val="0"/>
          <w:marBottom w:val="0"/>
          <w:divBdr>
            <w:top w:val="none" w:sz="0" w:space="0" w:color="auto"/>
            <w:left w:val="none" w:sz="0" w:space="0" w:color="auto"/>
            <w:bottom w:val="none" w:sz="0" w:space="0" w:color="auto"/>
            <w:right w:val="none" w:sz="0" w:space="0" w:color="auto"/>
          </w:divBdr>
        </w:div>
        <w:div w:id="1211109180">
          <w:marLeft w:val="640"/>
          <w:marRight w:val="0"/>
          <w:marTop w:val="0"/>
          <w:marBottom w:val="0"/>
          <w:divBdr>
            <w:top w:val="none" w:sz="0" w:space="0" w:color="auto"/>
            <w:left w:val="none" w:sz="0" w:space="0" w:color="auto"/>
            <w:bottom w:val="none" w:sz="0" w:space="0" w:color="auto"/>
            <w:right w:val="none" w:sz="0" w:space="0" w:color="auto"/>
          </w:divBdr>
        </w:div>
        <w:div w:id="1217279469">
          <w:marLeft w:val="640"/>
          <w:marRight w:val="0"/>
          <w:marTop w:val="0"/>
          <w:marBottom w:val="0"/>
          <w:divBdr>
            <w:top w:val="none" w:sz="0" w:space="0" w:color="auto"/>
            <w:left w:val="none" w:sz="0" w:space="0" w:color="auto"/>
            <w:bottom w:val="none" w:sz="0" w:space="0" w:color="auto"/>
            <w:right w:val="none" w:sz="0" w:space="0" w:color="auto"/>
          </w:divBdr>
        </w:div>
        <w:div w:id="1234663829">
          <w:marLeft w:val="640"/>
          <w:marRight w:val="0"/>
          <w:marTop w:val="0"/>
          <w:marBottom w:val="0"/>
          <w:divBdr>
            <w:top w:val="none" w:sz="0" w:space="0" w:color="auto"/>
            <w:left w:val="none" w:sz="0" w:space="0" w:color="auto"/>
            <w:bottom w:val="none" w:sz="0" w:space="0" w:color="auto"/>
            <w:right w:val="none" w:sz="0" w:space="0" w:color="auto"/>
          </w:divBdr>
        </w:div>
        <w:div w:id="1246767163">
          <w:marLeft w:val="640"/>
          <w:marRight w:val="0"/>
          <w:marTop w:val="0"/>
          <w:marBottom w:val="0"/>
          <w:divBdr>
            <w:top w:val="none" w:sz="0" w:space="0" w:color="auto"/>
            <w:left w:val="none" w:sz="0" w:space="0" w:color="auto"/>
            <w:bottom w:val="none" w:sz="0" w:space="0" w:color="auto"/>
            <w:right w:val="none" w:sz="0" w:space="0" w:color="auto"/>
          </w:divBdr>
        </w:div>
        <w:div w:id="1269002334">
          <w:marLeft w:val="640"/>
          <w:marRight w:val="0"/>
          <w:marTop w:val="0"/>
          <w:marBottom w:val="0"/>
          <w:divBdr>
            <w:top w:val="none" w:sz="0" w:space="0" w:color="auto"/>
            <w:left w:val="none" w:sz="0" w:space="0" w:color="auto"/>
            <w:bottom w:val="none" w:sz="0" w:space="0" w:color="auto"/>
            <w:right w:val="none" w:sz="0" w:space="0" w:color="auto"/>
          </w:divBdr>
        </w:div>
        <w:div w:id="1343510334">
          <w:marLeft w:val="640"/>
          <w:marRight w:val="0"/>
          <w:marTop w:val="0"/>
          <w:marBottom w:val="0"/>
          <w:divBdr>
            <w:top w:val="none" w:sz="0" w:space="0" w:color="auto"/>
            <w:left w:val="none" w:sz="0" w:space="0" w:color="auto"/>
            <w:bottom w:val="none" w:sz="0" w:space="0" w:color="auto"/>
            <w:right w:val="none" w:sz="0" w:space="0" w:color="auto"/>
          </w:divBdr>
        </w:div>
        <w:div w:id="1389498130">
          <w:marLeft w:val="640"/>
          <w:marRight w:val="0"/>
          <w:marTop w:val="0"/>
          <w:marBottom w:val="0"/>
          <w:divBdr>
            <w:top w:val="none" w:sz="0" w:space="0" w:color="auto"/>
            <w:left w:val="none" w:sz="0" w:space="0" w:color="auto"/>
            <w:bottom w:val="none" w:sz="0" w:space="0" w:color="auto"/>
            <w:right w:val="none" w:sz="0" w:space="0" w:color="auto"/>
          </w:divBdr>
        </w:div>
        <w:div w:id="1459035072">
          <w:marLeft w:val="640"/>
          <w:marRight w:val="0"/>
          <w:marTop w:val="0"/>
          <w:marBottom w:val="0"/>
          <w:divBdr>
            <w:top w:val="none" w:sz="0" w:space="0" w:color="auto"/>
            <w:left w:val="none" w:sz="0" w:space="0" w:color="auto"/>
            <w:bottom w:val="none" w:sz="0" w:space="0" w:color="auto"/>
            <w:right w:val="none" w:sz="0" w:space="0" w:color="auto"/>
          </w:divBdr>
        </w:div>
        <w:div w:id="1485471739">
          <w:marLeft w:val="640"/>
          <w:marRight w:val="0"/>
          <w:marTop w:val="0"/>
          <w:marBottom w:val="0"/>
          <w:divBdr>
            <w:top w:val="none" w:sz="0" w:space="0" w:color="auto"/>
            <w:left w:val="none" w:sz="0" w:space="0" w:color="auto"/>
            <w:bottom w:val="none" w:sz="0" w:space="0" w:color="auto"/>
            <w:right w:val="none" w:sz="0" w:space="0" w:color="auto"/>
          </w:divBdr>
        </w:div>
        <w:div w:id="1487286411">
          <w:marLeft w:val="640"/>
          <w:marRight w:val="0"/>
          <w:marTop w:val="0"/>
          <w:marBottom w:val="0"/>
          <w:divBdr>
            <w:top w:val="none" w:sz="0" w:space="0" w:color="auto"/>
            <w:left w:val="none" w:sz="0" w:space="0" w:color="auto"/>
            <w:bottom w:val="none" w:sz="0" w:space="0" w:color="auto"/>
            <w:right w:val="none" w:sz="0" w:space="0" w:color="auto"/>
          </w:divBdr>
        </w:div>
        <w:div w:id="1616447855">
          <w:marLeft w:val="640"/>
          <w:marRight w:val="0"/>
          <w:marTop w:val="0"/>
          <w:marBottom w:val="0"/>
          <w:divBdr>
            <w:top w:val="none" w:sz="0" w:space="0" w:color="auto"/>
            <w:left w:val="none" w:sz="0" w:space="0" w:color="auto"/>
            <w:bottom w:val="none" w:sz="0" w:space="0" w:color="auto"/>
            <w:right w:val="none" w:sz="0" w:space="0" w:color="auto"/>
          </w:divBdr>
        </w:div>
        <w:div w:id="1633054685">
          <w:marLeft w:val="640"/>
          <w:marRight w:val="0"/>
          <w:marTop w:val="0"/>
          <w:marBottom w:val="0"/>
          <w:divBdr>
            <w:top w:val="none" w:sz="0" w:space="0" w:color="auto"/>
            <w:left w:val="none" w:sz="0" w:space="0" w:color="auto"/>
            <w:bottom w:val="none" w:sz="0" w:space="0" w:color="auto"/>
            <w:right w:val="none" w:sz="0" w:space="0" w:color="auto"/>
          </w:divBdr>
        </w:div>
        <w:div w:id="1712415599">
          <w:marLeft w:val="640"/>
          <w:marRight w:val="0"/>
          <w:marTop w:val="0"/>
          <w:marBottom w:val="0"/>
          <w:divBdr>
            <w:top w:val="none" w:sz="0" w:space="0" w:color="auto"/>
            <w:left w:val="none" w:sz="0" w:space="0" w:color="auto"/>
            <w:bottom w:val="none" w:sz="0" w:space="0" w:color="auto"/>
            <w:right w:val="none" w:sz="0" w:space="0" w:color="auto"/>
          </w:divBdr>
        </w:div>
        <w:div w:id="1761561728">
          <w:marLeft w:val="640"/>
          <w:marRight w:val="0"/>
          <w:marTop w:val="0"/>
          <w:marBottom w:val="0"/>
          <w:divBdr>
            <w:top w:val="none" w:sz="0" w:space="0" w:color="auto"/>
            <w:left w:val="none" w:sz="0" w:space="0" w:color="auto"/>
            <w:bottom w:val="none" w:sz="0" w:space="0" w:color="auto"/>
            <w:right w:val="none" w:sz="0" w:space="0" w:color="auto"/>
          </w:divBdr>
        </w:div>
        <w:div w:id="1792745196">
          <w:marLeft w:val="640"/>
          <w:marRight w:val="0"/>
          <w:marTop w:val="0"/>
          <w:marBottom w:val="0"/>
          <w:divBdr>
            <w:top w:val="none" w:sz="0" w:space="0" w:color="auto"/>
            <w:left w:val="none" w:sz="0" w:space="0" w:color="auto"/>
            <w:bottom w:val="none" w:sz="0" w:space="0" w:color="auto"/>
            <w:right w:val="none" w:sz="0" w:space="0" w:color="auto"/>
          </w:divBdr>
        </w:div>
        <w:div w:id="1799909948">
          <w:marLeft w:val="640"/>
          <w:marRight w:val="0"/>
          <w:marTop w:val="0"/>
          <w:marBottom w:val="0"/>
          <w:divBdr>
            <w:top w:val="none" w:sz="0" w:space="0" w:color="auto"/>
            <w:left w:val="none" w:sz="0" w:space="0" w:color="auto"/>
            <w:bottom w:val="none" w:sz="0" w:space="0" w:color="auto"/>
            <w:right w:val="none" w:sz="0" w:space="0" w:color="auto"/>
          </w:divBdr>
        </w:div>
        <w:div w:id="1804078491">
          <w:marLeft w:val="640"/>
          <w:marRight w:val="0"/>
          <w:marTop w:val="0"/>
          <w:marBottom w:val="0"/>
          <w:divBdr>
            <w:top w:val="none" w:sz="0" w:space="0" w:color="auto"/>
            <w:left w:val="none" w:sz="0" w:space="0" w:color="auto"/>
            <w:bottom w:val="none" w:sz="0" w:space="0" w:color="auto"/>
            <w:right w:val="none" w:sz="0" w:space="0" w:color="auto"/>
          </w:divBdr>
        </w:div>
        <w:div w:id="1824930909">
          <w:marLeft w:val="640"/>
          <w:marRight w:val="0"/>
          <w:marTop w:val="0"/>
          <w:marBottom w:val="0"/>
          <w:divBdr>
            <w:top w:val="none" w:sz="0" w:space="0" w:color="auto"/>
            <w:left w:val="none" w:sz="0" w:space="0" w:color="auto"/>
            <w:bottom w:val="none" w:sz="0" w:space="0" w:color="auto"/>
            <w:right w:val="none" w:sz="0" w:space="0" w:color="auto"/>
          </w:divBdr>
        </w:div>
        <w:div w:id="1866824476">
          <w:marLeft w:val="640"/>
          <w:marRight w:val="0"/>
          <w:marTop w:val="0"/>
          <w:marBottom w:val="0"/>
          <w:divBdr>
            <w:top w:val="none" w:sz="0" w:space="0" w:color="auto"/>
            <w:left w:val="none" w:sz="0" w:space="0" w:color="auto"/>
            <w:bottom w:val="none" w:sz="0" w:space="0" w:color="auto"/>
            <w:right w:val="none" w:sz="0" w:space="0" w:color="auto"/>
          </w:divBdr>
        </w:div>
        <w:div w:id="1919289530">
          <w:marLeft w:val="640"/>
          <w:marRight w:val="0"/>
          <w:marTop w:val="0"/>
          <w:marBottom w:val="0"/>
          <w:divBdr>
            <w:top w:val="none" w:sz="0" w:space="0" w:color="auto"/>
            <w:left w:val="none" w:sz="0" w:space="0" w:color="auto"/>
            <w:bottom w:val="none" w:sz="0" w:space="0" w:color="auto"/>
            <w:right w:val="none" w:sz="0" w:space="0" w:color="auto"/>
          </w:divBdr>
        </w:div>
        <w:div w:id="1956790074">
          <w:marLeft w:val="640"/>
          <w:marRight w:val="0"/>
          <w:marTop w:val="0"/>
          <w:marBottom w:val="0"/>
          <w:divBdr>
            <w:top w:val="none" w:sz="0" w:space="0" w:color="auto"/>
            <w:left w:val="none" w:sz="0" w:space="0" w:color="auto"/>
            <w:bottom w:val="none" w:sz="0" w:space="0" w:color="auto"/>
            <w:right w:val="none" w:sz="0" w:space="0" w:color="auto"/>
          </w:divBdr>
        </w:div>
        <w:div w:id="1957256011">
          <w:marLeft w:val="640"/>
          <w:marRight w:val="0"/>
          <w:marTop w:val="0"/>
          <w:marBottom w:val="0"/>
          <w:divBdr>
            <w:top w:val="none" w:sz="0" w:space="0" w:color="auto"/>
            <w:left w:val="none" w:sz="0" w:space="0" w:color="auto"/>
            <w:bottom w:val="none" w:sz="0" w:space="0" w:color="auto"/>
            <w:right w:val="none" w:sz="0" w:space="0" w:color="auto"/>
          </w:divBdr>
        </w:div>
        <w:div w:id="1996640214">
          <w:marLeft w:val="640"/>
          <w:marRight w:val="0"/>
          <w:marTop w:val="0"/>
          <w:marBottom w:val="0"/>
          <w:divBdr>
            <w:top w:val="none" w:sz="0" w:space="0" w:color="auto"/>
            <w:left w:val="none" w:sz="0" w:space="0" w:color="auto"/>
            <w:bottom w:val="none" w:sz="0" w:space="0" w:color="auto"/>
            <w:right w:val="none" w:sz="0" w:space="0" w:color="auto"/>
          </w:divBdr>
        </w:div>
        <w:div w:id="2025402115">
          <w:marLeft w:val="640"/>
          <w:marRight w:val="0"/>
          <w:marTop w:val="0"/>
          <w:marBottom w:val="0"/>
          <w:divBdr>
            <w:top w:val="none" w:sz="0" w:space="0" w:color="auto"/>
            <w:left w:val="none" w:sz="0" w:space="0" w:color="auto"/>
            <w:bottom w:val="none" w:sz="0" w:space="0" w:color="auto"/>
            <w:right w:val="none" w:sz="0" w:space="0" w:color="auto"/>
          </w:divBdr>
        </w:div>
        <w:div w:id="2037539500">
          <w:marLeft w:val="640"/>
          <w:marRight w:val="0"/>
          <w:marTop w:val="0"/>
          <w:marBottom w:val="0"/>
          <w:divBdr>
            <w:top w:val="none" w:sz="0" w:space="0" w:color="auto"/>
            <w:left w:val="none" w:sz="0" w:space="0" w:color="auto"/>
            <w:bottom w:val="none" w:sz="0" w:space="0" w:color="auto"/>
            <w:right w:val="none" w:sz="0" w:space="0" w:color="auto"/>
          </w:divBdr>
        </w:div>
        <w:div w:id="2047564158">
          <w:marLeft w:val="640"/>
          <w:marRight w:val="0"/>
          <w:marTop w:val="0"/>
          <w:marBottom w:val="0"/>
          <w:divBdr>
            <w:top w:val="none" w:sz="0" w:space="0" w:color="auto"/>
            <w:left w:val="none" w:sz="0" w:space="0" w:color="auto"/>
            <w:bottom w:val="none" w:sz="0" w:space="0" w:color="auto"/>
            <w:right w:val="none" w:sz="0" w:space="0" w:color="auto"/>
          </w:divBdr>
        </w:div>
        <w:div w:id="2119716462">
          <w:marLeft w:val="640"/>
          <w:marRight w:val="0"/>
          <w:marTop w:val="0"/>
          <w:marBottom w:val="0"/>
          <w:divBdr>
            <w:top w:val="none" w:sz="0" w:space="0" w:color="auto"/>
            <w:left w:val="none" w:sz="0" w:space="0" w:color="auto"/>
            <w:bottom w:val="none" w:sz="0" w:space="0" w:color="auto"/>
            <w:right w:val="none" w:sz="0" w:space="0" w:color="auto"/>
          </w:divBdr>
        </w:div>
        <w:div w:id="2146502770">
          <w:marLeft w:val="640"/>
          <w:marRight w:val="0"/>
          <w:marTop w:val="0"/>
          <w:marBottom w:val="0"/>
          <w:divBdr>
            <w:top w:val="none" w:sz="0" w:space="0" w:color="auto"/>
            <w:left w:val="none" w:sz="0" w:space="0" w:color="auto"/>
            <w:bottom w:val="none" w:sz="0" w:space="0" w:color="auto"/>
            <w:right w:val="none" w:sz="0" w:space="0" w:color="auto"/>
          </w:divBdr>
        </w:div>
      </w:divsChild>
    </w:div>
    <w:div w:id="457340502">
      <w:bodyDiv w:val="1"/>
      <w:marLeft w:val="0"/>
      <w:marRight w:val="0"/>
      <w:marTop w:val="0"/>
      <w:marBottom w:val="0"/>
      <w:divBdr>
        <w:top w:val="none" w:sz="0" w:space="0" w:color="auto"/>
        <w:left w:val="none" w:sz="0" w:space="0" w:color="auto"/>
        <w:bottom w:val="none" w:sz="0" w:space="0" w:color="auto"/>
        <w:right w:val="none" w:sz="0" w:space="0" w:color="auto"/>
      </w:divBdr>
      <w:divsChild>
        <w:div w:id="19744773">
          <w:marLeft w:val="640"/>
          <w:marRight w:val="0"/>
          <w:marTop w:val="0"/>
          <w:marBottom w:val="0"/>
          <w:divBdr>
            <w:top w:val="none" w:sz="0" w:space="0" w:color="auto"/>
            <w:left w:val="none" w:sz="0" w:space="0" w:color="auto"/>
            <w:bottom w:val="none" w:sz="0" w:space="0" w:color="auto"/>
            <w:right w:val="none" w:sz="0" w:space="0" w:color="auto"/>
          </w:divBdr>
        </w:div>
        <w:div w:id="45640275">
          <w:marLeft w:val="640"/>
          <w:marRight w:val="0"/>
          <w:marTop w:val="0"/>
          <w:marBottom w:val="0"/>
          <w:divBdr>
            <w:top w:val="none" w:sz="0" w:space="0" w:color="auto"/>
            <w:left w:val="none" w:sz="0" w:space="0" w:color="auto"/>
            <w:bottom w:val="none" w:sz="0" w:space="0" w:color="auto"/>
            <w:right w:val="none" w:sz="0" w:space="0" w:color="auto"/>
          </w:divBdr>
        </w:div>
        <w:div w:id="85735837">
          <w:marLeft w:val="640"/>
          <w:marRight w:val="0"/>
          <w:marTop w:val="0"/>
          <w:marBottom w:val="0"/>
          <w:divBdr>
            <w:top w:val="none" w:sz="0" w:space="0" w:color="auto"/>
            <w:left w:val="none" w:sz="0" w:space="0" w:color="auto"/>
            <w:bottom w:val="none" w:sz="0" w:space="0" w:color="auto"/>
            <w:right w:val="none" w:sz="0" w:space="0" w:color="auto"/>
          </w:divBdr>
        </w:div>
        <w:div w:id="120922967">
          <w:marLeft w:val="640"/>
          <w:marRight w:val="0"/>
          <w:marTop w:val="0"/>
          <w:marBottom w:val="0"/>
          <w:divBdr>
            <w:top w:val="none" w:sz="0" w:space="0" w:color="auto"/>
            <w:left w:val="none" w:sz="0" w:space="0" w:color="auto"/>
            <w:bottom w:val="none" w:sz="0" w:space="0" w:color="auto"/>
            <w:right w:val="none" w:sz="0" w:space="0" w:color="auto"/>
          </w:divBdr>
        </w:div>
        <w:div w:id="165631822">
          <w:marLeft w:val="640"/>
          <w:marRight w:val="0"/>
          <w:marTop w:val="0"/>
          <w:marBottom w:val="0"/>
          <w:divBdr>
            <w:top w:val="none" w:sz="0" w:space="0" w:color="auto"/>
            <w:left w:val="none" w:sz="0" w:space="0" w:color="auto"/>
            <w:bottom w:val="none" w:sz="0" w:space="0" w:color="auto"/>
            <w:right w:val="none" w:sz="0" w:space="0" w:color="auto"/>
          </w:divBdr>
        </w:div>
        <w:div w:id="174195379">
          <w:marLeft w:val="640"/>
          <w:marRight w:val="0"/>
          <w:marTop w:val="0"/>
          <w:marBottom w:val="0"/>
          <w:divBdr>
            <w:top w:val="none" w:sz="0" w:space="0" w:color="auto"/>
            <w:left w:val="none" w:sz="0" w:space="0" w:color="auto"/>
            <w:bottom w:val="none" w:sz="0" w:space="0" w:color="auto"/>
            <w:right w:val="none" w:sz="0" w:space="0" w:color="auto"/>
          </w:divBdr>
        </w:div>
        <w:div w:id="206793588">
          <w:marLeft w:val="640"/>
          <w:marRight w:val="0"/>
          <w:marTop w:val="0"/>
          <w:marBottom w:val="0"/>
          <w:divBdr>
            <w:top w:val="none" w:sz="0" w:space="0" w:color="auto"/>
            <w:left w:val="none" w:sz="0" w:space="0" w:color="auto"/>
            <w:bottom w:val="none" w:sz="0" w:space="0" w:color="auto"/>
            <w:right w:val="none" w:sz="0" w:space="0" w:color="auto"/>
          </w:divBdr>
        </w:div>
        <w:div w:id="211894417">
          <w:marLeft w:val="640"/>
          <w:marRight w:val="0"/>
          <w:marTop w:val="0"/>
          <w:marBottom w:val="0"/>
          <w:divBdr>
            <w:top w:val="none" w:sz="0" w:space="0" w:color="auto"/>
            <w:left w:val="none" w:sz="0" w:space="0" w:color="auto"/>
            <w:bottom w:val="none" w:sz="0" w:space="0" w:color="auto"/>
            <w:right w:val="none" w:sz="0" w:space="0" w:color="auto"/>
          </w:divBdr>
        </w:div>
        <w:div w:id="228686546">
          <w:marLeft w:val="640"/>
          <w:marRight w:val="0"/>
          <w:marTop w:val="0"/>
          <w:marBottom w:val="0"/>
          <w:divBdr>
            <w:top w:val="none" w:sz="0" w:space="0" w:color="auto"/>
            <w:left w:val="none" w:sz="0" w:space="0" w:color="auto"/>
            <w:bottom w:val="none" w:sz="0" w:space="0" w:color="auto"/>
            <w:right w:val="none" w:sz="0" w:space="0" w:color="auto"/>
          </w:divBdr>
        </w:div>
        <w:div w:id="233249445">
          <w:marLeft w:val="640"/>
          <w:marRight w:val="0"/>
          <w:marTop w:val="0"/>
          <w:marBottom w:val="0"/>
          <w:divBdr>
            <w:top w:val="none" w:sz="0" w:space="0" w:color="auto"/>
            <w:left w:val="none" w:sz="0" w:space="0" w:color="auto"/>
            <w:bottom w:val="none" w:sz="0" w:space="0" w:color="auto"/>
            <w:right w:val="none" w:sz="0" w:space="0" w:color="auto"/>
          </w:divBdr>
        </w:div>
        <w:div w:id="354425672">
          <w:marLeft w:val="640"/>
          <w:marRight w:val="0"/>
          <w:marTop w:val="0"/>
          <w:marBottom w:val="0"/>
          <w:divBdr>
            <w:top w:val="none" w:sz="0" w:space="0" w:color="auto"/>
            <w:left w:val="none" w:sz="0" w:space="0" w:color="auto"/>
            <w:bottom w:val="none" w:sz="0" w:space="0" w:color="auto"/>
            <w:right w:val="none" w:sz="0" w:space="0" w:color="auto"/>
          </w:divBdr>
        </w:div>
        <w:div w:id="402029906">
          <w:marLeft w:val="640"/>
          <w:marRight w:val="0"/>
          <w:marTop w:val="0"/>
          <w:marBottom w:val="0"/>
          <w:divBdr>
            <w:top w:val="none" w:sz="0" w:space="0" w:color="auto"/>
            <w:left w:val="none" w:sz="0" w:space="0" w:color="auto"/>
            <w:bottom w:val="none" w:sz="0" w:space="0" w:color="auto"/>
            <w:right w:val="none" w:sz="0" w:space="0" w:color="auto"/>
          </w:divBdr>
        </w:div>
        <w:div w:id="436104714">
          <w:marLeft w:val="640"/>
          <w:marRight w:val="0"/>
          <w:marTop w:val="0"/>
          <w:marBottom w:val="0"/>
          <w:divBdr>
            <w:top w:val="none" w:sz="0" w:space="0" w:color="auto"/>
            <w:left w:val="none" w:sz="0" w:space="0" w:color="auto"/>
            <w:bottom w:val="none" w:sz="0" w:space="0" w:color="auto"/>
            <w:right w:val="none" w:sz="0" w:space="0" w:color="auto"/>
          </w:divBdr>
        </w:div>
        <w:div w:id="466050340">
          <w:marLeft w:val="640"/>
          <w:marRight w:val="0"/>
          <w:marTop w:val="0"/>
          <w:marBottom w:val="0"/>
          <w:divBdr>
            <w:top w:val="none" w:sz="0" w:space="0" w:color="auto"/>
            <w:left w:val="none" w:sz="0" w:space="0" w:color="auto"/>
            <w:bottom w:val="none" w:sz="0" w:space="0" w:color="auto"/>
            <w:right w:val="none" w:sz="0" w:space="0" w:color="auto"/>
          </w:divBdr>
        </w:div>
        <w:div w:id="495265247">
          <w:marLeft w:val="640"/>
          <w:marRight w:val="0"/>
          <w:marTop w:val="0"/>
          <w:marBottom w:val="0"/>
          <w:divBdr>
            <w:top w:val="none" w:sz="0" w:space="0" w:color="auto"/>
            <w:left w:val="none" w:sz="0" w:space="0" w:color="auto"/>
            <w:bottom w:val="none" w:sz="0" w:space="0" w:color="auto"/>
            <w:right w:val="none" w:sz="0" w:space="0" w:color="auto"/>
          </w:divBdr>
        </w:div>
        <w:div w:id="510264516">
          <w:marLeft w:val="640"/>
          <w:marRight w:val="0"/>
          <w:marTop w:val="0"/>
          <w:marBottom w:val="0"/>
          <w:divBdr>
            <w:top w:val="none" w:sz="0" w:space="0" w:color="auto"/>
            <w:left w:val="none" w:sz="0" w:space="0" w:color="auto"/>
            <w:bottom w:val="none" w:sz="0" w:space="0" w:color="auto"/>
            <w:right w:val="none" w:sz="0" w:space="0" w:color="auto"/>
          </w:divBdr>
        </w:div>
        <w:div w:id="564878100">
          <w:marLeft w:val="640"/>
          <w:marRight w:val="0"/>
          <w:marTop w:val="0"/>
          <w:marBottom w:val="0"/>
          <w:divBdr>
            <w:top w:val="none" w:sz="0" w:space="0" w:color="auto"/>
            <w:left w:val="none" w:sz="0" w:space="0" w:color="auto"/>
            <w:bottom w:val="none" w:sz="0" w:space="0" w:color="auto"/>
            <w:right w:val="none" w:sz="0" w:space="0" w:color="auto"/>
          </w:divBdr>
        </w:div>
        <w:div w:id="617685059">
          <w:marLeft w:val="640"/>
          <w:marRight w:val="0"/>
          <w:marTop w:val="0"/>
          <w:marBottom w:val="0"/>
          <w:divBdr>
            <w:top w:val="none" w:sz="0" w:space="0" w:color="auto"/>
            <w:left w:val="none" w:sz="0" w:space="0" w:color="auto"/>
            <w:bottom w:val="none" w:sz="0" w:space="0" w:color="auto"/>
            <w:right w:val="none" w:sz="0" w:space="0" w:color="auto"/>
          </w:divBdr>
        </w:div>
        <w:div w:id="630130118">
          <w:marLeft w:val="640"/>
          <w:marRight w:val="0"/>
          <w:marTop w:val="0"/>
          <w:marBottom w:val="0"/>
          <w:divBdr>
            <w:top w:val="none" w:sz="0" w:space="0" w:color="auto"/>
            <w:left w:val="none" w:sz="0" w:space="0" w:color="auto"/>
            <w:bottom w:val="none" w:sz="0" w:space="0" w:color="auto"/>
            <w:right w:val="none" w:sz="0" w:space="0" w:color="auto"/>
          </w:divBdr>
        </w:div>
        <w:div w:id="630284656">
          <w:marLeft w:val="640"/>
          <w:marRight w:val="0"/>
          <w:marTop w:val="0"/>
          <w:marBottom w:val="0"/>
          <w:divBdr>
            <w:top w:val="none" w:sz="0" w:space="0" w:color="auto"/>
            <w:left w:val="none" w:sz="0" w:space="0" w:color="auto"/>
            <w:bottom w:val="none" w:sz="0" w:space="0" w:color="auto"/>
            <w:right w:val="none" w:sz="0" w:space="0" w:color="auto"/>
          </w:divBdr>
        </w:div>
        <w:div w:id="631012922">
          <w:marLeft w:val="640"/>
          <w:marRight w:val="0"/>
          <w:marTop w:val="0"/>
          <w:marBottom w:val="0"/>
          <w:divBdr>
            <w:top w:val="none" w:sz="0" w:space="0" w:color="auto"/>
            <w:left w:val="none" w:sz="0" w:space="0" w:color="auto"/>
            <w:bottom w:val="none" w:sz="0" w:space="0" w:color="auto"/>
            <w:right w:val="none" w:sz="0" w:space="0" w:color="auto"/>
          </w:divBdr>
        </w:div>
        <w:div w:id="644699603">
          <w:marLeft w:val="640"/>
          <w:marRight w:val="0"/>
          <w:marTop w:val="0"/>
          <w:marBottom w:val="0"/>
          <w:divBdr>
            <w:top w:val="none" w:sz="0" w:space="0" w:color="auto"/>
            <w:left w:val="none" w:sz="0" w:space="0" w:color="auto"/>
            <w:bottom w:val="none" w:sz="0" w:space="0" w:color="auto"/>
            <w:right w:val="none" w:sz="0" w:space="0" w:color="auto"/>
          </w:divBdr>
        </w:div>
        <w:div w:id="715354854">
          <w:marLeft w:val="640"/>
          <w:marRight w:val="0"/>
          <w:marTop w:val="0"/>
          <w:marBottom w:val="0"/>
          <w:divBdr>
            <w:top w:val="none" w:sz="0" w:space="0" w:color="auto"/>
            <w:left w:val="none" w:sz="0" w:space="0" w:color="auto"/>
            <w:bottom w:val="none" w:sz="0" w:space="0" w:color="auto"/>
            <w:right w:val="none" w:sz="0" w:space="0" w:color="auto"/>
          </w:divBdr>
        </w:div>
        <w:div w:id="764963686">
          <w:marLeft w:val="640"/>
          <w:marRight w:val="0"/>
          <w:marTop w:val="0"/>
          <w:marBottom w:val="0"/>
          <w:divBdr>
            <w:top w:val="none" w:sz="0" w:space="0" w:color="auto"/>
            <w:left w:val="none" w:sz="0" w:space="0" w:color="auto"/>
            <w:bottom w:val="none" w:sz="0" w:space="0" w:color="auto"/>
            <w:right w:val="none" w:sz="0" w:space="0" w:color="auto"/>
          </w:divBdr>
        </w:div>
        <w:div w:id="766464029">
          <w:marLeft w:val="640"/>
          <w:marRight w:val="0"/>
          <w:marTop w:val="0"/>
          <w:marBottom w:val="0"/>
          <w:divBdr>
            <w:top w:val="none" w:sz="0" w:space="0" w:color="auto"/>
            <w:left w:val="none" w:sz="0" w:space="0" w:color="auto"/>
            <w:bottom w:val="none" w:sz="0" w:space="0" w:color="auto"/>
            <w:right w:val="none" w:sz="0" w:space="0" w:color="auto"/>
          </w:divBdr>
        </w:div>
        <w:div w:id="917323615">
          <w:marLeft w:val="640"/>
          <w:marRight w:val="0"/>
          <w:marTop w:val="0"/>
          <w:marBottom w:val="0"/>
          <w:divBdr>
            <w:top w:val="none" w:sz="0" w:space="0" w:color="auto"/>
            <w:left w:val="none" w:sz="0" w:space="0" w:color="auto"/>
            <w:bottom w:val="none" w:sz="0" w:space="0" w:color="auto"/>
            <w:right w:val="none" w:sz="0" w:space="0" w:color="auto"/>
          </w:divBdr>
        </w:div>
        <w:div w:id="953292034">
          <w:marLeft w:val="640"/>
          <w:marRight w:val="0"/>
          <w:marTop w:val="0"/>
          <w:marBottom w:val="0"/>
          <w:divBdr>
            <w:top w:val="none" w:sz="0" w:space="0" w:color="auto"/>
            <w:left w:val="none" w:sz="0" w:space="0" w:color="auto"/>
            <w:bottom w:val="none" w:sz="0" w:space="0" w:color="auto"/>
            <w:right w:val="none" w:sz="0" w:space="0" w:color="auto"/>
          </w:divBdr>
        </w:div>
        <w:div w:id="963924746">
          <w:marLeft w:val="640"/>
          <w:marRight w:val="0"/>
          <w:marTop w:val="0"/>
          <w:marBottom w:val="0"/>
          <w:divBdr>
            <w:top w:val="none" w:sz="0" w:space="0" w:color="auto"/>
            <w:left w:val="none" w:sz="0" w:space="0" w:color="auto"/>
            <w:bottom w:val="none" w:sz="0" w:space="0" w:color="auto"/>
            <w:right w:val="none" w:sz="0" w:space="0" w:color="auto"/>
          </w:divBdr>
        </w:div>
        <w:div w:id="1050422156">
          <w:marLeft w:val="640"/>
          <w:marRight w:val="0"/>
          <w:marTop w:val="0"/>
          <w:marBottom w:val="0"/>
          <w:divBdr>
            <w:top w:val="none" w:sz="0" w:space="0" w:color="auto"/>
            <w:left w:val="none" w:sz="0" w:space="0" w:color="auto"/>
            <w:bottom w:val="none" w:sz="0" w:space="0" w:color="auto"/>
            <w:right w:val="none" w:sz="0" w:space="0" w:color="auto"/>
          </w:divBdr>
        </w:div>
        <w:div w:id="1100874014">
          <w:marLeft w:val="640"/>
          <w:marRight w:val="0"/>
          <w:marTop w:val="0"/>
          <w:marBottom w:val="0"/>
          <w:divBdr>
            <w:top w:val="none" w:sz="0" w:space="0" w:color="auto"/>
            <w:left w:val="none" w:sz="0" w:space="0" w:color="auto"/>
            <w:bottom w:val="none" w:sz="0" w:space="0" w:color="auto"/>
            <w:right w:val="none" w:sz="0" w:space="0" w:color="auto"/>
          </w:divBdr>
        </w:div>
        <w:div w:id="1104882726">
          <w:marLeft w:val="640"/>
          <w:marRight w:val="0"/>
          <w:marTop w:val="0"/>
          <w:marBottom w:val="0"/>
          <w:divBdr>
            <w:top w:val="none" w:sz="0" w:space="0" w:color="auto"/>
            <w:left w:val="none" w:sz="0" w:space="0" w:color="auto"/>
            <w:bottom w:val="none" w:sz="0" w:space="0" w:color="auto"/>
            <w:right w:val="none" w:sz="0" w:space="0" w:color="auto"/>
          </w:divBdr>
        </w:div>
        <w:div w:id="1115905502">
          <w:marLeft w:val="640"/>
          <w:marRight w:val="0"/>
          <w:marTop w:val="0"/>
          <w:marBottom w:val="0"/>
          <w:divBdr>
            <w:top w:val="none" w:sz="0" w:space="0" w:color="auto"/>
            <w:left w:val="none" w:sz="0" w:space="0" w:color="auto"/>
            <w:bottom w:val="none" w:sz="0" w:space="0" w:color="auto"/>
            <w:right w:val="none" w:sz="0" w:space="0" w:color="auto"/>
          </w:divBdr>
        </w:div>
        <w:div w:id="1178811148">
          <w:marLeft w:val="640"/>
          <w:marRight w:val="0"/>
          <w:marTop w:val="0"/>
          <w:marBottom w:val="0"/>
          <w:divBdr>
            <w:top w:val="none" w:sz="0" w:space="0" w:color="auto"/>
            <w:left w:val="none" w:sz="0" w:space="0" w:color="auto"/>
            <w:bottom w:val="none" w:sz="0" w:space="0" w:color="auto"/>
            <w:right w:val="none" w:sz="0" w:space="0" w:color="auto"/>
          </w:divBdr>
        </w:div>
        <w:div w:id="1183859296">
          <w:marLeft w:val="640"/>
          <w:marRight w:val="0"/>
          <w:marTop w:val="0"/>
          <w:marBottom w:val="0"/>
          <w:divBdr>
            <w:top w:val="none" w:sz="0" w:space="0" w:color="auto"/>
            <w:left w:val="none" w:sz="0" w:space="0" w:color="auto"/>
            <w:bottom w:val="none" w:sz="0" w:space="0" w:color="auto"/>
            <w:right w:val="none" w:sz="0" w:space="0" w:color="auto"/>
          </w:divBdr>
        </w:div>
        <w:div w:id="1373843495">
          <w:marLeft w:val="640"/>
          <w:marRight w:val="0"/>
          <w:marTop w:val="0"/>
          <w:marBottom w:val="0"/>
          <w:divBdr>
            <w:top w:val="none" w:sz="0" w:space="0" w:color="auto"/>
            <w:left w:val="none" w:sz="0" w:space="0" w:color="auto"/>
            <w:bottom w:val="none" w:sz="0" w:space="0" w:color="auto"/>
            <w:right w:val="none" w:sz="0" w:space="0" w:color="auto"/>
          </w:divBdr>
        </w:div>
        <w:div w:id="1436828453">
          <w:marLeft w:val="640"/>
          <w:marRight w:val="0"/>
          <w:marTop w:val="0"/>
          <w:marBottom w:val="0"/>
          <w:divBdr>
            <w:top w:val="none" w:sz="0" w:space="0" w:color="auto"/>
            <w:left w:val="none" w:sz="0" w:space="0" w:color="auto"/>
            <w:bottom w:val="none" w:sz="0" w:space="0" w:color="auto"/>
            <w:right w:val="none" w:sz="0" w:space="0" w:color="auto"/>
          </w:divBdr>
        </w:div>
        <w:div w:id="1505894546">
          <w:marLeft w:val="640"/>
          <w:marRight w:val="0"/>
          <w:marTop w:val="0"/>
          <w:marBottom w:val="0"/>
          <w:divBdr>
            <w:top w:val="none" w:sz="0" w:space="0" w:color="auto"/>
            <w:left w:val="none" w:sz="0" w:space="0" w:color="auto"/>
            <w:bottom w:val="none" w:sz="0" w:space="0" w:color="auto"/>
            <w:right w:val="none" w:sz="0" w:space="0" w:color="auto"/>
          </w:divBdr>
        </w:div>
        <w:div w:id="1524130321">
          <w:marLeft w:val="640"/>
          <w:marRight w:val="0"/>
          <w:marTop w:val="0"/>
          <w:marBottom w:val="0"/>
          <w:divBdr>
            <w:top w:val="none" w:sz="0" w:space="0" w:color="auto"/>
            <w:left w:val="none" w:sz="0" w:space="0" w:color="auto"/>
            <w:bottom w:val="none" w:sz="0" w:space="0" w:color="auto"/>
            <w:right w:val="none" w:sz="0" w:space="0" w:color="auto"/>
          </w:divBdr>
        </w:div>
        <w:div w:id="1536119731">
          <w:marLeft w:val="640"/>
          <w:marRight w:val="0"/>
          <w:marTop w:val="0"/>
          <w:marBottom w:val="0"/>
          <w:divBdr>
            <w:top w:val="none" w:sz="0" w:space="0" w:color="auto"/>
            <w:left w:val="none" w:sz="0" w:space="0" w:color="auto"/>
            <w:bottom w:val="none" w:sz="0" w:space="0" w:color="auto"/>
            <w:right w:val="none" w:sz="0" w:space="0" w:color="auto"/>
          </w:divBdr>
        </w:div>
        <w:div w:id="1567645199">
          <w:marLeft w:val="640"/>
          <w:marRight w:val="0"/>
          <w:marTop w:val="0"/>
          <w:marBottom w:val="0"/>
          <w:divBdr>
            <w:top w:val="none" w:sz="0" w:space="0" w:color="auto"/>
            <w:left w:val="none" w:sz="0" w:space="0" w:color="auto"/>
            <w:bottom w:val="none" w:sz="0" w:space="0" w:color="auto"/>
            <w:right w:val="none" w:sz="0" w:space="0" w:color="auto"/>
          </w:divBdr>
        </w:div>
        <w:div w:id="1586572148">
          <w:marLeft w:val="640"/>
          <w:marRight w:val="0"/>
          <w:marTop w:val="0"/>
          <w:marBottom w:val="0"/>
          <w:divBdr>
            <w:top w:val="none" w:sz="0" w:space="0" w:color="auto"/>
            <w:left w:val="none" w:sz="0" w:space="0" w:color="auto"/>
            <w:bottom w:val="none" w:sz="0" w:space="0" w:color="auto"/>
            <w:right w:val="none" w:sz="0" w:space="0" w:color="auto"/>
          </w:divBdr>
        </w:div>
        <w:div w:id="1635603781">
          <w:marLeft w:val="640"/>
          <w:marRight w:val="0"/>
          <w:marTop w:val="0"/>
          <w:marBottom w:val="0"/>
          <w:divBdr>
            <w:top w:val="none" w:sz="0" w:space="0" w:color="auto"/>
            <w:left w:val="none" w:sz="0" w:space="0" w:color="auto"/>
            <w:bottom w:val="none" w:sz="0" w:space="0" w:color="auto"/>
            <w:right w:val="none" w:sz="0" w:space="0" w:color="auto"/>
          </w:divBdr>
        </w:div>
        <w:div w:id="1639454193">
          <w:marLeft w:val="640"/>
          <w:marRight w:val="0"/>
          <w:marTop w:val="0"/>
          <w:marBottom w:val="0"/>
          <w:divBdr>
            <w:top w:val="none" w:sz="0" w:space="0" w:color="auto"/>
            <w:left w:val="none" w:sz="0" w:space="0" w:color="auto"/>
            <w:bottom w:val="none" w:sz="0" w:space="0" w:color="auto"/>
            <w:right w:val="none" w:sz="0" w:space="0" w:color="auto"/>
          </w:divBdr>
        </w:div>
        <w:div w:id="1646007197">
          <w:marLeft w:val="640"/>
          <w:marRight w:val="0"/>
          <w:marTop w:val="0"/>
          <w:marBottom w:val="0"/>
          <w:divBdr>
            <w:top w:val="none" w:sz="0" w:space="0" w:color="auto"/>
            <w:left w:val="none" w:sz="0" w:space="0" w:color="auto"/>
            <w:bottom w:val="none" w:sz="0" w:space="0" w:color="auto"/>
            <w:right w:val="none" w:sz="0" w:space="0" w:color="auto"/>
          </w:divBdr>
        </w:div>
        <w:div w:id="1719865018">
          <w:marLeft w:val="640"/>
          <w:marRight w:val="0"/>
          <w:marTop w:val="0"/>
          <w:marBottom w:val="0"/>
          <w:divBdr>
            <w:top w:val="none" w:sz="0" w:space="0" w:color="auto"/>
            <w:left w:val="none" w:sz="0" w:space="0" w:color="auto"/>
            <w:bottom w:val="none" w:sz="0" w:space="0" w:color="auto"/>
            <w:right w:val="none" w:sz="0" w:space="0" w:color="auto"/>
          </w:divBdr>
        </w:div>
        <w:div w:id="1772433529">
          <w:marLeft w:val="640"/>
          <w:marRight w:val="0"/>
          <w:marTop w:val="0"/>
          <w:marBottom w:val="0"/>
          <w:divBdr>
            <w:top w:val="none" w:sz="0" w:space="0" w:color="auto"/>
            <w:left w:val="none" w:sz="0" w:space="0" w:color="auto"/>
            <w:bottom w:val="none" w:sz="0" w:space="0" w:color="auto"/>
            <w:right w:val="none" w:sz="0" w:space="0" w:color="auto"/>
          </w:divBdr>
        </w:div>
        <w:div w:id="1773698627">
          <w:marLeft w:val="640"/>
          <w:marRight w:val="0"/>
          <w:marTop w:val="0"/>
          <w:marBottom w:val="0"/>
          <w:divBdr>
            <w:top w:val="none" w:sz="0" w:space="0" w:color="auto"/>
            <w:left w:val="none" w:sz="0" w:space="0" w:color="auto"/>
            <w:bottom w:val="none" w:sz="0" w:space="0" w:color="auto"/>
            <w:right w:val="none" w:sz="0" w:space="0" w:color="auto"/>
          </w:divBdr>
        </w:div>
        <w:div w:id="1792939090">
          <w:marLeft w:val="640"/>
          <w:marRight w:val="0"/>
          <w:marTop w:val="0"/>
          <w:marBottom w:val="0"/>
          <w:divBdr>
            <w:top w:val="none" w:sz="0" w:space="0" w:color="auto"/>
            <w:left w:val="none" w:sz="0" w:space="0" w:color="auto"/>
            <w:bottom w:val="none" w:sz="0" w:space="0" w:color="auto"/>
            <w:right w:val="none" w:sz="0" w:space="0" w:color="auto"/>
          </w:divBdr>
        </w:div>
        <w:div w:id="1908035053">
          <w:marLeft w:val="640"/>
          <w:marRight w:val="0"/>
          <w:marTop w:val="0"/>
          <w:marBottom w:val="0"/>
          <w:divBdr>
            <w:top w:val="none" w:sz="0" w:space="0" w:color="auto"/>
            <w:left w:val="none" w:sz="0" w:space="0" w:color="auto"/>
            <w:bottom w:val="none" w:sz="0" w:space="0" w:color="auto"/>
            <w:right w:val="none" w:sz="0" w:space="0" w:color="auto"/>
          </w:divBdr>
        </w:div>
        <w:div w:id="1916889934">
          <w:marLeft w:val="640"/>
          <w:marRight w:val="0"/>
          <w:marTop w:val="0"/>
          <w:marBottom w:val="0"/>
          <w:divBdr>
            <w:top w:val="none" w:sz="0" w:space="0" w:color="auto"/>
            <w:left w:val="none" w:sz="0" w:space="0" w:color="auto"/>
            <w:bottom w:val="none" w:sz="0" w:space="0" w:color="auto"/>
            <w:right w:val="none" w:sz="0" w:space="0" w:color="auto"/>
          </w:divBdr>
        </w:div>
        <w:div w:id="1974673450">
          <w:marLeft w:val="640"/>
          <w:marRight w:val="0"/>
          <w:marTop w:val="0"/>
          <w:marBottom w:val="0"/>
          <w:divBdr>
            <w:top w:val="none" w:sz="0" w:space="0" w:color="auto"/>
            <w:left w:val="none" w:sz="0" w:space="0" w:color="auto"/>
            <w:bottom w:val="none" w:sz="0" w:space="0" w:color="auto"/>
            <w:right w:val="none" w:sz="0" w:space="0" w:color="auto"/>
          </w:divBdr>
        </w:div>
        <w:div w:id="2067558315">
          <w:marLeft w:val="640"/>
          <w:marRight w:val="0"/>
          <w:marTop w:val="0"/>
          <w:marBottom w:val="0"/>
          <w:divBdr>
            <w:top w:val="none" w:sz="0" w:space="0" w:color="auto"/>
            <w:left w:val="none" w:sz="0" w:space="0" w:color="auto"/>
            <w:bottom w:val="none" w:sz="0" w:space="0" w:color="auto"/>
            <w:right w:val="none" w:sz="0" w:space="0" w:color="auto"/>
          </w:divBdr>
        </w:div>
        <w:div w:id="2105493113">
          <w:marLeft w:val="640"/>
          <w:marRight w:val="0"/>
          <w:marTop w:val="0"/>
          <w:marBottom w:val="0"/>
          <w:divBdr>
            <w:top w:val="none" w:sz="0" w:space="0" w:color="auto"/>
            <w:left w:val="none" w:sz="0" w:space="0" w:color="auto"/>
            <w:bottom w:val="none" w:sz="0" w:space="0" w:color="auto"/>
            <w:right w:val="none" w:sz="0" w:space="0" w:color="auto"/>
          </w:divBdr>
        </w:div>
      </w:divsChild>
    </w:div>
    <w:div w:id="475220955">
      <w:bodyDiv w:val="1"/>
      <w:marLeft w:val="0"/>
      <w:marRight w:val="0"/>
      <w:marTop w:val="0"/>
      <w:marBottom w:val="0"/>
      <w:divBdr>
        <w:top w:val="none" w:sz="0" w:space="0" w:color="auto"/>
        <w:left w:val="none" w:sz="0" w:space="0" w:color="auto"/>
        <w:bottom w:val="none" w:sz="0" w:space="0" w:color="auto"/>
        <w:right w:val="none" w:sz="0" w:space="0" w:color="auto"/>
      </w:divBdr>
      <w:divsChild>
        <w:div w:id="734667209">
          <w:marLeft w:val="0"/>
          <w:marRight w:val="0"/>
          <w:marTop w:val="0"/>
          <w:marBottom w:val="0"/>
          <w:divBdr>
            <w:top w:val="none" w:sz="0" w:space="0" w:color="auto"/>
            <w:left w:val="none" w:sz="0" w:space="0" w:color="auto"/>
            <w:bottom w:val="none" w:sz="0" w:space="0" w:color="auto"/>
            <w:right w:val="none" w:sz="0" w:space="0" w:color="auto"/>
          </w:divBdr>
          <w:divsChild>
            <w:div w:id="427578688">
              <w:marLeft w:val="0"/>
              <w:marRight w:val="0"/>
              <w:marTop w:val="0"/>
              <w:marBottom w:val="0"/>
              <w:divBdr>
                <w:top w:val="none" w:sz="0" w:space="0" w:color="auto"/>
                <w:left w:val="none" w:sz="0" w:space="0" w:color="auto"/>
                <w:bottom w:val="none" w:sz="0" w:space="0" w:color="auto"/>
                <w:right w:val="none" w:sz="0" w:space="0" w:color="auto"/>
              </w:divBdr>
              <w:divsChild>
                <w:div w:id="20164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95793">
      <w:bodyDiv w:val="1"/>
      <w:marLeft w:val="0"/>
      <w:marRight w:val="0"/>
      <w:marTop w:val="0"/>
      <w:marBottom w:val="0"/>
      <w:divBdr>
        <w:top w:val="none" w:sz="0" w:space="0" w:color="auto"/>
        <w:left w:val="none" w:sz="0" w:space="0" w:color="auto"/>
        <w:bottom w:val="none" w:sz="0" w:space="0" w:color="auto"/>
        <w:right w:val="none" w:sz="0" w:space="0" w:color="auto"/>
      </w:divBdr>
      <w:divsChild>
        <w:div w:id="1974405034">
          <w:marLeft w:val="0"/>
          <w:marRight w:val="0"/>
          <w:marTop w:val="0"/>
          <w:marBottom w:val="0"/>
          <w:divBdr>
            <w:top w:val="none" w:sz="0" w:space="0" w:color="auto"/>
            <w:left w:val="none" w:sz="0" w:space="0" w:color="auto"/>
            <w:bottom w:val="none" w:sz="0" w:space="0" w:color="auto"/>
            <w:right w:val="none" w:sz="0" w:space="0" w:color="auto"/>
          </w:divBdr>
          <w:divsChild>
            <w:div w:id="1813014218">
              <w:marLeft w:val="0"/>
              <w:marRight w:val="0"/>
              <w:marTop w:val="0"/>
              <w:marBottom w:val="0"/>
              <w:divBdr>
                <w:top w:val="none" w:sz="0" w:space="0" w:color="auto"/>
                <w:left w:val="none" w:sz="0" w:space="0" w:color="auto"/>
                <w:bottom w:val="none" w:sz="0" w:space="0" w:color="auto"/>
                <w:right w:val="none" w:sz="0" w:space="0" w:color="auto"/>
              </w:divBdr>
              <w:divsChild>
                <w:div w:id="2069306009">
                  <w:marLeft w:val="0"/>
                  <w:marRight w:val="0"/>
                  <w:marTop w:val="0"/>
                  <w:marBottom w:val="0"/>
                  <w:divBdr>
                    <w:top w:val="none" w:sz="0" w:space="0" w:color="auto"/>
                    <w:left w:val="none" w:sz="0" w:space="0" w:color="auto"/>
                    <w:bottom w:val="none" w:sz="0" w:space="0" w:color="auto"/>
                    <w:right w:val="none" w:sz="0" w:space="0" w:color="auto"/>
                  </w:divBdr>
                  <w:divsChild>
                    <w:div w:id="20874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324015">
      <w:bodyDiv w:val="1"/>
      <w:marLeft w:val="0"/>
      <w:marRight w:val="0"/>
      <w:marTop w:val="0"/>
      <w:marBottom w:val="0"/>
      <w:divBdr>
        <w:top w:val="none" w:sz="0" w:space="0" w:color="auto"/>
        <w:left w:val="none" w:sz="0" w:space="0" w:color="auto"/>
        <w:bottom w:val="none" w:sz="0" w:space="0" w:color="auto"/>
        <w:right w:val="none" w:sz="0" w:space="0" w:color="auto"/>
      </w:divBdr>
      <w:divsChild>
        <w:div w:id="129447841">
          <w:marLeft w:val="640"/>
          <w:marRight w:val="0"/>
          <w:marTop w:val="0"/>
          <w:marBottom w:val="0"/>
          <w:divBdr>
            <w:top w:val="none" w:sz="0" w:space="0" w:color="auto"/>
            <w:left w:val="none" w:sz="0" w:space="0" w:color="auto"/>
            <w:bottom w:val="none" w:sz="0" w:space="0" w:color="auto"/>
            <w:right w:val="none" w:sz="0" w:space="0" w:color="auto"/>
          </w:divBdr>
        </w:div>
        <w:div w:id="156725306">
          <w:marLeft w:val="640"/>
          <w:marRight w:val="0"/>
          <w:marTop w:val="0"/>
          <w:marBottom w:val="0"/>
          <w:divBdr>
            <w:top w:val="none" w:sz="0" w:space="0" w:color="auto"/>
            <w:left w:val="none" w:sz="0" w:space="0" w:color="auto"/>
            <w:bottom w:val="none" w:sz="0" w:space="0" w:color="auto"/>
            <w:right w:val="none" w:sz="0" w:space="0" w:color="auto"/>
          </w:divBdr>
        </w:div>
        <w:div w:id="176776476">
          <w:marLeft w:val="640"/>
          <w:marRight w:val="0"/>
          <w:marTop w:val="0"/>
          <w:marBottom w:val="0"/>
          <w:divBdr>
            <w:top w:val="none" w:sz="0" w:space="0" w:color="auto"/>
            <w:left w:val="none" w:sz="0" w:space="0" w:color="auto"/>
            <w:bottom w:val="none" w:sz="0" w:space="0" w:color="auto"/>
            <w:right w:val="none" w:sz="0" w:space="0" w:color="auto"/>
          </w:divBdr>
        </w:div>
        <w:div w:id="184369622">
          <w:marLeft w:val="640"/>
          <w:marRight w:val="0"/>
          <w:marTop w:val="0"/>
          <w:marBottom w:val="0"/>
          <w:divBdr>
            <w:top w:val="none" w:sz="0" w:space="0" w:color="auto"/>
            <w:left w:val="none" w:sz="0" w:space="0" w:color="auto"/>
            <w:bottom w:val="none" w:sz="0" w:space="0" w:color="auto"/>
            <w:right w:val="none" w:sz="0" w:space="0" w:color="auto"/>
          </w:divBdr>
        </w:div>
        <w:div w:id="268977994">
          <w:marLeft w:val="640"/>
          <w:marRight w:val="0"/>
          <w:marTop w:val="0"/>
          <w:marBottom w:val="0"/>
          <w:divBdr>
            <w:top w:val="none" w:sz="0" w:space="0" w:color="auto"/>
            <w:left w:val="none" w:sz="0" w:space="0" w:color="auto"/>
            <w:bottom w:val="none" w:sz="0" w:space="0" w:color="auto"/>
            <w:right w:val="none" w:sz="0" w:space="0" w:color="auto"/>
          </w:divBdr>
        </w:div>
        <w:div w:id="342442932">
          <w:marLeft w:val="640"/>
          <w:marRight w:val="0"/>
          <w:marTop w:val="0"/>
          <w:marBottom w:val="0"/>
          <w:divBdr>
            <w:top w:val="none" w:sz="0" w:space="0" w:color="auto"/>
            <w:left w:val="none" w:sz="0" w:space="0" w:color="auto"/>
            <w:bottom w:val="none" w:sz="0" w:space="0" w:color="auto"/>
            <w:right w:val="none" w:sz="0" w:space="0" w:color="auto"/>
          </w:divBdr>
        </w:div>
        <w:div w:id="417023162">
          <w:marLeft w:val="640"/>
          <w:marRight w:val="0"/>
          <w:marTop w:val="0"/>
          <w:marBottom w:val="0"/>
          <w:divBdr>
            <w:top w:val="none" w:sz="0" w:space="0" w:color="auto"/>
            <w:left w:val="none" w:sz="0" w:space="0" w:color="auto"/>
            <w:bottom w:val="none" w:sz="0" w:space="0" w:color="auto"/>
            <w:right w:val="none" w:sz="0" w:space="0" w:color="auto"/>
          </w:divBdr>
        </w:div>
        <w:div w:id="429854428">
          <w:marLeft w:val="640"/>
          <w:marRight w:val="0"/>
          <w:marTop w:val="0"/>
          <w:marBottom w:val="0"/>
          <w:divBdr>
            <w:top w:val="none" w:sz="0" w:space="0" w:color="auto"/>
            <w:left w:val="none" w:sz="0" w:space="0" w:color="auto"/>
            <w:bottom w:val="none" w:sz="0" w:space="0" w:color="auto"/>
            <w:right w:val="none" w:sz="0" w:space="0" w:color="auto"/>
          </w:divBdr>
        </w:div>
        <w:div w:id="502208798">
          <w:marLeft w:val="640"/>
          <w:marRight w:val="0"/>
          <w:marTop w:val="0"/>
          <w:marBottom w:val="0"/>
          <w:divBdr>
            <w:top w:val="none" w:sz="0" w:space="0" w:color="auto"/>
            <w:left w:val="none" w:sz="0" w:space="0" w:color="auto"/>
            <w:bottom w:val="none" w:sz="0" w:space="0" w:color="auto"/>
            <w:right w:val="none" w:sz="0" w:space="0" w:color="auto"/>
          </w:divBdr>
        </w:div>
        <w:div w:id="563951228">
          <w:marLeft w:val="640"/>
          <w:marRight w:val="0"/>
          <w:marTop w:val="0"/>
          <w:marBottom w:val="0"/>
          <w:divBdr>
            <w:top w:val="none" w:sz="0" w:space="0" w:color="auto"/>
            <w:left w:val="none" w:sz="0" w:space="0" w:color="auto"/>
            <w:bottom w:val="none" w:sz="0" w:space="0" w:color="auto"/>
            <w:right w:val="none" w:sz="0" w:space="0" w:color="auto"/>
          </w:divBdr>
        </w:div>
        <w:div w:id="594485483">
          <w:marLeft w:val="640"/>
          <w:marRight w:val="0"/>
          <w:marTop w:val="0"/>
          <w:marBottom w:val="0"/>
          <w:divBdr>
            <w:top w:val="none" w:sz="0" w:space="0" w:color="auto"/>
            <w:left w:val="none" w:sz="0" w:space="0" w:color="auto"/>
            <w:bottom w:val="none" w:sz="0" w:space="0" w:color="auto"/>
            <w:right w:val="none" w:sz="0" w:space="0" w:color="auto"/>
          </w:divBdr>
        </w:div>
        <w:div w:id="618099508">
          <w:marLeft w:val="640"/>
          <w:marRight w:val="0"/>
          <w:marTop w:val="0"/>
          <w:marBottom w:val="0"/>
          <w:divBdr>
            <w:top w:val="none" w:sz="0" w:space="0" w:color="auto"/>
            <w:left w:val="none" w:sz="0" w:space="0" w:color="auto"/>
            <w:bottom w:val="none" w:sz="0" w:space="0" w:color="auto"/>
            <w:right w:val="none" w:sz="0" w:space="0" w:color="auto"/>
          </w:divBdr>
        </w:div>
        <w:div w:id="684132014">
          <w:marLeft w:val="640"/>
          <w:marRight w:val="0"/>
          <w:marTop w:val="0"/>
          <w:marBottom w:val="0"/>
          <w:divBdr>
            <w:top w:val="none" w:sz="0" w:space="0" w:color="auto"/>
            <w:left w:val="none" w:sz="0" w:space="0" w:color="auto"/>
            <w:bottom w:val="none" w:sz="0" w:space="0" w:color="auto"/>
            <w:right w:val="none" w:sz="0" w:space="0" w:color="auto"/>
          </w:divBdr>
        </w:div>
        <w:div w:id="761609829">
          <w:marLeft w:val="640"/>
          <w:marRight w:val="0"/>
          <w:marTop w:val="0"/>
          <w:marBottom w:val="0"/>
          <w:divBdr>
            <w:top w:val="none" w:sz="0" w:space="0" w:color="auto"/>
            <w:left w:val="none" w:sz="0" w:space="0" w:color="auto"/>
            <w:bottom w:val="none" w:sz="0" w:space="0" w:color="auto"/>
            <w:right w:val="none" w:sz="0" w:space="0" w:color="auto"/>
          </w:divBdr>
        </w:div>
        <w:div w:id="779028264">
          <w:marLeft w:val="640"/>
          <w:marRight w:val="0"/>
          <w:marTop w:val="0"/>
          <w:marBottom w:val="0"/>
          <w:divBdr>
            <w:top w:val="none" w:sz="0" w:space="0" w:color="auto"/>
            <w:left w:val="none" w:sz="0" w:space="0" w:color="auto"/>
            <w:bottom w:val="none" w:sz="0" w:space="0" w:color="auto"/>
            <w:right w:val="none" w:sz="0" w:space="0" w:color="auto"/>
          </w:divBdr>
        </w:div>
        <w:div w:id="782769365">
          <w:marLeft w:val="640"/>
          <w:marRight w:val="0"/>
          <w:marTop w:val="0"/>
          <w:marBottom w:val="0"/>
          <w:divBdr>
            <w:top w:val="none" w:sz="0" w:space="0" w:color="auto"/>
            <w:left w:val="none" w:sz="0" w:space="0" w:color="auto"/>
            <w:bottom w:val="none" w:sz="0" w:space="0" w:color="auto"/>
            <w:right w:val="none" w:sz="0" w:space="0" w:color="auto"/>
          </w:divBdr>
        </w:div>
        <w:div w:id="796141897">
          <w:marLeft w:val="640"/>
          <w:marRight w:val="0"/>
          <w:marTop w:val="0"/>
          <w:marBottom w:val="0"/>
          <w:divBdr>
            <w:top w:val="none" w:sz="0" w:space="0" w:color="auto"/>
            <w:left w:val="none" w:sz="0" w:space="0" w:color="auto"/>
            <w:bottom w:val="none" w:sz="0" w:space="0" w:color="auto"/>
            <w:right w:val="none" w:sz="0" w:space="0" w:color="auto"/>
          </w:divBdr>
        </w:div>
        <w:div w:id="818036224">
          <w:marLeft w:val="640"/>
          <w:marRight w:val="0"/>
          <w:marTop w:val="0"/>
          <w:marBottom w:val="0"/>
          <w:divBdr>
            <w:top w:val="none" w:sz="0" w:space="0" w:color="auto"/>
            <w:left w:val="none" w:sz="0" w:space="0" w:color="auto"/>
            <w:bottom w:val="none" w:sz="0" w:space="0" w:color="auto"/>
            <w:right w:val="none" w:sz="0" w:space="0" w:color="auto"/>
          </w:divBdr>
        </w:div>
        <w:div w:id="939869116">
          <w:marLeft w:val="640"/>
          <w:marRight w:val="0"/>
          <w:marTop w:val="0"/>
          <w:marBottom w:val="0"/>
          <w:divBdr>
            <w:top w:val="none" w:sz="0" w:space="0" w:color="auto"/>
            <w:left w:val="none" w:sz="0" w:space="0" w:color="auto"/>
            <w:bottom w:val="none" w:sz="0" w:space="0" w:color="auto"/>
            <w:right w:val="none" w:sz="0" w:space="0" w:color="auto"/>
          </w:divBdr>
        </w:div>
        <w:div w:id="982928485">
          <w:marLeft w:val="640"/>
          <w:marRight w:val="0"/>
          <w:marTop w:val="0"/>
          <w:marBottom w:val="0"/>
          <w:divBdr>
            <w:top w:val="none" w:sz="0" w:space="0" w:color="auto"/>
            <w:left w:val="none" w:sz="0" w:space="0" w:color="auto"/>
            <w:bottom w:val="none" w:sz="0" w:space="0" w:color="auto"/>
            <w:right w:val="none" w:sz="0" w:space="0" w:color="auto"/>
          </w:divBdr>
        </w:div>
        <w:div w:id="1021781838">
          <w:marLeft w:val="640"/>
          <w:marRight w:val="0"/>
          <w:marTop w:val="0"/>
          <w:marBottom w:val="0"/>
          <w:divBdr>
            <w:top w:val="none" w:sz="0" w:space="0" w:color="auto"/>
            <w:left w:val="none" w:sz="0" w:space="0" w:color="auto"/>
            <w:bottom w:val="none" w:sz="0" w:space="0" w:color="auto"/>
            <w:right w:val="none" w:sz="0" w:space="0" w:color="auto"/>
          </w:divBdr>
        </w:div>
        <w:div w:id="1036782471">
          <w:marLeft w:val="640"/>
          <w:marRight w:val="0"/>
          <w:marTop w:val="0"/>
          <w:marBottom w:val="0"/>
          <w:divBdr>
            <w:top w:val="none" w:sz="0" w:space="0" w:color="auto"/>
            <w:left w:val="none" w:sz="0" w:space="0" w:color="auto"/>
            <w:bottom w:val="none" w:sz="0" w:space="0" w:color="auto"/>
            <w:right w:val="none" w:sz="0" w:space="0" w:color="auto"/>
          </w:divBdr>
        </w:div>
        <w:div w:id="1037437364">
          <w:marLeft w:val="640"/>
          <w:marRight w:val="0"/>
          <w:marTop w:val="0"/>
          <w:marBottom w:val="0"/>
          <w:divBdr>
            <w:top w:val="none" w:sz="0" w:space="0" w:color="auto"/>
            <w:left w:val="none" w:sz="0" w:space="0" w:color="auto"/>
            <w:bottom w:val="none" w:sz="0" w:space="0" w:color="auto"/>
            <w:right w:val="none" w:sz="0" w:space="0" w:color="auto"/>
          </w:divBdr>
        </w:div>
        <w:div w:id="1076126778">
          <w:marLeft w:val="640"/>
          <w:marRight w:val="0"/>
          <w:marTop w:val="0"/>
          <w:marBottom w:val="0"/>
          <w:divBdr>
            <w:top w:val="none" w:sz="0" w:space="0" w:color="auto"/>
            <w:left w:val="none" w:sz="0" w:space="0" w:color="auto"/>
            <w:bottom w:val="none" w:sz="0" w:space="0" w:color="auto"/>
            <w:right w:val="none" w:sz="0" w:space="0" w:color="auto"/>
          </w:divBdr>
        </w:div>
        <w:div w:id="1082071291">
          <w:marLeft w:val="640"/>
          <w:marRight w:val="0"/>
          <w:marTop w:val="0"/>
          <w:marBottom w:val="0"/>
          <w:divBdr>
            <w:top w:val="none" w:sz="0" w:space="0" w:color="auto"/>
            <w:left w:val="none" w:sz="0" w:space="0" w:color="auto"/>
            <w:bottom w:val="none" w:sz="0" w:space="0" w:color="auto"/>
            <w:right w:val="none" w:sz="0" w:space="0" w:color="auto"/>
          </w:divBdr>
        </w:div>
        <w:div w:id="1108549610">
          <w:marLeft w:val="640"/>
          <w:marRight w:val="0"/>
          <w:marTop w:val="0"/>
          <w:marBottom w:val="0"/>
          <w:divBdr>
            <w:top w:val="none" w:sz="0" w:space="0" w:color="auto"/>
            <w:left w:val="none" w:sz="0" w:space="0" w:color="auto"/>
            <w:bottom w:val="none" w:sz="0" w:space="0" w:color="auto"/>
            <w:right w:val="none" w:sz="0" w:space="0" w:color="auto"/>
          </w:divBdr>
        </w:div>
        <w:div w:id="1130825334">
          <w:marLeft w:val="640"/>
          <w:marRight w:val="0"/>
          <w:marTop w:val="0"/>
          <w:marBottom w:val="0"/>
          <w:divBdr>
            <w:top w:val="none" w:sz="0" w:space="0" w:color="auto"/>
            <w:left w:val="none" w:sz="0" w:space="0" w:color="auto"/>
            <w:bottom w:val="none" w:sz="0" w:space="0" w:color="auto"/>
            <w:right w:val="none" w:sz="0" w:space="0" w:color="auto"/>
          </w:divBdr>
        </w:div>
        <w:div w:id="1217355535">
          <w:marLeft w:val="640"/>
          <w:marRight w:val="0"/>
          <w:marTop w:val="0"/>
          <w:marBottom w:val="0"/>
          <w:divBdr>
            <w:top w:val="none" w:sz="0" w:space="0" w:color="auto"/>
            <w:left w:val="none" w:sz="0" w:space="0" w:color="auto"/>
            <w:bottom w:val="none" w:sz="0" w:space="0" w:color="auto"/>
            <w:right w:val="none" w:sz="0" w:space="0" w:color="auto"/>
          </w:divBdr>
        </w:div>
        <w:div w:id="1220560027">
          <w:marLeft w:val="640"/>
          <w:marRight w:val="0"/>
          <w:marTop w:val="0"/>
          <w:marBottom w:val="0"/>
          <w:divBdr>
            <w:top w:val="none" w:sz="0" w:space="0" w:color="auto"/>
            <w:left w:val="none" w:sz="0" w:space="0" w:color="auto"/>
            <w:bottom w:val="none" w:sz="0" w:space="0" w:color="auto"/>
            <w:right w:val="none" w:sz="0" w:space="0" w:color="auto"/>
          </w:divBdr>
        </w:div>
        <w:div w:id="1243640342">
          <w:marLeft w:val="640"/>
          <w:marRight w:val="0"/>
          <w:marTop w:val="0"/>
          <w:marBottom w:val="0"/>
          <w:divBdr>
            <w:top w:val="none" w:sz="0" w:space="0" w:color="auto"/>
            <w:left w:val="none" w:sz="0" w:space="0" w:color="auto"/>
            <w:bottom w:val="none" w:sz="0" w:space="0" w:color="auto"/>
            <w:right w:val="none" w:sz="0" w:space="0" w:color="auto"/>
          </w:divBdr>
        </w:div>
        <w:div w:id="1266301504">
          <w:marLeft w:val="640"/>
          <w:marRight w:val="0"/>
          <w:marTop w:val="0"/>
          <w:marBottom w:val="0"/>
          <w:divBdr>
            <w:top w:val="none" w:sz="0" w:space="0" w:color="auto"/>
            <w:left w:val="none" w:sz="0" w:space="0" w:color="auto"/>
            <w:bottom w:val="none" w:sz="0" w:space="0" w:color="auto"/>
            <w:right w:val="none" w:sz="0" w:space="0" w:color="auto"/>
          </w:divBdr>
        </w:div>
        <w:div w:id="1267466526">
          <w:marLeft w:val="640"/>
          <w:marRight w:val="0"/>
          <w:marTop w:val="0"/>
          <w:marBottom w:val="0"/>
          <w:divBdr>
            <w:top w:val="none" w:sz="0" w:space="0" w:color="auto"/>
            <w:left w:val="none" w:sz="0" w:space="0" w:color="auto"/>
            <w:bottom w:val="none" w:sz="0" w:space="0" w:color="auto"/>
            <w:right w:val="none" w:sz="0" w:space="0" w:color="auto"/>
          </w:divBdr>
        </w:div>
        <w:div w:id="1367369973">
          <w:marLeft w:val="640"/>
          <w:marRight w:val="0"/>
          <w:marTop w:val="0"/>
          <w:marBottom w:val="0"/>
          <w:divBdr>
            <w:top w:val="none" w:sz="0" w:space="0" w:color="auto"/>
            <w:left w:val="none" w:sz="0" w:space="0" w:color="auto"/>
            <w:bottom w:val="none" w:sz="0" w:space="0" w:color="auto"/>
            <w:right w:val="none" w:sz="0" w:space="0" w:color="auto"/>
          </w:divBdr>
        </w:div>
        <w:div w:id="1444300976">
          <w:marLeft w:val="640"/>
          <w:marRight w:val="0"/>
          <w:marTop w:val="0"/>
          <w:marBottom w:val="0"/>
          <w:divBdr>
            <w:top w:val="none" w:sz="0" w:space="0" w:color="auto"/>
            <w:left w:val="none" w:sz="0" w:space="0" w:color="auto"/>
            <w:bottom w:val="none" w:sz="0" w:space="0" w:color="auto"/>
            <w:right w:val="none" w:sz="0" w:space="0" w:color="auto"/>
          </w:divBdr>
        </w:div>
        <w:div w:id="1571573365">
          <w:marLeft w:val="640"/>
          <w:marRight w:val="0"/>
          <w:marTop w:val="0"/>
          <w:marBottom w:val="0"/>
          <w:divBdr>
            <w:top w:val="none" w:sz="0" w:space="0" w:color="auto"/>
            <w:left w:val="none" w:sz="0" w:space="0" w:color="auto"/>
            <w:bottom w:val="none" w:sz="0" w:space="0" w:color="auto"/>
            <w:right w:val="none" w:sz="0" w:space="0" w:color="auto"/>
          </w:divBdr>
        </w:div>
        <w:div w:id="1608267125">
          <w:marLeft w:val="640"/>
          <w:marRight w:val="0"/>
          <w:marTop w:val="0"/>
          <w:marBottom w:val="0"/>
          <w:divBdr>
            <w:top w:val="none" w:sz="0" w:space="0" w:color="auto"/>
            <w:left w:val="none" w:sz="0" w:space="0" w:color="auto"/>
            <w:bottom w:val="none" w:sz="0" w:space="0" w:color="auto"/>
            <w:right w:val="none" w:sz="0" w:space="0" w:color="auto"/>
          </w:divBdr>
        </w:div>
        <w:div w:id="1609313693">
          <w:marLeft w:val="640"/>
          <w:marRight w:val="0"/>
          <w:marTop w:val="0"/>
          <w:marBottom w:val="0"/>
          <w:divBdr>
            <w:top w:val="none" w:sz="0" w:space="0" w:color="auto"/>
            <w:left w:val="none" w:sz="0" w:space="0" w:color="auto"/>
            <w:bottom w:val="none" w:sz="0" w:space="0" w:color="auto"/>
            <w:right w:val="none" w:sz="0" w:space="0" w:color="auto"/>
          </w:divBdr>
        </w:div>
        <w:div w:id="1610427618">
          <w:marLeft w:val="640"/>
          <w:marRight w:val="0"/>
          <w:marTop w:val="0"/>
          <w:marBottom w:val="0"/>
          <w:divBdr>
            <w:top w:val="none" w:sz="0" w:space="0" w:color="auto"/>
            <w:left w:val="none" w:sz="0" w:space="0" w:color="auto"/>
            <w:bottom w:val="none" w:sz="0" w:space="0" w:color="auto"/>
            <w:right w:val="none" w:sz="0" w:space="0" w:color="auto"/>
          </w:divBdr>
        </w:div>
        <w:div w:id="1654333470">
          <w:marLeft w:val="640"/>
          <w:marRight w:val="0"/>
          <w:marTop w:val="0"/>
          <w:marBottom w:val="0"/>
          <w:divBdr>
            <w:top w:val="none" w:sz="0" w:space="0" w:color="auto"/>
            <w:left w:val="none" w:sz="0" w:space="0" w:color="auto"/>
            <w:bottom w:val="none" w:sz="0" w:space="0" w:color="auto"/>
            <w:right w:val="none" w:sz="0" w:space="0" w:color="auto"/>
          </w:divBdr>
        </w:div>
        <w:div w:id="1692757721">
          <w:marLeft w:val="640"/>
          <w:marRight w:val="0"/>
          <w:marTop w:val="0"/>
          <w:marBottom w:val="0"/>
          <w:divBdr>
            <w:top w:val="none" w:sz="0" w:space="0" w:color="auto"/>
            <w:left w:val="none" w:sz="0" w:space="0" w:color="auto"/>
            <w:bottom w:val="none" w:sz="0" w:space="0" w:color="auto"/>
            <w:right w:val="none" w:sz="0" w:space="0" w:color="auto"/>
          </w:divBdr>
        </w:div>
        <w:div w:id="1706100408">
          <w:marLeft w:val="640"/>
          <w:marRight w:val="0"/>
          <w:marTop w:val="0"/>
          <w:marBottom w:val="0"/>
          <w:divBdr>
            <w:top w:val="none" w:sz="0" w:space="0" w:color="auto"/>
            <w:left w:val="none" w:sz="0" w:space="0" w:color="auto"/>
            <w:bottom w:val="none" w:sz="0" w:space="0" w:color="auto"/>
            <w:right w:val="none" w:sz="0" w:space="0" w:color="auto"/>
          </w:divBdr>
        </w:div>
        <w:div w:id="1796215166">
          <w:marLeft w:val="640"/>
          <w:marRight w:val="0"/>
          <w:marTop w:val="0"/>
          <w:marBottom w:val="0"/>
          <w:divBdr>
            <w:top w:val="none" w:sz="0" w:space="0" w:color="auto"/>
            <w:left w:val="none" w:sz="0" w:space="0" w:color="auto"/>
            <w:bottom w:val="none" w:sz="0" w:space="0" w:color="auto"/>
            <w:right w:val="none" w:sz="0" w:space="0" w:color="auto"/>
          </w:divBdr>
        </w:div>
        <w:div w:id="1804539541">
          <w:marLeft w:val="640"/>
          <w:marRight w:val="0"/>
          <w:marTop w:val="0"/>
          <w:marBottom w:val="0"/>
          <w:divBdr>
            <w:top w:val="none" w:sz="0" w:space="0" w:color="auto"/>
            <w:left w:val="none" w:sz="0" w:space="0" w:color="auto"/>
            <w:bottom w:val="none" w:sz="0" w:space="0" w:color="auto"/>
            <w:right w:val="none" w:sz="0" w:space="0" w:color="auto"/>
          </w:divBdr>
        </w:div>
        <w:div w:id="1817867431">
          <w:marLeft w:val="640"/>
          <w:marRight w:val="0"/>
          <w:marTop w:val="0"/>
          <w:marBottom w:val="0"/>
          <w:divBdr>
            <w:top w:val="none" w:sz="0" w:space="0" w:color="auto"/>
            <w:left w:val="none" w:sz="0" w:space="0" w:color="auto"/>
            <w:bottom w:val="none" w:sz="0" w:space="0" w:color="auto"/>
            <w:right w:val="none" w:sz="0" w:space="0" w:color="auto"/>
          </w:divBdr>
        </w:div>
        <w:div w:id="1932930096">
          <w:marLeft w:val="640"/>
          <w:marRight w:val="0"/>
          <w:marTop w:val="0"/>
          <w:marBottom w:val="0"/>
          <w:divBdr>
            <w:top w:val="none" w:sz="0" w:space="0" w:color="auto"/>
            <w:left w:val="none" w:sz="0" w:space="0" w:color="auto"/>
            <w:bottom w:val="none" w:sz="0" w:space="0" w:color="auto"/>
            <w:right w:val="none" w:sz="0" w:space="0" w:color="auto"/>
          </w:divBdr>
        </w:div>
        <w:div w:id="1968856743">
          <w:marLeft w:val="640"/>
          <w:marRight w:val="0"/>
          <w:marTop w:val="0"/>
          <w:marBottom w:val="0"/>
          <w:divBdr>
            <w:top w:val="none" w:sz="0" w:space="0" w:color="auto"/>
            <w:left w:val="none" w:sz="0" w:space="0" w:color="auto"/>
            <w:bottom w:val="none" w:sz="0" w:space="0" w:color="auto"/>
            <w:right w:val="none" w:sz="0" w:space="0" w:color="auto"/>
          </w:divBdr>
        </w:div>
        <w:div w:id="1992322933">
          <w:marLeft w:val="640"/>
          <w:marRight w:val="0"/>
          <w:marTop w:val="0"/>
          <w:marBottom w:val="0"/>
          <w:divBdr>
            <w:top w:val="none" w:sz="0" w:space="0" w:color="auto"/>
            <w:left w:val="none" w:sz="0" w:space="0" w:color="auto"/>
            <w:bottom w:val="none" w:sz="0" w:space="0" w:color="auto"/>
            <w:right w:val="none" w:sz="0" w:space="0" w:color="auto"/>
          </w:divBdr>
        </w:div>
        <w:div w:id="2028486364">
          <w:marLeft w:val="640"/>
          <w:marRight w:val="0"/>
          <w:marTop w:val="0"/>
          <w:marBottom w:val="0"/>
          <w:divBdr>
            <w:top w:val="none" w:sz="0" w:space="0" w:color="auto"/>
            <w:left w:val="none" w:sz="0" w:space="0" w:color="auto"/>
            <w:bottom w:val="none" w:sz="0" w:space="0" w:color="auto"/>
            <w:right w:val="none" w:sz="0" w:space="0" w:color="auto"/>
          </w:divBdr>
        </w:div>
        <w:div w:id="2046326868">
          <w:marLeft w:val="640"/>
          <w:marRight w:val="0"/>
          <w:marTop w:val="0"/>
          <w:marBottom w:val="0"/>
          <w:divBdr>
            <w:top w:val="none" w:sz="0" w:space="0" w:color="auto"/>
            <w:left w:val="none" w:sz="0" w:space="0" w:color="auto"/>
            <w:bottom w:val="none" w:sz="0" w:space="0" w:color="auto"/>
            <w:right w:val="none" w:sz="0" w:space="0" w:color="auto"/>
          </w:divBdr>
        </w:div>
        <w:div w:id="2082021499">
          <w:marLeft w:val="640"/>
          <w:marRight w:val="0"/>
          <w:marTop w:val="0"/>
          <w:marBottom w:val="0"/>
          <w:divBdr>
            <w:top w:val="none" w:sz="0" w:space="0" w:color="auto"/>
            <w:left w:val="none" w:sz="0" w:space="0" w:color="auto"/>
            <w:bottom w:val="none" w:sz="0" w:space="0" w:color="auto"/>
            <w:right w:val="none" w:sz="0" w:space="0" w:color="auto"/>
          </w:divBdr>
        </w:div>
        <w:div w:id="2089961272">
          <w:marLeft w:val="640"/>
          <w:marRight w:val="0"/>
          <w:marTop w:val="0"/>
          <w:marBottom w:val="0"/>
          <w:divBdr>
            <w:top w:val="none" w:sz="0" w:space="0" w:color="auto"/>
            <w:left w:val="none" w:sz="0" w:space="0" w:color="auto"/>
            <w:bottom w:val="none" w:sz="0" w:space="0" w:color="auto"/>
            <w:right w:val="none" w:sz="0" w:space="0" w:color="auto"/>
          </w:divBdr>
        </w:div>
      </w:divsChild>
    </w:div>
    <w:div w:id="502016017">
      <w:bodyDiv w:val="1"/>
      <w:marLeft w:val="0"/>
      <w:marRight w:val="0"/>
      <w:marTop w:val="0"/>
      <w:marBottom w:val="0"/>
      <w:divBdr>
        <w:top w:val="none" w:sz="0" w:space="0" w:color="auto"/>
        <w:left w:val="none" w:sz="0" w:space="0" w:color="auto"/>
        <w:bottom w:val="none" w:sz="0" w:space="0" w:color="auto"/>
        <w:right w:val="none" w:sz="0" w:space="0" w:color="auto"/>
      </w:divBdr>
      <w:divsChild>
        <w:div w:id="1917782284">
          <w:marLeft w:val="0"/>
          <w:marRight w:val="0"/>
          <w:marTop w:val="0"/>
          <w:marBottom w:val="0"/>
          <w:divBdr>
            <w:top w:val="none" w:sz="0" w:space="0" w:color="auto"/>
            <w:left w:val="none" w:sz="0" w:space="0" w:color="auto"/>
            <w:bottom w:val="none" w:sz="0" w:space="0" w:color="auto"/>
            <w:right w:val="none" w:sz="0" w:space="0" w:color="auto"/>
          </w:divBdr>
          <w:divsChild>
            <w:div w:id="526404966">
              <w:marLeft w:val="0"/>
              <w:marRight w:val="0"/>
              <w:marTop w:val="0"/>
              <w:marBottom w:val="0"/>
              <w:divBdr>
                <w:top w:val="none" w:sz="0" w:space="0" w:color="auto"/>
                <w:left w:val="none" w:sz="0" w:space="0" w:color="auto"/>
                <w:bottom w:val="none" w:sz="0" w:space="0" w:color="auto"/>
                <w:right w:val="none" w:sz="0" w:space="0" w:color="auto"/>
              </w:divBdr>
              <w:divsChild>
                <w:div w:id="9585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304164">
      <w:bodyDiv w:val="1"/>
      <w:marLeft w:val="0"/>
      <w:marRight w:val="0"/>
      <w:marTop w:val="0"/>
      <w:marBottom w:val="0"/>
      <w:divBdr>
        <w:top w:val="none" w:sz="0" w:space="0" w:color="auto"/>
        <w:left w:val="none" w:sz="0" w:space="0" w:color="auto"/>
        <w:bottom w:val="none" w:sz="0" w:space="0" w:color="auto"/>
        <w:right w:val="none" w:sz="0" w:space="0" w:color="auto"/>
      </w:divBdr>
      <w:divsChild>
        <w:div w:id="546007">
          <w:marLeft w:val="640"/>
          <w:marRight w:val="0"/>
          <w:marTop w:val="0"/>
          <w:marBottom w:val="0"/>
          <w:divBdr>
            <w:top w:val="none" w:sz="0" w:space="0" w:color="auto"/>
            <w:left w:val="none" w:sz="0" w:space="0" w:color="auto"/>
            <w:bottom w:val="none" w:sz="0" w:space="0" w:color="auto"/>
            <w:right w:val="none" w:sz="0" w:space="0" w:color="auto"/>
          </w:divBdr>
        </w:div>
        <w:div w:id="217713633">
          <w:marLeft w:val="640"/>
          <w:marRight w:val="0"/>
          <w:marTop w:val="0"/>
          <w:marBottom w:val="0"/>
          <w:divBdr>
            <w:top w:val="none" w:sz="0" w:space="0" w:color="auto"/>
            <w:left w:val="none" w:sz="0" w:space="0" w:color="auto"/>
            <w:bottom w:val="none" w:sz="0" w:space="0" w:color="auto"/>
            <w:right w:val="none" w:sz="0" w:space="0" w:color="auto"/>
          </w:divBdr>
        </w:div>
        <w:div w:id="220138865">
          <w:marLeft w:val="640"/>
          <w:marRight w:val="0"/>
          <w:marTop w:val="0"/>
          <w:marBottom w:val="0"/>
          <w:divBdr>
            <w:top w:val="none" w:sz="0" w:space="0" w:color="auto"/>
            <w:left w:val="none" w:sz="0" w:space="0" w:color="auto"/>
            <w:bottom w:val="none" w:sz="0" w:space="0" w:color="auto"/>
            <w:right w:val="none" w:sz="0" w:space="0" w:color="auto"/>
          </w:divBdr>
        </w:div>
        <w:div w:id="284776101">
          <w:marLeft w:val="640"/>
          <w:marRight w:val="0"/>
          <w:marTop w:val="0"/>
          <w:marBottom w:val="0"/>
          <w:divBdr>
            <w:top w:val="none" w:sz="0" w:space="0" w:color="auto"/>
            <w:left w:val="none" w:sz="0" w:space="0" w:color="auto"/>
            <w:bottom w:val="none" w:sz="0" w:space="0" w:color="auto"/>
            <w:right w:val="none" w:sz="0" w:space="0" w:color="auto"/>
          </w:divBdr>
        </w:div>
        <w:div w:id="288516089">
          <w:marLeft w:val="640"/>
          <w:marRight w:val="0"/>
          <w:marTop w:val="0"/>
          <w:marBottom w:val="0"/>
          <w:divBdr>
            <w:top w:val="none" w:sz="0" w:space="0" w:color="auto"/>
            <w:left w:val="none" w:sz="0" w:space="0" w:color="auto"/>
            <w:bottom w:val="none" w:sz="0" w:space="0" w:color="auto"/>
            <w:right w:val="none" w:sz="0" w:space="0" w:color="auto"/>
          </w:divBdr>
        </w:div>
        <w:div w:id="290139866">
          <w:marLeft w:val="640"/>
          <w:marRight w:val="0"/>
          <w:marTop w:val="0"/>
          <w:marBottom w:val="0"/>
          <w:divBdr>
            <w:top w:val="none" w:sz="0" w:space="0" w:color="auto"/>
            <w:left w:val="none" w:sz="0" w:space="0" w:color="auto"/>
            <w:bottom w:val="none" w:sz="0" w:space="0" w:color="auto"/>
            <w:right w:val="none" w:sz="0" w:space="0" w:color="auto"/>
          </w:divBdr>
        </w:div>
        <w:div w:id="357000945">
          <w:marLeft w:val="640"/>
          <w:marRight w:val="0"/>
          <w:marTop w:val="0"/>
          <w:marBottom w:val="0"/>
          <w:divBdr>
            <w:top w:val="none" w:sz="0" w:space="0" w:color="auto"/>
            <w:left w:val="none" w:sz="0" w:space="0" w:color="auto"/>
            <w:bottom w:val="none" w:sz="0" w:space="0" w:color="auto"/>
            <w:right w:val="none" w:sz="0" w:space="0" w:color="auto"/>
          </w:divBdr>
        </w:div>
        <w:div w:id="367872011">
          <w:marLeft w:val="640"/>
          <w:marRight w:val="0"/>
          <w:marTop w:val="0"/>
          <w:marBottom w:val="0"/>
          <w:divBdr>
            <w:top w:val="none" w:sz="0" w:space="0" w:color="auto"/>
            <w:left w:val="none" w:sz="0" w:space="0" w:color="auto"/>
            <w:bottom w:val="none" w:sz="0" w:space="0" w:color="auto"/>
            <w:right w:val="none" w:sz="0" w:space="0" w:color="auto"/>
          </w:divBdr>
        </w:div>
        <w:div w:id="473642103">
          <w:marLeft w:val="640"/>
          <w:marRight w:val="0"/>
          <w:marTop w:val="0"/>
          <w:marBottom w:val="0"/>
          <w:divBdr>
            <w:top w:val="none" w:sz="0" w:space="0" w:color="auto"/>
            <w:left w:val="none" w:sz="0" w:space="0" w:color="auto"/>
            <w:bottom w:val="none" w:sz="0" w:space="0" w:color="auto"/>
            <w:right w:val="none" w:sz="0" w:space="0" w:color="auto"/>
          </w:divBdr>
        </w:div>
        <w:div w:id="489490965">
          <w:marLeft w:val="640"/>
          <w:marRight w:val="0"/>
          <w:marTop w:val="0"/>
          <w:marBottom w:val="0"/>
          <w:divBdr>
            <w:top w:val="none" w:sz="0" w:space="0" w:color="auto"/>
            <w:left w:val="none" w:sz="0" w:space="0" w:color="auto"/>
            <w:bottom w:val="none" w:sz="0" w:space="0" w:color="auto"/>
            <w:right w:val="none" w:sz="0" w:space="0" w:color="auto"/>
          </w:divBdr>
        </w:div>
        <w:div w:id="519776642">
          <w:marLeft w:val="640"/>
          <w:marRight w:val="0"/>
          <w:marTop w:val="0"/>
          <w:marBottom w:val="0"/>
          <w:divBdr>
            <w:top w:val="none" w:sz="0" w:space="0" w:color="auto"/>
            <w:left w:val="none" w:sz="0" w:space="0" w:color="auto"/>
            <w:bottom w:val="none" w:sz="0" w:space="0" w:color="auto"/>
            <w:right w:val="none" w:sz="0" w:space="0" w:color="auto"/>
          </w:divBdr>
        </w:div>
        <w:div w:id="624118343">
          <w:marLeft w:val="640"/>
          <w:marRight w:val="0"/>
          <w:marTop w:val="0"/>
          <w:marBottom w:val="0"/>
          <w:divBdr>
            <w:top w:val="none" w:sz="0" w:space="0" w:color="auto"/>
            <w:left w:val="none" w:sz="0" w:space="0" w:color="auto"/>
            <w:bottom w:val="none" w:sz="0" w:space="0" w:color="auto"/>
            <w:right w:val="none" w:sz="0" w:space="0" w:color="auto"/>
          </w:divBdr>
        </w:div>
        <w:div w:id="665323654">
          <w:marLeft w:val="640"/>
          <w:marRight w:val="0"/>
          <w:marTop w:val="0"/>
          <w:marBottom w:val="0"/>
          <w:divBdr>
            <w:top w:val="none" w:sz="0" w:space="0" w:color="auto"/>
            <w:left w:val="none" w:sz="0" w:space="0" w:color="auto"/>
            <w:bottom w:val="none" w:sz="0" w:space="0" w:color="auto"/>
            <w:right w:val="none" w:sz="0" w:space="0" w:color="auto"/>
          </w:divBdr>
        </w:div>
        <w:div w:id="700857892">
          <w:marLeft w:val="640"/>
          <w:marRight w:val="0"/>
          <w:marTop w:val="0"/>
          <w:marBottom w:val="0"/>
          <w:divBdr>
            <w:top w:val="none" w:sz="0" w:space="0" w:color="auto"/>
            <w:left w:val="none" w:sz="0" w:space="0" w:color="auto"/>
            <w:bottom w:val="none" w:sz="0" w:space="0" w:color="auto"/>
            <w:right w:val="none" w:sz="0" w:space="0" w:color="auto"/>
          </w:divBdr>
        </w:div>
        <w:div w:id="701517822">
          <w:marLeft w:val="640"/>
          <w:marRight w:val="0"/>
          <w:marTop w:val="0"/>
          <w:marBottom w:val="0"/>
          <w:divBdr>
            <w:top w:val="none" w:sz="0" w:space="0" w:color="auto"/>
            <w:left w:val="none" w:sz="0" w:space="0" w:color="auto"/>
            <w:bottom w:val="none" w:sz="0" w:space="0" w:color="auto"/>
            <w:right w:val="none" w:sz="0" w:space="0" w:color="auto"/>
          </w:divBdr>
        </w:div>
        <w:div w:id="723406096">
          <w:marLeft w:val="640"/>
          <w:marRight w:val="0"/>
          <w:marTop w:val="0"/>
          <w:marBottom w:val="0"/>
          <w:divBdr>
            <w:top w:val="none" w:sz="0" w:space="0" w:color="auto"/>
            <w:left w:val="none" w:sz="0" w:space="0" w:color="auto"/>
            <w:bottom w:val="none" w:sz="0" w:space="0" w:color="auto"/>
            <w:right w:val="none" w:sz="0" w:space="0" w:color="auto"/>
          </w:divBdr>
        </w:div>
        <w:div w:id="768550158">
          <w:marLeft w:val="640"/>
          <w:marRight w:val="0"/>
          <w:marTop w:val="0"/>
          <w:marBottom w:val="0"/>
          <w:divBdr>
            <w:top w:val="none" w:sz="0" w:space="0" w:color="auto"/>
            <w:left w:val="none" w:sz="0" w:space="0" w:color="auto"/>
            <w:bottom w:val="none" w:sz="0" w:space="0" w:color="auto"/>
            <w:right w:val="none" w:sz="0" w:space="0" w:color="auto"/>
          </w:divBdr>
        </w:div>
        <w:div w:id="871959000">
          <w:marLeft w:val="640"/>
          <w:marRight w:val="0"/>
          <w:marTop w:val="0"/>
          <w:marBottom w:val="0"/>
          <w:divBdr>
            <w:top w:val="none" w:sz="0" w:space="0" w:color="auto"/>
            <w:left w:val="none" w:sz="0" w:space="0" w:color="auto"/>
            <w:bottom w:val="none" w:sz="0" w:space="0" w:color="auto"/>
            <w:right w:val="none" w:sz="0" w:space="0" w:color="auto"/>
          </w:divBdr>
        </w:div>
        <w:div w:id="907883746">
          <w:marLeft w:val="640"/>
          <w:marRight w:val="0"/>
          <w:marTop w:val="0"/>
          <w:marBottom w:val="0"/>
          <w:divBdr>
            <w:top w:val="none" w:sz="0" w:space="0" w:color="auto"/>
            <w:left w:val="none" w:sz="0" w:space="0" w:color="auto"/>
            <w:bottom w:val="none" w:sz="0" w:space="0" w:color="auto"/>
            <w:right w:val="none" w:sz="0" w:space="0" w:color="auto"/>
          </w:divBdr>
        </w:div>
        <w:div w:id="1128359682">
          <w:marLeft w:val="640"/>
          <w:marRight w:val="0"/>
          <w:marTop w:val="0"/>
          <w:marBottom w:val="0"/>
          <w:divBdr>
            <w:top w:val="none" w:sz="0" w:space="0" w:color="auto"/>
            <w:left w:val="none" w:sz="0" w:space="0" w:color="auto"/>
            <w:bottom w:val="none" w:sz="0" w:space="0" w:color="auto"/>
            <w:right w:val="none" w:sz="0" w:space="0" w:color="auto"/>
          </w:divBdr>
        </w:div>
        <w:div w:id="1249997238">
          <w:marLeft w:val="640"/>
          <w:marRight w:val="0"/>
          <w:marTop w:val="0"/>
          <w:marBottom w:val="0"/>
          <w:divBdr>
            <w:top w:val="none" w:sz="0" w:space="0" w:color="auto"/>
            <w:left w:val="none" w:sz="0" w:space="0" w:color="auto"/>
            <w:bottom w:val="none" w:sz="0" w:space="0" w:color="auto"/>
            <w:right w:val="none" w:sz="0" w:space="0" w:color="auto"/>
          </w:divBdr>
        </w:div>
        <w:div w:id="1306357509">
          <w:marLeft w:val="640"/>
          <w:marRight w:val="0"/>
          <w:marTop w:val="0"/>
          <w:marBottom w:val="0"/>
          <w:divBdr>
            <w:top w:val="none" w:sz="0" w:space="0" w:color="auto"/>
            <w:left w:val="none" w:sz="0" w:space="0" w:color="auto"/>
            <w:bottom w:val="none" w:sz="0" w:space="0" w:color="auto"/>
            <w:right w:val="none" w:sz="0" w:space="0" w:color="auto"/>
          </w:divBdr>
        </w:div>
        <w:div w:id="1336300677">
          <w:marLeft w:val="640"/>
          <w:marRight w:val="0"/>
          <w:marTop w:val="0"/>
          <w:marBottom w:val="0"/>
          <w:divBdr>
            <w:top w:val="none" w:sz="0" w:space="0" w:color="auto"/>
            <w:left w:val="none" w:sz="0" w:space="0" w:color="auto"/>
            <w:bottom w:val="none" w:sz="0" w:space="0" w:color="auto"/>
            <w:right w:val="none" w:sz="0" w:space="0" w:color="auto"/>
          </w:divBdr>
        </w:div>
        <w:div w:id="1342319560">
          <w:marLeft w:val="640"/>
          <w:marRight w:val="0"/>
          <w:marTop w:val="0"/>
          <w:marBottom w:val="0"/>
          <w:divBdr>
            <w:top w:val="none" w:sz="0" w:space="0" w:color="auto"/>
            <w:left w:val="none" w:sz="0" w:space="0" w:color="auto"/>
            <w:bottom w:val="none" w:sz="0" w:space="0" w:color="auto"/>
            <w:right w:val="none" w:sz="0" w:space="0" w:color="auto"/>
          </w:divBdr>
        </w:div>
        <w:div w:id="1401833669">
          <w:marLeft w:val="640"/>
          <w:marRight w:val="0"/>
          <w:marTop w:val="0"/>
          <w:marBottom w:val="0"/>
          <w:divBdr>
            <w:top w:val="none" w:sz="0" w:space="0" w:color="auto"/>
            <w:left w:val="none" w:sz="0" w:space="0" w:color="auto"/>
            <w:bottom w:val="none" w:sz="0" w:space="0" w:color="auto"/>
            <w:right w:val="none" w:sz="0" w:space="0" w:color="auto"/>
          </w:divBdr>
        </w:div>
        <w:div w:id="1404062658">
          <w:marLeft w:val="640"/>
          <w:marRight w:val="0"/>
          <w:marTop w:val="0"/>
          <w:marBottom w:val="0"/>
          <w:divBdr>
            <w:top w:val="none" w:sz="0" w:space="0" w:color="auto"/>
            <w:left w:val="none" w:sz="0" w:space="0" w:color="auto"/>
            <w:bottom w:val="none" w:sz="0" w:space="0" w:color="auto"/>
            <w:right w:val="none" w:sz="0" w:space="0" w:color="auto"/>
          </w:divBdr>
        </w:div>
        <w:div w:id="1444618891">
          <w:marLeft w:val="640"/>
          <w:marRight w:val="0"/>
          <w:marTop w:val="0"/>
          <w:marBottom w:val="0"/>
          <w:divBdr>
            <w:top w:val="none" w:sz="0" w:space="0" w:color="auto"/>
            <w:left w:val="none" w:sz="0" w:space="0" w:color="auto"/>
            <w:bottom w:val="none" w:sz="0" w:space="0" w:color="auto"/>
            <w:right w:val="none" w:sz="0" w:space="0" w:color="auto"/>
          </w:divBdr>
        </w:div>
        <w:div w:id="1484152995">
          <w:marLeft w:val="640"/>
          <w:marRight w:val="0"/>
          <w:marTop w:val="0"/>
          <w:marBottom w:val="0"/>
          <w:divBdr>
            <w:top w:val="none" w:sz="0" w:space="0" w:color="auto"/>
            <w:left w:val="none" w:sz="0" w:space="0" w:color="auto"/>
            <w:bottom w:val="none" w:sz="0" w:space="0" w:color="auto"/>
            <w:right w:val="none" w:sz="0" w:space="0" w:color="auto"/>
          </w:divBdr>
        </w:div>
        <w:div w:id="1494566821">
          <w:marLeft w:val="640"/>
          <w:marRight w:val="0"/>
          <w:marTop w:val="0"/>
          <w:marBottom w:val="0"/>
          <w:divBdr>
            <w:top w:val="none" w:sz="0" w:space="0" w:color="auto"/>
            <w:left w:val="none" w:sz="0" w:space="0" w:color="auto"/>
            <w:bottom w:val="none" w:sz="0" w:space="0" w:color="auto"/>
            <w:right w:val="none" w:sz="0" w:space="0" w:color="auto"/>
          </w:divBdr>
        </w:div>
        <w:div w:id="1594975309">
          <w:marLeft w:val="640"/>
          <w:marRight w:val="0"/>
          <w:marTop w:val="0"/>
          <w:marBottom w:val="0"/>
          <w:divBdr>
            <w:top w:val="none" w:sz="0" w:space="0" w:color="auto"/>
            <w:left w:val="none" w:sz="0" w:space="0" w:color="auto"/>
            <w:bottom w:val="none" w:sz="0" w:space="0" w:color="auto"/>
            <w:right w:val="none" w:sz="0" w:space="0" w:color="auto"/>
          </w:divBdr>
        </w:div>
        <w:div w:id="1595438092">
          <w:marLeft w:val="640"/>
          <w:marRight w:val="0"/>
          <w:marTop w:val="0"/>
          <w:marBottom w:val="0"/>
          <w:divBdr>
            <w:top w:val="none" w:sz="0" w:space="0" w:color="auto"/>
            <w:left w:val="none" w:sz="0" w:space="0" w:color="auto"/>
            <w:bottom w:val="none" w:sz="0" w:space="0" w:color="auto"/>
            <w:right w:val="none" w:sz="0" w:space="0" w:color="auto"/>
          </w:divBdr>
        </w:div>
        <w:div w:id="1628850638">
          <w:marLeft w:val="640"/>
          <w:marRight w:val="0"/>
          <w:marTop w:val="0"/>
          <w:marBottom w:val="0"/>
          <w:divBdr>
            <w:top w:val="none" w:sz="0" w:space="0" w:color="auto"/>
            <w:left w:val="none" w:sz="0" w:space="0" w:color="auto"/>
            <w:bottom w:val="none" w:sz="0" w:space="0" w:color="auto"/>
            <w:right w:val="none" w:sz="0" w:space="0" w:color="auto"/>
          </w:divBdr>
        </w:div>
        <w:div w:id="1714499347">
          <w:marLeft w:val="640"/>
          <w:marRight w:val="0"/>
          <w:marTop w:val="0"/>
          <w:marBottom w:val="0"/>
          <w:divBdr>
            <w:top w:val="none" w:sz="0" w:space="0" w:color="auto"/>
            <w:left w:val="none" w:sz="0" w:space="0" w:color="auto"/>
            <w:bottom w:val="none" w:sz="0" w:space="0" w:color="auto"/>
            <w:right w:val="none" w:sz="0" w:space="0" w:color="auto"/>
          </w:divBdr>
        </w:div>
        <w:div w:id="1831753130">
          <w:marLeft w:val="640"/>
          <w:marRight w:val="0"/>
          <w:marTop w:val="0"/>
          <w:marBottom w:val="0"/>
          <w:divBdr>
            <w:top w:val="none" w:sz="0" w:space="0" w:color="auto"/>
            <w:left w:val="none" w:sz="0" w:space="0" w:color="auto"/>
            <w:bottom w:val="none" w:sz="0" w:space="0" w:color="auto"/>
            <w:right w:val="none" w:sz="0" w:space="0" w:color="auto"/>
          </w:divBdr>
        </w:div>
        <w:div w:id="1860926047">
          <w:marLeft w:val="640"/>
          <w:marRight w:val="0"/>
          <w:marTop w:val="0"/>
          <w:marBottom w:val="0"/>
          <w:divBdr>
            <w:top w:val="none" w:sz="0" w:space="0" w:color="auto"/>
            <w:left w:val="none" w:sz="0" w:space="0" w:color="auto"/>
            <w:bottom w:val="none" w:sz="0" w:space="0" w:color="auto"/>
            <w:right w:val="none" w:sz="0" w:space="0" w:color="auto"/>
          </w:divBdr>
        </w:div>
        <w:div w:id="1897357796">
          <w:marLeft w:val="640"/>
          <w:marRight w:val="0"/>
          <w:marTop w:val="0"/>
          <w:marBottom w:val="0"/>
          <w:divBdr>
            <w:top w:val="none" w:sz="0" w:space="0" w:color="auto"/>
            <w:left w:val="none" w:sz="0" w:space="0" w:color="auto"/>
            <w:bottom w:val="none" w:sz="0" w:space="0" w:color="auto"/>
            <w:right w:val="none" w:sz="0" w:space="0" w:color="auto"/>
          </w:divBdr>
        </w:div>
        <w:div w:id="1898933105">
          <w:marLeft w:val="640"/>
          <w:marRight w:val="0"/>
          <w:marTop w:val="0"/>
          <w:marBottom w:val="0"/>
          <w:divBdr>
            <w:top w:val="none" w:sz="0" w:space="0" w:color="auto"/>
            <w:left w:val="none" w:sz="0" w:space="0" w:color="auto"/>
            <w:bottom w:val="none" w:sz="0" w:space="0" w:color="auto"/>
            <w:right w:val="none" w:sz="0" w:space="0" w:color="auto"/>
          </w:divBdr>
        </w:div>
        <w:div w:id="1903523541">
          <w:marLeft w:val="640"/>
          <w:marRight w:val="0"/>
          <w:marTop w:val="0"/>
          <w:marBottom w:val="0"/>
          <w:divBdr>
            <w:top w:val="none" w:sz="0" w:space="0" w:color="auto"/>
            <w:left w:val="none" w:sz="0" w:space="0" w:color="auto"/>
            <w:bottom w:val="none" w:sz="0" w:space="0" w:color="auto"/>
            <w:right w:val="none" w:sz="0" w:space="0" w:color="auto"/>
          </w:divBdr>
        </w:div>
        <w:div w:id="1907956958">
          <w:marLeft w:val="640"/>
          <w:marRight w:val="0"/>
          <w:marTop w:val="0"/>
          <w:marBottom w:val="0"/>
          <w:divBdr>
            <w:top w:val="none" w:sz="0" w:space="0" w:color="auto"/>
            <w:left w:val="none" w:sz="0" w:space="0" w:color="auto"/>
            <w:bottom w:val="none" w:sz="0" w:space="0" w:color="auto"/>
            <w:right w:val="none" w:sz="0" w:space="0" w:color="auto"/>
          </w:divBdr>
        </w:div>
        <w:div w:id="1970014664">
          <w:marLeft w:val="640"/>
          <w:marRight w:val="0"/>
          <w:marTop w:val="0"/>
          <w:marBottom w:val="0"/>
          <w:divBdr>
            <w:top w:val="none" w:sz="0" w:space="0" w:color="auto"/>
            <w:left w:val="none" w:sz="0" w:space="0" w:color="auto"/>
            <w:bottom w:val="none" w:sz="0" w:space="0" w:color="auto"/>
            <w:right w:val="none" w:sz="0" w:space="0" w:color="auto"/>
          </w:divBdr>
        </w:div>
        <w:div w:id="2005164123">
          <w:marLeft w:val="640"/>
          <w:marRight w:val="0"/>
          <w:marTop w:val="0"/>
          <w:marBottom w:val="0"/>
          <w:divBdr>
            <w:top w:val="none" w:sz="0" w:space="0" w:color="auto"/>
            <w:left w:val="none" w:sz="0" w:space="0" w:color="auto"/>
            <w:bottom w:val="none" w:sz="0" w:space="0" w:color="auto"/>
            <w:right w:val="none" w:sz="0" w:space="0" w:color="auto"/>
          </w:divBdr>
        </w:div>
        <w:div w:id="2068336435">
          <w:marLeft w:val="640"/>
          <w:marRight w:val="0"/>
          <w:marTop w:val="0"/>
          <w:marBottom w:val="0"/>
          <w:divBdr>
            <w:top w:val="none" w:sz="0" w:space="0" w:color="auto"/>
            <w:left w:val="none" w:sz="0" w:space="0" w:color="auto"/>
            <w:bottom w:val="none" w:sz="0" w:space="0" w:color="auto"/>
            <w:right w:val="none" w:sz="0" w:space="0" w:color="auto"/>
          </w:divBdr>
        </w:div>
        <w:div w:id="2082436849">
          <w:marLeft w:val="640"/>
          <w:marRight w:val="0"/>
          <w:marTop w:val="0"/>
          <w:marBottom w:val="0"/>
          <w:divBdr>
            <w:top w:val="none" w:sz="0" w:space="0" w:color="auto"/>
            <w:left w:val="none" w:sz="0" w:space="0" w:color="auto"/>
            <w:bottom w:val="none" w:sz="0" w:space="0" w:color="auto"/>
            <w:right w:val="none" w:sz="0" w:space="0" w:color="auto"/>
          </w:divBdr>
        </w:div>
        <w:div w:id="2082557461">
          <w:marLeft w:val="640"/>
          <w:marRight w:val="0"/>
          <w:marTop w:val="0"/>
          <w:marBottom w:val="0"/>
          <w:divBdr>
            <w:top w:val="none" w:sz="0" w:space="0" w:color="auto"/>
            <w:left w:val="none" w:sz="0" w:space="0" w:color="auto"/>
            <w:bottom w:val="none" w:sz="0" w:space="0" w:color="auto"/>
            <w:right w:val="none" w:sz="0" w:space="0" w:color="auto"/>
          </w:divBdr>
        </w:div>
        <w:div w:id="2126270195">
          <w:marLeft w:val="640"/>
          <w:marRight w:val="0"/>
          <w:marTop w:val="0"/>
          <w:marBottom w:val="0"/>
          <w:divBdr>
            <w:top w:val="none" w:sz="0" w:space="0" w:color="auto"/>
            <w:left w:val="none" w:sz="0" w:space="0" w:color="auto"/>
            <w:bottom w:val="none" w:sz="0" w:space="0" w:color="auto"/>
            <w:right w:val="none" w:sz="0" w:space="0" w:color="auto"/>
          </w:divBdr>
        </w:div>
      </w:divsChild>
    </w:div>
    <w:div w:id="514392137">
      <w:bodyDiv w:val="1"/>
      <w:marLeft w:val="0"/>
      <w:marRight w:val="0"/>
      <w:marTop w:val="0"/>
      <w:marBottom w:val="0"/>
      <w:divBdr>
        <w:top w:val="none" w:sz="0" w:space="0" w:color="auto"/>
        <w:left w:val="none" w:sz="0" w:space="0" w:color="auto"/>
        <w:bottom w:val="none" w:sz="0" w:space="0" w:color="auto"/>
        <w:right w:val="none" w:sz="0" w:space="0" w:color="auto"/>
      </w:divBdr>
    </w:div>
    <w:div w:id="516895155">
      <w:bodyDiv w:val="1"/>
      <w:marLeft w:val="0"/>
      <w:marRight w:val="0"/>
      <w:marTop w:val="0"/>
      <w:marBottom w:val="0"/>
      <w:divBdr>
        <w:top w:val="none" w:sz="0" w:space="0" w:color="auto"/>
        <w:left w:val="none" w:sz="0" w:space="0" w:color="auto"/>
        <w:bottom w:val="none" w:sz="0" w:space="0" w:color="auto"/>
        <w:right w:val="none" w:sz="0" w:space="0" w:color="auto"/>
      </w:divBdr>
      <w:divsChild>
        <w:div w:id="363680431">
          <w:marLeft w:val="0"/>
          <w:marRight w:val="0"/>
          <w:marTop w:val="0"/>
          <w:marBottom w:val="0"/>
          <w:divBdr>
            <w:top w:val="none" w:sz="0" w:space="0" w:color="auto"/>
            <w:left w:val="none" w:sz="0" w:space="0" w:color="auto"/>
            <w:bottom w:val="none" w:sz="0" w:space="0" w:color="auto"/>
            <w:right w:val="none" w:sz="0" w:space="0" w:color="auto"/>
          </w:divBdr>
          <w:divsChild>
            <w:div w:id="1428502456">
              <w:marLeft w:val="0"/>
              <w:marRight w:val="0"/>
              <w:marTop w:val="0"/>
              <w:marBottom w:val="0"/>
              <w:divBdr>
                <w:top w:val="none" w:sz="0" w:space="0" w:color="auto"/>
                <w:left w:val="none" w:sz="0" w:space="0" w:color="auto"/>
                <w:bottom w:val="none" w:sz="0" w:space="0" w:color="auto"/>
                <w:right w:val="none" w:sz="0" w:space="0" w:color="auto"/>
              </w:divBdr>
              <w:divsChild>
                <w:div w:id="82890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89139">
      <w:bodyDiv w:val="1"/>
      <w:marLeft w:val="0"/>
      <w:marRight w:val="0"/>
      <w:marTop w:val="0"/>
      <w:marBottom w:val="0"/>
      <w:divBdr>
        <w:top w:val="none" w:sz="0" w:space="0" w:color="auto"/>
        <w:left w:val="none" w:sz="0" w:space="0" w:color="auto"/>
        <w:bottom w:val="none" w:sz="0" w:space="0" w:color="auto"/>
        <w:right w:val="none" w:sz="0" w:space="0" w:color="auto"/>
      </w:divBdr>
      <w:divsChild>
        <w:div w:id="737899582">
          <w:marLeft w:val="0"/>
          <w:marRight w:val="0"/>
          <w:marTop w:val="0"/>
          <w:marBottom w:val="0"/>
          <w:divBdr>
            <w:top w:val="none" w:sz="0" w:space="0" w:color="auto"/>
            <w:left w:val="none" w:sz="0" w:space="0" w:color="auto"/>
            <w:bottom w:val="none" w:sz="0" w:space="0" w:color="auto"/>
            <w:right w:val="none" w:sz="0" w:space="0" w:color="auto"/>
          </w:divBdr>
          <w:divsChild>
            <w:div w:id="100491869">
              <w:marLeft w:val="0"/>
              <w:marRight w:val="0"/>
              <w:marTop w:val="0"/>
              <w:marBottom w:val="0"/>
              <w:divBdr>
                <w:top w:val="none" w:sz="0" w:space="0" w:color="auto"/>
                <w:left w:val="none" w:sz="0" w:space="0" w:color="auto"/>
                <w:bottom w:val="none" w:sz="0" w:space="0" w:color="auto"/>
                <w:right w:val="none" w:sz="0" w:space="0" w:color="auto"/>
              </w:divBdr>
              <w:divsChild>
                <w:div w:id="9882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423163">
      <w:bodyDiv w:val="1"/>
      <w:marLeft w:val="0"/>
      <w:marRight w:val="0"/>
      <w:marTop w:val="0"/>
      <w:marBottom w:val="0"/>
      <w:divBdr>
        <w:top w:val="none" w:sz="0" w:space="0" w:color="auto"/>
        <w:left w:val="none" w:sz="0" w:space="0" w:color="auto"/>
        <w:bottom w:val="none" w:sz="0" w:space="0" w:color="auto"/>
        <w:right w:val="none" w:sz="0" w:space="0" w:color="auto"/>
      </w:divBdr>
      <w:divsChild>
        <w:div w:id="1226449840">
          <w:marLeft w:val="0"/>
          <w:marRight w:val="0"/>
          <w:marTop w:val="0"/>
          <w:marBottom w:val="0"/>
          <w:divBdr>
            <w:top w:val="none" w:sz="0" w:space="0" w:color="auto"/>
            <w:left w:val="none" w:sz="0" w:space="0" w:color="auto"/>
            <w:bottom w:val="none" w:sz="0" w:space="0" w:color="auto"/>
            <w:right w:val="none" w:sz="0" w:space="0" w:color="auto"/>
          </w:divBdr>
          <w:divsChild>
            <w:div w:id="1407454921">
              <w:marLeft w:val="0"/>
              <w:marRight w:val="0"/>
              <w:marTop w:val="0"/>
              <w:marBottom w:val="0"/>
              <w:divBdr>
                <w:top w:val="none" w:sz="0" w:space="0" w:color="auto"/>
                <w:left w:val="none" w:sz="0" w:space="0" w:color="auto"/>
                <w:bottom w:val="none" w:sz="0" w:space="0" w:color="auto"/>
                <w:right w:val="none" w:sz="0" w:space="0" w:color="auto"/>
              </w:divBdr>
              <w:divsChild>
                <w:div w:id="110719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347478">
      <w:bodyDiv w:val="1"/>
      <w:marLeft w:val="0"/>
      <w:marRight w:val="0"/>
      <w:marTop w:val="0"/>
      <w:marBottom w:val="0"/>
      <w:divBdr>
        <w:top w:val="none" w:sz="0" w:space="0" w:color="auto"/>
        <w:left w:val="none" w:sz="0" w:space="0" w:color="auto"/>
        <w:bottom w:val="none" w:sz="0" w:space="0" w:color="auto"/>
        <w:right w:val="none" w:sz="0" w:space="0" w:color="auto"/>
      </w:divBdr>
      <w:divsChild>
        <w:div w:id="13657523">
          <w:marLeft w:val="640"/>
          <w:marRight w:val="0"/>
          <w:marTop w:val="0"/>
          <w:marBottom w:val="0"/>
          <w:divBdr>
            <w:top w:val="none" w:sz="0" w:space="0" w:color="auto"/>
            <w:left w:val="none" w:sz="0" w:space="0" w:color="auto"/>
            <w:bottom w:val="none" w:sz="0" w:space="0" w:color="auto"/>
            <w:right w:val="none" w:sz="0" w:space="0" w:color="auto"/>
          </w:divBdr>
        </w:div>
        <w:div w:id="69499012">
          <w:marLeft w:val="640"/>
          <w:marRight w:val="0"/>
          <w:marTop w:val="0"/>
          <w:marBottom w:val="0"/>
          <w:divBdr>
            <w:top w:val="none" w:sz="0" w:space="0" w:color="auto"/>
            <w:left w:val="none" w:sz="0" w:space="0" w:color="auto"/>
            <w:bottom w:val="none" w:sz="0" w:space="0" w:color="auto"/>
            <w:right w:val="none" w:sz="0" w:space="0" w:color="auto"/>
          </w:divBdr>
        </w:div>
        <w:div w:id="109781788">
          <w:marLeft w:val="640"/>
          <w:marRight w:val="0"/>
          <w:marTop w:val="0"/>
          <w:marBottom w:val="0"/>
          <w:divBdr>
            <w:top w:val="none" w:sz="0" w:space="0" w:color="auto"/>
            <w:left w:val="none" w:sz="0" w:space="0" w:color="auto"/>
            <w:bottom w:val="none" w:sz="0" w:space="0" w:color="auto"/>
            <w:right w:val="none" w:sz="0" w:space="0" w:color="auto"/>
          </w:divBdr>
        </w:div>
        <w:div w:id="182718762">
          <w:marLeft w:val="640"/>
          <w:marRight w:val="0"/>
          <w:marTop w:val="0"/>
          <w:marBottom w:val="0"/>
          <w:divBdr>
            <w:top w:val="none" w:sz="0" w:space="0" w:color="auto"/>
            <w:left w:val="none" w:sz="0" w:space="0" w:color="auto"/>
            <w:bottom w:val="none" w:sz="0" w:space="0" w:color="auto"/>
            <w:right w:val="none" w:sz="0" w:space="0" w:color="auto"/>
          </w:divBdr>
        </w:div>
        <w:div w:id="211308031">
          <w:marLeft w:val="640"/>
          <w:marRight w:val="0"/>
          <w:marTop w:val="0"/>
          <w:marBottom w:val="0"/>
          <w:divBdr>
            <w:top w:val="none" w:sz="0" w:space="0" w:color="auto"/>
            <w:left w:val="none" w:sz="0" w:space="0" w:color="auto"/>
            <w:bottom w:val="none" w:sz="0" w:space="0" w:color="auto"/>
            <w:right w:val="none" w:sz="0" w:space="0" w:color="auto"/>
          </w:divBdr>
        </w:div>
        <w:div w:id="279190544">
          <w:marLeft w:val="640"/>
          <w:marRight w:val="0"/>
          <w:marTop w:val="0"/>
          <w:marBottom w:val="0"/>
          <w:divBdr>
            <w:top w:val="none" w:sz="0" w:space="0" w:color="auto"/>
            <w:left w:val="none" w:sz="0" w:space="0" w:color="auto"/>
            <w:bottom w:val="none" w:sz="0" w:space="0" w:color="auto"/>
            <w:right w:val="none" w:sz="0" w:space="0" w:color="auto"/>
          </w:divBdr>
        </w:div>
        <w:div w:id="305277193">
          <w:marLeft w:val="640"/>
          <w:marRight w:val="0"/>
          <w:marTop w:val="0"/>
          <w:marBottom w:val="0"/>
          <w:divBdr>
            <w:top w:val="none" w:sz="0" w:space="0" w:color="auto"/>
            <w:left w:val="none" w:sz="0" w:space="0" w:color="auto"/>
            <w:bottom w:val="none" w:sz="0" w:space="0" w:color="auto"/>
            <w:right w:val="none" w:sz="0" w:space="0" w:color="auto"/>
          </w:divBdr>
        </w:div>
        <w:div w:id="312415296">
          <w:marLeft w:val="640"/>
          <w:marRight w:val="0"/>
          <w:marTop w:val="0"/>
          <w:marBottom w:val="0"/>
          <w:divBdr>
            <w:top w:val="none" w:sz="0" w:space="0" w:color="auto"/>
            <w:left w:val="none" w:sz="0" w:space="0" w:color="auto"/>
            <w:bottom w:val="none" w:sz="0" w:space="0" w:color="auto"/>
            <w:right w:val="none" w:sz="0" w:space="0" w:color="auto"/>
          </w:divBdr>
        </w:div>
        <w:div w:id="569735448">
          <w:marLeft w:val="640"/>
          <w:marRight w:val="0"/>
          <w:marTop w:val="0"/>
          <w:marBottom w:val="0"/>
          <w:divBdr>
            <w:top w:val="none" w:sz="0" w:space="0" w:color="auto"/>
            <w:left w:val="none" w:sz="0" w:space="0" w:color="auto"/>
            <w:bottom w:val="none" w:sz="0" w:space="0" w:color="auto"/>
            <w:right w:val="none" w:sz="0" w:space="0" w:color="auto"/>
          </w:divBdr>
        </w:div>
        <w:div w:id="582449326">
          <w:marLeft w:val="640"/>
          <w:marRight w:val="0"/>
          <w:marTop w:val="0"/>
          <w:marBottom w:val="0"/>
          <w:divBdr>
            <w:top w:val="none" w:sz="0" w:space="0" w:color="auto"/>
            <w:left w:val="none" w:sz="0" w:space="0" w:color="auto"/>
            <w:bottom w:val="none" w:sz="0" w:space="0" w:color="auto"/>
            <w:right w:val="none" w:sz="0" w:space="0" w:color="auto"/>
          </w:divBdr>
        </w:div>
        <w:div w:id="626861704">
          <w:marLeft w:val="640"/>
          <w:marRight w:val="0"/>
          <w:marTop w:val="0"/>
          <w:marBottom w:val="0"/>
          <w:divBdr>
            <w:top w:val="none" w:sz="0" w:space="0" w:color="auto"/>
            <w:left w:val="none" w:sz="0" w:space="0" w:color="auto"/>
            <w:bottom w:val="none" w:sz="0" w:space="0" w:color="auto"/>
            <w:right w:val="none" w:sz="0" w:space="0" w:color="auto"/>
          </w:divBdr>
        </w:div>
        <w:div w:id="669522480">
          <w:marLeft w:val="640"/>
          <w:marRight w:val="0"/>
          <w:marTop w:val="0"/>
          <w:marBottom w:val="0"/>
          <w:divBdr>
            <w:top w:val="none" w:sz="0" w:space="0" w:color="auto"/>
            <w:left w:val="none" w:sz="0" w:space="0" w:color="auto"/>
            <w:bottom w:val="none" w:sz="0" w:space="0" w:color="auto"/>
            <w:right w:val="none" w:sz="0" w:space="0" w:color="auto"/>
          </w:divBdr>
        </w:div>
        <w:div w:id="697780774">
          <w:marLeft w:val="640"/>
          <w:marRight w:val="0"/>
          <w:marTop w:val="0"/>
          <w:marBottom w:val="0"/>
          <w:divBdr>
            <w:top w:val="none" w:sz="0" w:space="0" w:color="auto"/>
            <w:left w:val="none" w:sz="0" w:space="0" w:color="auto"/>
            <w:bottom w:val="none" w:sz="0" w:space="0" w:color="auto"/>
            <w:right w:val="none" w:sz="0" w:space="0" w:color="auto"/>
          </w:divBdr>
        </w:div>
        <w:div w:id="708605955">
          <w:marLeft w:val="640"/>
          <w:marRight w:val="0"/>
          <w:marTop w:val="0"/>
          <w:marBottom w:val="0"/>
          <w:divBdr>
            <w:top w:val="none" w:sz="0" w:space="0" w:color="auto"/>
            <w:left w:val="none" w:sz="0" w:space="0" w:color="auto"/>
            <w:bottom w:val="none" w:sz="0" w:space="0" w:color="auto"/>
            <w:right w:val="none" w:sz="0" w:space="0" w:color="auto"/>
          </w:divBdr>
        </w:div>
        <w:div w:id="747314344">
          <w:marLeft w:val="640"/>
          <w:marRight w:val="0"/>
          <w:marTop w:val="0"/>
          <w:marBottom w:val="0"/>
          <w:divBdr>
            <w:top w:val="none" w:sz="0" w:space="0" w:color="auto"/>
            <w:left w:val="none" w:sz="0" w:space="0" w:color="auto"/>
            <w:bottom w:val="none" w:sz="0" w:space="0" w:color="auto"/>
            <w:right w:val="none" w:sz="0" w:space="0" w:color="auto"/>
          </w:divBdr>
        </w:div>
        <w:div w:id="808715588">
          <w:marLeft w:val="640"/>
          <w:marRight w:val="0"/>
          <w:marTop w:val="0"/>
          <w:marBottom w:val="0"/>
          <w:divBdr>
            <w:top w:val="none" w:sz="0" w:space="0" w:color="auto"/>
            <w:left w:val="none" w:sz="0" w:space="0" w:color="auto"/>
            <w:bottom w:val="none" w:sz="0" w:space="0" w:color="auto"/>
            <w:right w:val="none" w:sz="0" w:space="0" w:color="auto"/>
          </w:divBdr>
        </w:div>
        <w:div w:id="827985127">
          <w:marLeft w:val="640"/>
          <w:marRight w:val="0"/>
          <w:marTop w:val="0"/>
          <w:marBottom w:val="0"/>
          <w:divBdr>
            <w:top w:val="none" w:sz="0" w:space="0" w:color="auto"/>
            <w:left w:val="none" w:sz="0" w:space="0" w:color="auto"/>
            <w:bottom w:val="none" w:sz="0" w:space="0" w:color="auto"/>
            <w:right w:val="none" w:sz="0" w:space="0" w:color="auto"/>
          </w:divBdr>
        </w:div>
        <w:div w:id="842478305">
          <w:marLeft w:val="640"/>
          <w:marRight w:val="0"/>
          <w:marTop w:val="0"/>
          <w:marBottom w:val="0"/>
          <w:divBdr>
            <w:top w:val="none" w:sz="0" w:space="0" w:color="auto"/>
            <w:left w:val="none" w:sz="0" w:space="0" w:color="auto"/>
            <w:bottom w:val="none" w:sz="0" w:space="0" w:color="auto"/>
            <w:right w:val="none" w:sz="0" w:space="0" w:color="auto"/>
          </w:divBdr>
        </w:div>
        <w:div w:id="843393917">
          <w:marLeft w:val="640"/>
          <w:marRight w:val="0"/>
          <w:marTop w:val="0"/>
          <w:marBottom w:val="0"/>
          <w:divBdr>
            <w:top w:val="none" w:sz="0" w:space="0" w:color="auto"/>
            <w:left w:val="none" w:sz="0" w:space="0" w:color="auto"/>
            <w:bottom w:val="none" w:sz="0" w:space="0" w:color="auto"/>
            <w:right w:val="none" w:sz="0" w:space="0" w:color="auto"/>
          </w:divBdr>
        </w:div>
        <w:div w:id="844977323">
          <w:marLeft w:val="640"/>
          <w:marRight w:val="0"/>
          <w:marTop w:val="0"/>
          <w:marBottom w:val="0"/>
          <w:divBdr>
            <w:top w:val="none" w:sz="0" w:space="0" w:color="auto"/>
            <w:left w:val="none" w:sz="0" w:space="0" w:color="auto"/>
            <w:bottom w:val="none" w:sz="0" w:space="0" w:color="auto"/>
            <w:right w:val="none" w:sz="0" w:space="0" w:color="auto"/>
          </w:divBdr>
        </w:div>
        <w:div w:id="906183236">
          <w:marLeft w:val="640"/>
          <w:marRight w:val="0"/>
          <w:marTop w:val="0"/>
          <w:marBottom w:val="0"/>
          <w:divBdr>
            <w:top w:val="none" w:sz="0" w:space="0" w:color="auto"/>
            <w:left w:val="none" w:sz="0" w:space="0" w:color="auto"/>
            <w:bottom w:val="none" w:sz="0" w:space="0" w:color="auto"/>
            <w:right w:val="none" w:sz="0" w:space="0" w:color="auto"/>
          </w:divBdr>
        </w:div>
        <w:div w:id="939221469">
          <w:marLeft w:val="640"/>
          <w:marRight w:val="0"/>
          <w:marTop w:val="0"/>
          <w:marBottom w:val="0"/>
          <w:divBdr>
            <w:top w:val="none" w:sz="0" w:space="0" w:color="auto"/>
            <w:left w:val="none" w:sz="0" w:space="0" w:color="auto"/>
            <w:bottom w:val="none" w:sz="0" w:space="0" w:color="auto"/>
            <w:right w:val="none" w:sz="0" w:space="0" w:color="auto"/>
          </w:divBdr>
        </w:div>
        <w:div w:id="959529723">
          <w:marLeft w:val="640"/>
          <w:marRight w:val="0"/>
          <w:marTop w:val="0"/>
          <w:marBottom w:val="0"/>
          <w:divBdr>
            <w:top w:val="none" w:sz="0" w:space="0" w:color="auto"/>
            <w:left w:val="none" w:sz="0" w:space="0" w:color="auto"/>
            <w:bottom w:val="none" w:sz="0" w:space="0" w:color="auto"/>
            <w:right w:val="none" w:sz="0" w:space="0" w:color="auto"/>
          </w:divBdr>
        </w:div>
        <w:div w:id="966274662">
          <w:marLeft w:val="640"/>
          <w:marRight w:val="0"/>
          <w:marTop w:val="0"/>
          <w:marBottom w:val="0"/>
          <w:divBdr>
            <w:top w:val="none" w:sz="0" w:space="0" w:color="auto"/>
            <w:left w:val="none" w:sz="0" w:space="0" w:color="auto"/>
            <w:bottom w:val="none" w:sz="0" w:space="0" w:color="auto"/>
            <w:right w:val="none" w:sz="0" w:space="0" w:color="auto"/>
          </w:divBdr>
        </w:div>
        <w:div w:id="979765166">
          <w:marLeft w:val="640"/>
          <w:marRight w:val="0"/>
          <w:marTop w:val="0"/>
          <w:marBottom w:val="0"/>
          <w:divBdr>
            <w:top w:val="none" w:sz="0" w:space="0" w:color="auto"/>
            <w:left w:val="none" w:sz="0" w:space="0" w:color="auto"/>
            <w:bottom w:val="none" w:sz="0" w:space="0" w:color="auto"/>
            <w:right w:val="none" w:sz="0" w:space="0" w:color="auto"/>
          </w:divBdr>
        </w:div>
        <w:div w:id="979767989">
          <w:marLeft w:val="640"/>
          <w:marRight w:val="0"/>
          <w:marTop w:val="0"/>
          <w:marBottom w:val="0"/>
          <w:divBdr>
            <w:top w:val="none" w:sz="0" w:space="0" w:color="auto"/>
            <w:left w:val="none" w:sz="0" w:space="0" w:color="auto"/>
            <w:bottom w:val="none" w:sz="0" w:space="0" w:color="auto"/>
            <w:right w:val="none" w:sz="0" w:space="0" w:color="auto"/>
          </w:divBdr>
        </w:div>
        <w:div w:id="995575940">
          <w:marLeft w:val="640"/>
          <w:marRight w:val="0"/>
          <w:marTop w:val="0"/>
          <w:marBottom w:val="0"/>
          <w:divBdr>
            <w:top w:val="none" w:sz="0" w:space="0" w:color="auto"/>
            <w:left w:val="none" w:sz="0" w:space="0" w:color="auto"/>
            <w:bottom w:val="none" w:sz="0" w:space="0" w:color="auto"/>
            <w:right w:val="none" w:sz="0" w:space="0" w:color="auto"/>
          </w:divBdr>
        </w:div>
        <w:div w:id="1104151137">
          <w:marLeft w:val="640"/>
          <w:marRight w:val="0"/>
          <w:marTop w:val="0"/>
          <w:marBottom w:val="0"/>
          <w:divBdr>
            <w:top w:val="none" w:sz="0" w:space="0" w:color="auto"/>
            <w:left w:val="none" w:sz="0" w:space="0" w:color="auto"/>
            <w:bottom w:val="none" w:sz="0" w:space="0" w:color="auto"/>
            <w:right w:val="none" w:sz="0" w:space="0" w:color="auto"/>
          </w:divBdr>
        </w:div>
        <w:div w:id="1219245911">
          <w:marLeft w:val="640"/>
          <w:marRight w:val="0"/>
          <w:marTop w:val="0"/>
          <w:marBottom w:val="0"/>
          <w:divBdr>
            <w:top w:val="none" w:sz="0" w:space="0" w:color="auto"/>
            <w:left w:val="none" w:sz="0" w:space="0" w:color="auto"/>
            <w:bottom w:val="none" w:sz="0" w:space="0" w:color="auto"/>
            <w:right w:val="none" w:sz="0" w:space="0" w:color="auto"/>
          </w:divBdr>
        </w:div>
        <w:div w:id="1249071241">
          <w:marLeft w:val="640"/>
          <w:marRight w:val="0"/>
          <w:marTop w:val="0"/>
          <w:marBottom w:val="0"/>
          <w:divBdr>
            <w:top w:val="none" w:sz="0" w:space="0" w:color="auto"/>
            <w:left w:val="none" w:sz="0" w:space="0" w:color="auto"/>
            <w:bottom w:val="none" w:sz="0" w:space="0" w:color="auto"/>
            <w:right w:val="none" w:sz="0" w:space="0" w:color="auto"/>
          </w:divBdr>
        </w:div>
        <w:div w:id="1287467893">
          <w:marLeft w:val="640"/>
          <w:marRight w:val="0"/>
          <w:marTop w:val="0"/>
          <w:marBottom w:val="0"/>
          <w:divBdr>
            <w:top w:val="none" w:sz="0" w:space="0" w:color="auto"/>
            <w:left w:val="none" w:sz="0" w:space="0" w:color="auto"/>
            <w:bottom w:val="none" w:sz="0" w:space="0" w:color="auto"/>
            <w:right w:val="none" w:sz="0" w:space="0" w:color="auto"/>
          </w:divBdr>
        </w:div>
        <w:div w:id="1300695671">
          <w:marLeft w:val="640"/>
          <w:marRight w:val="0"/>
          <w:marTop w:val="0"/>
          <w:marBottom w:val="0"/>
          <w:divBdr>
            <w:top w:val="none" w:sz="0" w:space="0" w:color="auto"/>
            <w:left w:val="none" w:sz="0" w:space="0" w:color="auto"/>
            <w:bottom w:val="none" w:sz="0" w:space="0" w:color="auto"/>
            <w:right w:val="none" w:sz="0" w:space="0" w:color="auto"/>
          </w:divBdr>
        </w:div>
        <w:div w:id="1328627362">
          <w:marLeft w:val="640"/>
          <w:marRight w:val="0"/>
          <w:marTop w:val="0"/>
          <w:marBottom w:val="0"/>
          <w:divBdr>
            <w:top w:val="none" w:sz="0" w:space="0" w:color="auto"/>
            <w:left w:val="none" w:sz="0" w:space="0" w:color="auto"/>
            <w:bottom w:val="none" w:sz="0" w:space="0" w:color="auto"/>
            <w:right w:val="none" w:sz="0" w:space="0" w:color="auto"/>
          </w:divBdr>
        </w:div>
        <w:div w:id="1477718401">
          <w:marLeft w:val="640"/>
          <w:marRight w:val="0"/>
          <w:marTop w:val="0"/>
          <w:marBottom w:val="0"/>
          <w:divBdr>
            <w:top w:val="none" w:sz="0" w:space="0" w:color="auto"/>
            <w:left w:val="none" w:sz="0" w:space="0" w:color="auto"/>
            <w:bottom w:val="none" w:sz="0" w:space="0" w:color="auto"/>
            <w:right w:val="none" w:sz="0" w:space="0" w:color="auto"/>
          </w:divBdr>
        </w:div>
        <w:div w:id="1549607627">
          <w:marLeft w:val="640"/>
          <w:marRight w:val="0"/>
          <w:marTop w:val="0"/>
          <w:marBottom w:val="0"/>
          <w:divBdr>
            <w:top w:val="none" w:sz="0" w:space="0" w:color="auto"/>
            <w:left w:val="none" w:sz="0" w:space="0" w:color="auto"/>
            <w:bottom w:val="none" w:sz="0" w:space="0" w:color="auto"/>
            <w:right w:val="none" w:sz="0" w:space="0" w:color="auto"/>
          </w:divBdr>
        </w:div>
        <w:div w:id="1573852783">
          <w:marLeft w:val="640"/>
          <w:marRight w:val="0"/>
          <w:marTop w:val="0"/>
          <w:marBottom w:val="0"/>
          <w:divBdr>
            <w:top w:val="none" w:sz="0" w:space="0" w:color="auto"/>
            <w:left w:val="none" w:sz="0" w:space="0" w:color="auto"/>
            <w:bottom w:val="none" w:sz="0" w:space="0" w:color="auto"/>
            <w:right w:val="none" w:sz="0" w:space="0" w:color="auto"/>
          </w:divBdr>
        </w:div>
        <w:div w:id="1576359198">
          <w:marLeft w:val="640"/>
          <w:marRight w:val="0"/>
          <w:marTop w:val="0"/>
          <w:marBottom w:val="0"/>
          <w:divBdr>
            <w:top w:val="none" w:sz="0" w:space="0" w:color="auto"/>
            <w:left w:val="none" w:sz="0" w:space="0" w:color="auto"/>
            <w:bottom w:val="none" w:sz="0" w:space="0" w:color="auto"/>
            <w:right w:val="none" w:sz="0" w:space="0" w:color="auto"/>
          </w:divBdr>
        </w:div>
        <w:div w:id="1657802636">
          <w:marLeft w:val="640"/>
          <w:marRight w:val="0"/>
          <w:marTop w:val="0"/>
          <w:marBottom w:val="0"/>
          <w:divBdr>
            <w:top w:val="none" w:sz="0" w:space="0" w:color="auto"/>
            <w:left w:val="none" w:sz="0" w:space="0" w:color="auto"/>
            <w:bottom w:val="none" w:sz="0" w:space="0" w:color="auto"/>
            <w:right w:val="none" w:sz="0" w:space="0" w:color="auto"/>
          </w:divBdr>
        </w:div>
        <w:div w:id="1802141122">
          <w:marLeft w:val="640"/>
          <w:marRight w:val="0"/>
          <w:marTop w:val="0"/>
          <w:marBottom w:val="0"/>
          <w:divBdr>
            <w:top w:val="none" w:sz="0" w:space="0" w:color="auto"/>
            <w:left w:val="none" w:sz="0" w:space="0" w:color="auto"/>
            <w:bottom w:val="none" w:sz="0" w:space="0" w:color="auto"/>
            <w:right w:val="none" w:sz="0" w:space="0" w:color="auto"/>
          </w:divBdr>
        </w:div>
        <w:div w:id="1849253280">
          <w:marLeft w:val="640"/>
          <w:marRight w:val="0"/>
          <w:marTop w:val="0"/>
          <w:marBottom w:val="0"/>
          <w:divBdr>
            <w:top w:val="none" w:sz="0" w:space="0" w:color="auto"/>
            <w:left w:val="none" w:sz="0" w:space="0" w:color="auto"/>
            <w:bottom w:val="none" w:sz="0" w:space="0" w:color="auto"/>
            <w:right w:val="none" w:sz="0" w:space="0" w:color="auto"/>
          </w:divBdr>
        </w:div>
        <w:div w:id="1866478834">
          <w:marLeft w:val="640"/>
          <w:marRight w:val="0"/>
          <w:marTop w:val="0"/>
          <w:marBottom w:val="0"/>
          <w:divBdr>
            <w:top w:val="none" w:sz="0" w:space="0" w:color="auto"/>
            <w:left w:val="none" w:sz="0" w:space="0" w:color="auto"/>
            <w:bottom w:val="none" w:sz="0" w:space="0" w:color="auto"/>
            <w:right w:val="none" w:sz="0" w:space="0" w:color="auto"/>
          </w:divBdr>
        </w:div>
        <w:div w:id="1914389932">
          <w:marLeft w:val="640"/>
          <w:marRight w:val="0"/>
          <w:marTop w:val="0"/>
          <w:marBottom w:val="0"/>
          <w:divBdr>
            <w:top w:val="none" w:sz="0" w:space="0" w:color="auto"/>
            <w:left w:val="none" w:sz="0" w:space="0" w:color="auto"/>
            <w:bottom w:val="none" w:sz="0" w:space="0" w:color="auto"/>
            <w:right w:val="none" w:sz="0" w:space="0" w:color="auto"/>
          </w:divBdr>
        </w:div>
        <w:div w:id="1944267472">
          <w:marLeft w:val="640"/>
          <w:marRight w:val="0"/>
          <w:marTop w:val="0"/>
          <w:marBottom w:val="0"/>
          <w:divBdr>
            <w:top w:val="none" w:sz="0" w:space="0" w:color="auto"/>
            <w:left w:val="none" w:sz="0" w:space="0" w:color="auto"/>
            <w:bottom w:val="none" w:sz="0" w:space="0" w:color="auto"/>
            <w:right w:val="none" w:sz="0" w:space="0" w:color="auto"/>
          </w:divBdr>
        </w:div>
        <w:div w:id="1972247397">
          <w:marLeft w:val="640"/>
          <w:marRight w:val="0"/>
          <w:marTop w:val="0"/>
          <w:marBottom w:val="0"/>
          <w:divBdr>
            <w:top w:val="none" w:sz="0" w:space="0" w:color="auto"/>
            <w:left w:val="none" w:sz="0" w:space="0" w:color="auto"/>
            <w:bottom w:val="none" w:sz="0" w:space="0" w:color="auto"/>
            <w:right w:val="none" w:sz="0" w:space="0" w:color="auto"/>
          </w:divBdr>
        </w:div>
        <w:div w:id="1987587885">
          <w:marLeft w:val="640"/>
          <w:marRight w:val="0"/>
          <w:marTop w:val="0"/>
          <w:marBottom w:val="0"/>
          <w:divBdr>
            <w:top w:val="none" w:sz="0" w:space="0" w:color="auto"/>
            <w:left w:val="none" w:sz="0" w:space="0" w:color="auto"/>
            <w:bottom w:val="none" w:sz="0" w:space="0" w:color="auto"/>
            <w:right w:val="none" w:sz="0" w:space="0" w:color="auto"/>
          </w:divBdr>
        </w:div>
        <w:div w:id="1987927980">
          <w:marLeft w:val="640"/>
          <w:marRight w:val="0"/>
          <w:marTop w:val="0"/>
          <w:marBottom w:val="0"/>
          <w:divBdr>
            <w:top w:val="none" w:sz="0" w:space="0" w:color="auto"/>
            <w:left w:val="none" w:sz="0" w:space="0" w:color="auto"/>
            <w:bottom w:val="none" w:sz="0" w:space="0" w:color="auto"/>
            <w:right w:val="none" w:sz="0" w:space="0" w:color="auto"/>
          </w:divBdr>
        </w:div>
        <w:div w:id="2036076886">
          <w:marLeft w:val="640"/>
          <w:marRight w:val="0"/>
          <w:marTop w:val="0"/>
          <w:marBottom w:val="0"/>
          <w:divBdr>
            <w:top w:val="none" w:sz="0" w:space="0" w:color="auto"/>
            <w:left w:val="none" w:sz="0" w:space="0" w:color="auto"/>
            <w:bottom w:val="none" w:sz="0" w:space="0" w:color="auto"/>
            <w:right w:val="none" w:sz="0" w:space="0" w:color="auto"/>
          </w:divBdr>
        </w:div>
        <w:div w:id="2053771518">
          <w:marLeft w:val="640"/>
          <w:marRight w:val="0"/>
          <w:marTop w:val="0"/>
          <w:marBottom w:val="0"/>
          <w:divBdr>
            <w:top w:val="none" w:sz="0" w:space="0" w:color="auto"/>
            <w:left w:val="none" w:sz="0" w:space="0" w:color="auto"/>
            <w:bottom w:val="none" w:sz="0" w:space="0" w:color="auto"/>
            <w:right w:val="none" w:sz="0" w:space="0" w:color="auto"/>
          </w:divBdr>
        </w:div>
        <w:div w:id="2072654745">
          <w:marLeft w:val="640"/>
          <w:marRight w:val="0"/>
          <w:marTop w:val="0"/>
          <w:marBottom w:val="0"/>
          <w:divBdr>
            <w:top w:val="none" w:sz="0" w:space="0" w:color="auto"/>
            <w:left w:val="none" w:sz="0" w:space="0" w:color="auto"/>
            <w:bottom w:val="none" w:sz="0" w:space="0" w:color="auto"/>
            <w:right w:val="none" w:sz="0" w:space="0" w:color="auto"/>
          </w:divBdr>
        </w:div>
        <w:div w:id="2094080063">
          <w:marLeft w:val="640"/>
          <w:marRight w:val="0"/>
          <w:marTop w:val="0"/>
          <w:marBottom w:val="0"/>
          <w:divBdr>
            <w:top w:val="none" w:sz="0" w:space="0" w:color="auto"/>
            <w:left w:val="none" w:sz="0" w:space="0" w:color="auto"/>
            <w:bottom w:val="none" w:sz="0" w:space="0" w:color="auto"/>
            <w:right w:val="none" w:sz="0" w:space="0" w:color="auto"/>
          </w:divBdr>
        </w:div>
        <w:div w:id="2110932501">
          <w:marLeft w:val="640"/>
          <w:marRight w:val="0"/>
          <w:marTop w:val="0"/>
          <w:marBottom w:val="0"/>
          <w:divBdr>
            <w:top w:val="none" w:sz="0" w:space="0" w:color="auto"/>
            <w:left w:val="none" w:sz="0" w:space="0" w:color="auto"/>
            <w:bottom w:val="none" w:sz="0" w:space="0" w:color="auto"/>
            <w:right w:val="none" w:sz="0" w:space="0" w:color="auto"/>
          </w:divBdr>
        </w:div>
        <w:div w:id="2129352245">
          <w:marLeft w:val="640"/>
          <w:marRight w:val="0"/>
          <w:marTop w:val="0"/>
          <w:marBottom w:val="0"/>
          <w:divBdr>
            <w:top w:val="none" w:sz="0" w:space="0" w:color="auto"/>
            <w:left w:val="none" w:sz="0" w:space="0" w:color="auto"/>
            <w:bottom w:val="none" w:sz="0" w:space="0" w:color="auto"/>
            <w:right w:val="none" w:sz="0" w:space="0" w:color="auto"/>
          </w:divBdr>
        </w:div>
        <w:div w:id="2130851061">
          <w:marLeft w:val="640"/>
          <w:marRight w:val="0"/>
          <w:marTop w:val="0"/>
          <w:marBottom w:val="0"/>
          <w:divBdr>
            <w:top w:val="none" w:sz="0" w:space="0" w:color="auto"/>
            <w:left w:val="none" w:sz="0" w:space="0" w:color="auto"/>
            <w:bottom w:val="none" w:sz="0" w:space="0" w:color="auto"/>
            <w:right w:val="none" w:sz="0" w:space="0" w:color="auto"/>
          </w:divBdr>
        </w:div>
      </w:divsChild>
    </w:div>
    <w:div w:id="561137940">
      <w:bodyDiv w:val="1"/>
      <w:marLeft w:val="0"/>
      <w:marRight w:val="0"/>
      <w:marTop w:val="0"/>
      <w:marBottom w:val="0"/>
      <w:divBdr>
        <w:top w:val="none" w:sz="0" w:space="0" w:color="auto"/>
        <w:left w:val="none" w:sz="0" w:space="0" w:color="auto"/>
        <w:bottom w:val="none" w:sz="0" w:space="0" w:color="auto"/>
        <w:right w:val="none" w:sz="0" w:space="0" w:color="auto"/>
      </w:divBdr>
      <w:divsChild>
        <w:div w:id="114377435">
          <w:marLeft w:val="640"/>
          <w:marRight w:val="0"/>
          <w:marTop w:val="0"/>
          <w:marBottom w:val="0"/>
          <w:divBdr>
            <w:top w:val="none" w:sz="0" w:space="0" w:color="auto"/>
            <w:left w:val="none" w:sz="0" w:space="0" w:color="auto"/>
            <w:bottom w:val="none" w:sz="0" w:space="0" w:color="auto"/>
            <w:right w:val="none" w:sz="0" w:space="0" w:color="auto"/>
          </w:divBdr>
        </w:div>
        <w:div w:id="126706202">
          <w:marLeft w:val="640"/>
          <w:marRight w:val="0"/>
          <w:marTop w:val="0"/>
          <w:marBottom w:val="0"/>
          <w:divBdr>
            <w:top w:val="none" w:sz="0" w:space="0" w:color="auto"/>
            <w:left w:val="none" w:sz="0" w:space="0" w:color="auto"/>
            <w:bottom w:val="none" w:sz="0" w:space="0" w:color="auto"/>
            <w:right w:val="none" w:sz="0" w:space="0" w:color="auto"/>
          </w:divBdr>
        </w:div>
        <w:div w:id="153300932">
          <w:marLeft w:val="640"/>
          <w:marRight w:val="0"/>
          <w:marTop w:val="0"/>
          <w:marBottom w:val="0"/>
          <w:divBdr>
            <w:top w:val="none" w:sz="0" w:space="0" w:color="auto"/>
            <w:left w:val="none" w:sz="0" w:space="0" w:color="auto"/>
            <w:bottom w:val="none" w:sz="0" w:space="0" w:color="auto"/>
            <w:right w:val="none" w:sz="0" w:space="0" w:color="auto"/>
          </w:divBdr>
        </w:div>
        <w:div w:id="158423270">
          <w:marLeft w:val="640"/>
          <w:marRight w:val="0"/>
          <w:marTop w:val="0"/>
          <w:marBottom w:val="0"/>
          <w:divBdr>
            <w:top w:val="none" w:sz="0" w:space="0" w:color="auto"/>
            <w:left w:val="none" w:sz="0" w:space="0" w:color="auto"/>
            <w:bottom w:val="none" w:sz="0" w:space="0" w:color="auto"/>
            <w:right w:val="none" w:sz="0" w:space="0" w:color="auto"/>
          </w:divBdr>
        </w:div>
        <w:div w:id="212355445">
          <w:marLeft w:val="640"/>
          <w:marRight w:val="0"/>
          <w:marTop w:val="0"/>
          <w:marBottom w:val="0"/>
          <w:divBdr>
            <w:top w:val="none" w:sz="0" w:space="0" w:color="auto"/>
            <w:left w:val="none" w:sz="0" w:space="0" w:color="auto"/>
            <w:bottom w:val="none" w:sz="0" w:space="0" w:color="auto"/>
            <w:right w:val="none" w:sz="0" w:space="0" w:color="auto"/>
          </w:divBdr>
        </w:div>
        <w:div w:id="230384211">
          <w:marLeft w:val="640"/>
          <w:marRight w:val="0"/>
          <w:marTop w:val="0"/>
          <w:marBottom w:val="0"/>
          <w:divBdr>
            <w:top w:val="none" w:sz="0" w:space="0" w:color="auto"/>
            <w:left w:val="none" w:sz="0" w:space="0" w:color="auto"/>
            <w:bottom w:val="none" w:sz="0" w:space="0" w:color="auto"/>
            <w:right w:val="none" w:sz="0" w:space="0" w:color="auto"/>
          </w:divBdr>
        </w:div>
        <w:div w:id="238098682">
          <w:marLeft w:val="640"/>
          <w:marRight w:val="0"/>
          <w:marTop w:val="0"/>
          <w:marBottom w:val="0"/>
          <w:divBdr>
            <w:top w:val="none" w:sz="0" w:space="0" w:color="auto"/>
            <w:left w:val="none" w:sz="0" w:space="0" w:color="auto"/>
            <w:bottom w:val="none" w:sz="0" w:space="0" w:color="auto"/>
            <w:right w:val="none" w:sz="0" w:space="0" w:color="auto"/>
          </w:divBdr>
        </w:div>
        <w:div w:id="296304724">
          <w:marLeft w:val="640"/>
          <w:marRight w:val="0"/>
          <w:marTop w:val="0"/>
          <w:marBottom w:val="0"/>
          <w:divBdr>
            <w:top w:val="none" w:sz="0" w:space="0" w:color="auto"/>
            <w:left w:val="none" w:sz="0" w:space="0" w:color="auto"/>
            <w:bottom w:val="none" w:sz="0" w:space="0" w:color="auto"/>
            <w:right w:val="none" w:sz="0" w:space="0" w:color="auto"/>
          </w:divBdr>
        </w:div>
        <w:div w:id="312412785">
          <w:marLeft w:val="640"/>
          <w:marRight w:val="0"/>
          <w:marTop w:val="0"/>
          <w:marBottom w:val="0"/>
          <w:divBdr>
            <w:top w:val="none" w:sz="0" w:space="0" w:color="auto"/>
            <w:left w:val="none" w:sz="0" w:space="0" w:color="auto"/>
            <w:bottom w:val="none" w:sz="0" w:space="0" w:color="auto"/>
            <w:right w:val="none" w:sz="0" w:space="0" w:color="auto"/>
          </w:divBdr>
        </w:div>
        <w:div w:id="346642618">
          <w:marLeft w:val="640"/>
          <w:marRight w:val="0"/>
          <w:marTop w:val="0"/>
          <w:marBottom w:val="0"/>
          <w:divBdr>
            <w:top w:val="none" w:sz="0" w:space="0" w:color="auto"/>
            <w:left w:val="none" w:sz="0" w:space="0" w:color="auto"/>
            <w:bottom w:val="none" w:sz="0" w:space="0" w:color="auto"/>
            <w:right w:val="none" w:sz="0" w:space="0" w:color="auto"/>
          </w:divBdr>
        </w:div>
        <w:div w:id="371612042">
          <w:marLeft w:val="640"/>
          <w:marRight w:val="0"/>
          <w:marTop w:val="0"/>
          <w:marBottom w:val="0"/>
          <w:divBdr>
            <w:top w:val="none" w:sz="0" w:space="0" w:color="auto"/>
            <w:left w:val="none" w:sz="0" w:space="0" w:color="auto"/>
            <w:bottom w:val="none" w:sz="0" w:space="0" w:color="auto"/>
            <w:right w:val="none" w:sz="0" w:space="0" w:color="auto"/>
          </w:divBdr>
        </w:div>
        <w:div w:id="399251913">
          <w:marLeft w:val="640"/>
          <w:marRight w:val="0"/>
          <w:marTop w:val="0"/>
          <w:marBottom w:val="0"/>
          <w:divBdr>
            <w:top w:val="none" w:sz="0" w:space="0" w:color="auto"/>
            <w:left w:val="none" w:sz="0" w:space="0" w:color="auto"/>
            <w:bottom w:val="none" w:sz="0" w:space="0" w:color="auto"/>
            <w:right w:val="none" w:sz="0" w:space="0" w:color="auto"/>
          </w:divBdr>
        </w:div>
        <w:div w:id="406150120">
          <w:marLeft w:val="640"/>
          <w:marRight w:val="0"/>
          <w:marTop w:val="0"/>
          <w:marBottom w:val="0"/>
          <w:divBdr>
            <w:top w:val="none" w:sz="0" w:space="0" w:color="auto"/>
            <w:left w:val="none" w:sz="0" w:space="0" w:color="auto"/>
            <w:bottom w:val="none" w:sz="0" w:space="0" w:color="auto"/>
            <w:right w:val="none" w:sz="0" w:space="0" w:color="auto"/>
          </w:divBdr>
        </w:div>
        <w:div w:id="460808443">
          <w:marLeft w:val="640"/>
          <w:marRight w:val="0"/>
          <w:marTop w:val="0"/>
          <w:marBottom w:val="0"/>
          <w:divBdr>
            <w:top w:val="none" w:sz="0" w:space="0" w:color="auto"/>
            <w:left w:val="none" w:sz="0" w:space="0" w:color="auto"/>
            <w:bottom w:val="none" w:sz="0" w:space="0" w:color="auto"/>
            <w:right w:val="none" w:sz="0" w:space="0" w:color="auto"/>
          </w:divBdr>
        </w:div>
        <w:div w:id="485123631">
          <w:marLeft w:val="640"/>
          <w:marRight w:val="0"/>
          <w:marTop w:val="0"/>
          <w:marBottom w:val="0"/>
          <w:divBdr>
            <w:top w:val="none" w:sz="0" w:space="0" w:color="auto"/>
            <w:left w:val="none" w:sz="0" w:space="0" w:color="auto"/>
            <w:bottom w:val="none" w:sz="0" w:space="0" w:color="auto"/>
            <w:right w:val="none" w:sz="0" w:space="0" w:color="auto"/>
          </w:divBdr>
        </w:div>
        <w:div w:id="487939078">
          <w:marLeft w:val="640"/>
          <w:marRight w:val="0"/>
          <w:marTop w:val="0"/>
          <w:marBottom w:val="0"/>
          <w:divBdr>
            <w:top w:val="none" w:sz="0" w:space="0" w:color="auto"/>
            <w:left w:val="none" w:sz="0" w:space="0" w:color="auto"/>
            <w:bottom w:val="none" w:sz="0" w:space="0" w:color="auto"/>
            <w:right w:val="none" w:sz="0" w:space="0" w:color="auto"/>
          </w:divBdr>
        </w:div>
        <w:div w:id="535851305">
          <w:marLeft w:val="640"/>
          <w:marRight w:val="0"/>
          <w:marTop w:val="0"/>
          <w:marBottom w:val="0"/>
          <w:divBdr>
            <w:top w:val="none" w:sz="0" w:space="0" w:color="auto"/>
            <w:left w:val="none" w:sz="0" w:space="0" w:color="auto"/>
            <w:bottom w:val="none" w:sz="0" w:space="0" w:color="auto"/>
            <w:right w:val="none" w:sz="0" w:space="0" w:color="auto"/>
          </w:divBdr>
        </w:div>
        <w:div w:id="621570510">
          <w:marLeft w:val="640"/>
          <w:marRight w:val="0"/>
          <w:marTop w:val="0"/>
          <w:marBottom w:val="0"/>
          <w:divBdr>
            <w:top w:val="none" w:sz="0" w:space="0" w:color="auto"/>
            <w:left w:val="none" w:sz="0" w:space="0" w:color="auto"/>
            <w:bottom w:val="none" w:sz="0" w:space="0" w:color="auto"/>
            <w:right w:val="none" w:sz="0" w:space="0" w:color="auto"/>
          </w:divBdr>
        </w:div>
        <w:div w:id="681007981">
          <w:marLeft w:val="640"/>
          <w:marRight w:val="0"/>
          <w:marTop w:val="0"/>
          <w:marBottom w:val="0"/>
          <w:divBdr>
            <w:top w:val="none" w:sz="0" w:space="0" w:color="auto"/>
            <w:left w:val="none" w:sz="0" w:space="0" w:color="auto"/>
            <w:bottom w:val="none" w:sz="0" w:space="0" w:color="auto"/>
            <w:right w:val="none" w:sz="0" w:space="0" w:color="auto"/>
          </w:divBdr>
        </w:div>
        <w:div w:id="745499589">
          <w:marLeft w:val="640"/>
          <w:marRight w:val="0"/>
          <w:marTop w:val="0"/>
          <w:marBottom w:val="0"/>
          <w:divBdr>
            <w:top w:val="none" w:sz="0" w:space="0" w:color="auto"/>
            <w:left w:val="none" w:sz="0" w:space="0" w:color="auto"/>
            <w:bottom w:val="none" w:sz="0" w:space="0" w:color="auto"/>
            <w:right w:val="none" w:sz="0" w:space="0" w:color="auto"/>
          </w:divBdr>
        </w:div>
        <w:div w:id="748893566">
          <w:marLeft w:val="640"/>
          <w:marRight w:val="0"/>
          <w:marTop w:val="0"/>
          <w:marBottom w:val="0"/>
          <w:divBdr>
            <w:top w:val="none" w:sz="0" w:space="0" w:color="auto"/>
            <w:left w:val="none" w:sz="0" w:space="0" w:color="auto"/>
            <w:bottom w:val="none" w:sz="0" w:space="0" w:color="auto"/>
            <w:right w:val="none" w:sz="0" w:space="0" w:color="auto"/>
          </w:divBdr>
        </w:div>
        <w:div w:id="765809345">
          <w:marLeft w:val="640"/>
          <w:marRight w:val="0"/>
          <w:marTop w:val="0"/>
          <w:marBottom w:val="0"/>
          <w:divBdr>
            <w:top w:val="none" w:sz="0" w:space="0" w:color="auto"/>
            <w:left w:val="none" w:sz="0" w:space="0" w:color="auto"/>
            <w:bottom w:val="none" w:sz="0" w:space="0" w:color="auto"/>
            <w:right w:val="none" w:sz="0" w:space="0" w:color="auto"/>
          </w:divBdr>
        </w:div>
        <w:div w:id="770053388">
          <w:marLeft w:val="640"/>
          <w:marRight w:val="0"/>
          <w:marTop w:val="0"/>
          <w:marBottom w:val="0"/>
          <w:divBdr>
            <w:top w:val="none" w:sz="0" w:space="0" w:color="auto"/>
            <w:left w:val="none" w:sz="0" w:space="0" w:color="auto"/>
            <w:bottom w:val="none" w:sz="0" w:space="0" w:color="auto"/>
            <w:right w:val="none" w:sz="0" w:space="0" w:color="auto"/>
          </w:divBdr>
        </w:div>
        <w:div w:id="846480794">
          <w:marLeft w:val="640"/>
          <w:marRight w:val="0"/>
          <w:marTop w:val="0"/>
          <w:marBottom w:val="0"/>
          <w:divBdr>
            <w:top w:val="none" w:sz="0" w:space="0" w:color="auto"/>
            <w:left w:val="none" w:sz="0" w:space="0" w:color="auto"/>
            <w:bottom w:val="none" w:sz="0" w:space="0" w:color="auto"/>
            <w:right w:val="none" w:sz="0" w:space="0" w:color="auto"/>
          </w:divBdr>
        </w:div>
        <w:div w:id="861553584">
          <w:marLeft w:val="640"/>
          <w:marRight w:val="0"/>
          <w:marTop w:val="0"/>
          <w:marBottom w:val="0"/>
          <w:divBdr>
            <w:top w:val="none" w:sz="0" w:space="0" w:color="auto"/>
            <w:left w:val="none" w:sz="0" w:space="0" w:color="auto"/>
            <w:bottom w:val="none" w:sz="0" w:space="0" w:color="auto"/>
            <w:right w:val="none" w:sz="0" w:space="0" w:color="auto"/>
          </w:divBdr>
        </w:div>
        <w:div w:id="877937125">
          <w:marLeft w:val="640"/>
          <w:marRight w:val="0"/>
          <w:marTop w:val="0"/>
          <w:marBottom w:val="0"/>
          <w:divBdr>
            <w:top w:val="none" w:sz="0" w:space="0" w:color="auto"/>
            <w:left w:val="none" w:sz="0" w:space="0" w:color="auto"/>
            <w:bottom w:val="none" w:sz="0" w:space="0" w:color="auto"/>
            <w:right w:val="none" w:sz="0" w:space="0" w:color="auto"/>
          </w:divBdr>
        </w:div>
        <w:div w:id="893271098">
          <w:marLeft w:val="640"/>
          <w:marRight w:val="0"/>
          <w:marTop w:val="0"/>
          <w:marBottom w:val="0"/>
          <w:divBdr>
            <w:top w:val="none" w:sz="0" w:space="0" w:color="auto"/>
            <w:left w:val="none" w:sz="0" w:space="0" w:color="auto"/>
            <w:bottom w:val="none" w:sz="0" w:space="0" w:color="auto"/>
            <w:right w:val="none" w:sz="0" w:space="0" w:color="auto"/>
          </w:divBdr>
        </w:div>
        <w:div w:id="972565441">
          <w:marLeft w:val="640"/>
          <w:marRight w:val="0"/>
          <w:marTop w:val="0"/>
          <w:marBottom w:val="0"/>
          <w:divBdr>
            <w:top w:val="none" w:sz="0" w:space="0" w:color="auto"/>
            <w:left w:val="none" w:sz="0" w:space="0" w:color="auto"/>
            <w:bottom w:val="none" w:sz="0" w:space="0" w:color="auto"/>
            <w:right w:val="none" w:sz="0" w:space="0" w:color="auto"/>
          </w:divBdr>
        </w:div>
        <w:div w:id="1010448072">
          <w:marLeft w:val="640"/>
          <w:marRight w:val="0"/>
          <w:marTop w:val="0"/>
          <w:marBottom w:val="0"/>
          <w:divBdr>
            <w:top w:val="none" w:sz="0" w:space="0" w:color="auto"/>
            <w:left w:val="none" w:sz="0" w:space="0" w:color="auto"/>
            <w:bottom w:val="none" w:sz="0" w:space="0" w:color="auto"/>
            <w:right w:val="none" w:sz="0" w:space="0" w:color="auto"/>
          </w:divBdr>
        </w:div>
        <w:div w:id="1021467979">
          <w:marLeft w:val="640"/>
          <w:marRight w:val="0"/>
          <w:marTop w:val="0"/>
          <w:marBottom w:val="0"/>
          <w:divBdr>
            <w:top w:val="none" w:sz="0" w:space="0" w:color="auto"/>
            <w:left w:val="none" w:sz="0" w:space="0" w:color="auto"/>
            <w:bottom w:val="none" w:sz="0" w:space="0" w:color="auto"/>
            <w:right w:val="none" w:sz="0" w:space="0" w:color="auto"/>
          </w:divBdr>
        </w:div>
        <w:div w:id="1026951853">
          <w:marLeft w:val="640"/>
          <w:marRight w:val="0"/>
          <w:marTop w:val="0"/>
          <w:marBottom w:val="0"/>
          <w:divBdr>
            <w:top w:val="none" w:sz="0" w:space="0" w:color="auto"/>
            <w:left w:val="none" w:sz="0" w:space="0" w:color="auto"/>
            <w:bottom w:val="none" w:sz="0" w:space="0" w:color="auto"/>
            <w:right w:val="none" w:sz="0" w:space="0" w:color="auto"/>
          </w:divBdr>
        </w:div>
        <w:div w:id="1093893229">
          <w:marLeft w:val="640"/>
          <w:marRight w:val="0"/>
          <w:marTop w:val="0"/>
          <w:marBottom w:val="0"/>
          <w:divBdr>
            <w:top w:val="none" w:sz="0" w:space="0" w:color="auto"/>
            <w:left w:val="none" w:sz="0" w:space="0" w:color="auto"/>
            <w:bottom w:val="none" w:sz="0" w:space="0" w:color="auto"/>
            <w:right w:val="none" w:sz="0" w:space="0" w:color="auto"/>
          </w:divBdr>
        </w:div>
        <w:div w:id="1111440510">
          <w:marLeft w:val="640"/>
          <w:marRight w:val="0"/>
          <w:marTop w:val="0"/>
          <w:marBottom w:val="0"/>
          <w:divBdr>
            <w:top w:val="none" w:sz="0" w:space="0" w:color="auto"/>
            <w:left w:val="none" w:sz="0" w:space="0" w:color="auto"/>
            <w:bottom w:val="none" w:sz="0" w:space="0" w:color="auto"/>
            <w:right w:val="none" w:sz="0" w:space="0" w:color="auto"/>
          </w:divBdr>
        </w:div>
        <w:div w:id="1138182208">
          <w:marLeft w:val="640"/>
          <w:marRight w:val="0"/>
          <w:marTop w:val="0"/>
          <w:marBottom w:val="0"/>
          <w:divBdr>
            <w:top w:val="none" w:sz="0" w:space="0" w:color="auto"/>
            <w:left w:val="none" w:sz="0" w:space="0" w:color="auto"/>
            <w:bottom w:val="none" w:sz="0" w:space="0" w:color="auto"/>
            <w:right w:val="none" w:sz="0" w:space="0" w:color="auto"/>
          </w:divBdr>
        </w:div>
        <w:div w:id="1263225584">
          <w:marLeft w:val="640"/>
          <w:marRight w:val="0"/>
          <w:marTop w:val="0"/>
          <w:marBottom w:val="0"/>
          <w:divBdr>
            <w:top w:val="none" w:sz="0" w:space="0" w:color="auto"/>
            <w:left w:val="none" w:sz="0" w:space="0" w:color="auto"/>
            <w:bottom w:val="none" w:sz="0" w:space="0" w:color="auto"/>
            <w:right w:val="none" w:sz="0" w:space="0" w:color="auto"/>
          </w:divBdr>
        </w:div>
        <w:div w:id="1284464034">
          <w:marLeft w:val="640"/>
          <w:marRight w:val="0"/>
          <w:marTop w:val="0"/>
          <w:marBottom w:val="0"/>
          <w:divBdr>
            <w:top w:val="none" w:sz="0" w:space="0" w:color="auto"/>
            <w:left w:val="none" w:sz="0" w:space="0" w:color="auto"/>
            <w:bottom w:val="none" w:sz="0" w:space="0" w:color="auto"/>
            <w:right w:val="none" w:sz="0" w:space="0" w:color="auto"/>
          </w:divBdr>
        </w:div>
        <w:div w:id="1438256663">
          <w:marLeft w:val="640"/>
          <w:marRight w:val="0"/>
          <w:marTop w:val="0"/>
          <w:marBottom w:val="0"/>
          <w:divBdr>
            <w:top w:val="none" w:sz="0" w:space="0" w:color="auto"/>
            <w:left w:val="none" w:sz="0" w:space="0" w:color="auto"/>
            <w:bottom w:val="none" w:sz="0" w:space="0" w:color="auto"/>
            <w:right w:val="none" w:sz="0" w:space="0" w:color="auto"/>
          </w:divBdr>
        </w:div>
        <w:div w:id="1499151071">
          <w:marLeft w:val="640"/>
          <w:marRight w:val="0"/>
          <w:marTop w:val="0"/>
          <w:marBottom w:val="0"/>
          <w:divBdr>
            <w:top w:val="none" w:sz="0" w:space="0" w:color="auto"/>
            <w:left w:val="none" w:sz="0" w:space="0" w:color="auto"/>
            <w:bottom w:val="none" w:sz="0" w:space="0" w:color="auto"/>
            <w:right w:val="none" w:sz="0" w:space="0" w:color="auto"/>
          </w:divBdr>
        </w:div>
        <w:div w:id="1542979625">
          <w:marLeft w:val="640"/>
          <w:marRight w:val="0"/>
          <w:marTop w:val="0"/>
          <w:marBottom w:val="0"/>
          <w:divBdr>
            <w:top w:val="none" w:sz="0" w:space="0" w:color="auto"/>
            <w:left w:val="none" w:sz="0" w:space="0" w:color="auto"/>
            <w:bottom w:val="none" w:sz="0" w:space="0" w:color="auto"/>
            <w:right w:val="none" w:sz="0" w:space="0" w:color="auto"/>
          </w:divBdr>
        </w:div>
        <w:div w:id="1663777246">
          <w:marLeft w:val="640"/>
          <w:marRight w:val="0"/>
          <w:marTop w:val="0"/>
          <w:marBottom w:val="0"/>
          <w:divBdr>
            <w:top w:val="none" w:sz="0" w:space="0" w:color="auto"/>
            <w:left w:val="none" w:sz="0" w:space="0" w:color="auto"/>
            <w:bottom w:val="none" w:sz="0" w:space="0" w:color="auto"/>
            <w:right w:val="none" w:sz="0" w:space="0" w:color="auto"/>
          </w:divBdr>
        </w:div>
        <w:div w:id="1696299949">
          <w:marLeft w:val="640"/>
          <w:marRight w:val="0"/>
          <w:marTop w:val="0"/>
          <w:marBottom w:val="0"/>
          <w:divBdr>
            <w:top w:val="none" w:sz="0" w:space="0" w:color="auto"/>
            <w:left w:val="none" w:sz="0" w:space="0" w:color="auto"/>
            <w:bottom w:val="none" w:sz="0" w:space="0" w:color="auto"/>
            <w:right w:val="none" w:sz="0" w:space="0" w:color="auto"/>
          </w:divBdr>
        </w:div>
        <w:div w:id="1723602290">
          <w:marLeft w:val="640"/>
          <w:marRight w:val="0"/>
          <w:marTop w:val="0"/>
          <w:marBottom w:val="0"/>
          <w:divBdr>
            <w:top w:val="none" w:sz="0" w:space="0" w:color="auto"/>
            <w:left w:val="none" w:sz="0" w:space="0" w:color="auto"/>
            <w:bottom w:val="none" w:sz="0" w:space="0" w:color="auto"/>
            <w:right w:val="none" w:sz="0" w:space="0" w:color="auto"/>
          </w:divBdr>
        </w:div>
        <w:div w:id="1885289403">
          <w:marLeft w:val="640"/>
          <w:marRight w:val="0"/>
          <w:marTop w:val="0"/>
          <w:marBottom w:val="0"/>
          <w:divBdr>
            <w:top w:val="none" w:sz="0" w:space="0" w:color="auto"/>
            <w:left w:val="none" w:sz="0" w:space="0" w:color="auto"/>
            <w:bottom w:val="none" w:sz="0" w:space="0" w:color="auto"/>
            <w:right w:val="none" w:sz="0" w:space="0" w:color="auto"/>
          </w:divBdr>
        </w:div>
        <w:div w:id="1997799749">
          <w:marLeft w:val="640"/>
          <w:marRight w:val="0"/>
          <w:marTop w:val="0"/>
          <w:marBottom w:val="0"/>
          <w:divBdr>
            <w:top w:val="none" w:sz="0" w:space="0" w:color="auto"/>
            <w:left w:val="none" w:sz="0" w:space="0" w:color="auto"/>
            <w:bottom w:val="none" w:sz="0" w:space="0" w:color="auto"/>
            <w:right w:val="none" w:sz="0" w:space="0" w:color="auto"/>
          </w:divBdr>
        </w:div>
        <w:div w:id="2084057249">
          <w:marLeft w:val="640"/>
          <w:marRight w:val="0"/>
          <w:marTop w:val="0"/>
          <w:marBottom w:val="0"/>
          <w:divBdr>
            <w:top w:val="none" w:sz="0" w:space="0" w:color="auto"/>
            <w:left w:val="none" w:sz="0" w:space="0" w:color="auto"/>
            <w:bottom w:val="none" w:sz="0" w:space="0" w:color="auto"/>
            <w:right w:val="none" w:sz="0" w:space="0" w:color="auto"/>
          </w:divBdr>
        </w:div>
        <w:div w:id="2102140041">
          <w:marLeft w:val="640"/>
          <w:marRight w:val="0"/>
          <w:marTop w:val="0"/>
          <w:marBottom w:val="0"/>
          <w:divBdr>
            <w:top w:val="none" w:sz="0" w:space="0" w:color="auto"/>
            <w:left w:val="none" w:sz="0" w:space="0" w:color="auto"/>
            <w:bottom w:val="none" w:sz="0" w:space="0" w:color="auto"/>
            <w:right w:val="none" w:sz="0" w:space="0" w:color="auto"/>
          </w:divBdr>
        </w:div>
      </w:divsChild>
    </w:div>
    <w:div w:id="570308889">
      <w:bodyDiv w:val="1"/>
      <w:marLeft w:val="0"/>
      <w:marRight w:val="0"/>
      <w:marTop w:val="0"/>
      <w:marBottom w:val="0"/>
      <w:divBdr>
        <w:top w:val="none" w:sz="0" w:space="0" w:color="auto"/>
        <w:left w:val="none" w:sz="0" w:space="0" w:color="auto"/>
        <w:bottom w:val="none" w:sz="0" w:space="0" w:color="auto"/>
        <w:right w:val="none" w:sz="0" w:space="0" w:color="auto"/>
      </w:divBdr>
      <w:divsChild>
        <w:div w:id="11759510">
          <w:marLeft w:val="640"/>
          <w:marRight w:val="0"/>
          <w:marTop w:val="0"/>
          <w:marBottom w:val="0"/>
          <w:divBdr>
            <w:top w:val="none" w:sz="0" w:space="0" w:color="auto"/>
            <w:left w:val="none" w:sz="0" w:space="0" w:color="auto"/>
            <w:bottom w:val="none" w:sz="0" w:space="0" w:color="auto"/>
            <w:right w:val="none" w:sz="0" w:space="0" w:color="auto"/>
          </w:divBdr>
        </w:div>
        <w:div w:id="15159618">
          <w:marLeft w:val="640"/>
          <w:marRight w:val="0"/>
          <w:marTop w:val="0"/>
          <w:marBottom w:val="0"/>
          <w:divBdr>
            <w:top w:val="none" w:sz="0" w:space="0" w:color="auto"/>
            <w:left w:val="none" w:sz="0" w:space="0" w:color="auto"/>
            <w:bottom w:val="none" w:sz="0" w:space="0" w:color="auto"/>
            <w:right w:val="none" w:sz="0" w:space="0" w:color="auto"/>
          </w:divBdr>
        </w:div>
        <w:div w:id="86195360">
          <w:marLeft w:val="640"/>
          <w:marRight w:val="0"/>
          <w:marTop w:val="0"/>
          <w:marBottom w:val="0"/>
          <w:divBdr>
            <w:top w:val="none" w:sz="0" w:space="0" w:color="auto"/>
            <w:left w:val="none" w:sz="0" w:space="0" w:color="auto"/>
            <w:bottom w:val="none" w:sz="0" w:space="0" w:color="auto"/>
            <w:right w:val="none" w:sz="0" w:space="0" w:color="auto"/>
          </w:divBdr>
        </w:div>
        <w:div w:id="181434464">
          <w:marLeft w:val="640"/>
          <w:marRight w:val="0"/>
          <w:marTop w:val="0"/>
          <w:marBottom w:val="0"/>
          <w:divBdr>
            <w:top w:val="none" w:sz="0" w:space="0" w:color="auto"/>
            <w:left w:val="none" w:sz="0" w:space="0" w:color="auto"/>
            <w:bottom w:val="none" w:sz="0" w:space="0" w:color="auto"/>
            <w:right w:val="none" w:sz="0" w:space="0" w:color="auto"/>
          </w:divBdr>
        </w:div>
        <w:div w:id="194393384">
          <w:marLeft w:val="640"/>
          <w:marRight w:val="0"/>
          <w:marTop w:val="0"/>
          <w:marBottom w:val="0"/>
          <w:divBdr>
            <w:top w:val="none" w:sz="0" w:space="0" w:color="auto"/>
            <w:left w:val="none" w:sz="0" w:space="0" w:color="auto"/>
            <w:bottom w:val="none" w:sz="0" w:space="0" w:color="auto"/>
            <w:right w:val="none" w:sz="0" w:space="0" w:color="auto"/>
          </w:divBdr>
        </w:div>
        <w:div w:id="201941039">
          <w:marLeft w:val="640"/>
          <w:marRight w:val="0"/>
          <w:marTop w:val="0"/>
          <w:marBottom w:val="0"/>
          <w:divBdr>
            <w:top w:val="none" w:sz="0" w:space="0" w:color="auto"/>
            <w:left w:val="none" w:sz="0" w:space="0" w:color="auto"/>
            <w:bottom w:val="none" w:sz="0" w:space="0" w:color="auto"/>
            <w:right w:val="none" w:sz="0" w:space="0" w:color="auto"/>
          </w:divBdr>
        </w:div>
        <w:div w:id="284046660">
          <w:marLeft w:val="640"/>
          <w:marRight w:val="0"/>
          <w:marTop w:val="0"/>
          <w:marBottom w:val="0"/>
          <w:divBdr>
            <w:top w:val="none" w:sz="0" w:space="0" w:color="auto"/>
            <w:left w:val="none" w:sz="0" w:space="0" w:color="auto"/>
            <w:bottom w:val="none" w:sz="0" w:space="0" w:color="auto"/>
            <w:right w:val="none" w:sz="0" w:space="0" w:color="auto"/>
          </w:divBdr>
        </w:div>
        <w:div w:id="296565948">
          <w:marLeft w:val="640"/>
          <w:marRight w:val="0"/>
          <w:marTop w:val="0"/>
          <w:marBottom w:val="0"/>
          <w:divBdr>
            <w:top w:val="none" w:sz="0" w:space="0" w:color="auto"/>
            <w:left w:val="none" w:sz="0" w:space="0" w:color="auto"/>
            <w:bottom w:val="none" w:sz="0" w:space="0" w:color="auto"/>
            <w:right w:val="none" w:sz="0" w:space="0" w:color="auto"/>
          </w:divBdr>
        </w:div>
        <w:div w:id="298459195">
          <w:marLeft w:val="640"/>
          <w:marRight w:val="0"/>
          <w:marTop w:val="0"/>
          <w:marBottom w:val="0"/>
          <w:divBdr>
            <w:top w:val="none" w:sz="0" w:space="0" w:color="auto"/>
            <w:left w:val="none" w:sz="0" w:space="0" w:color="auto"/>
            <w:bottom w:val="none" w:sz="0" w:space="0" w:color="auto"/>
            <w:right w:val="none" w:sz="0" w:space="0" w:color="auto"/>
          </w:divBdr>
        </w:div>
        <w:div w:id="309208722">
          <w:marLeft w:val="640"/>
          <w:marRight w:val="0"/>
          <w:marTop w:val="0"/>
          <w:marBottom w:val="0"/>
          <w:divBdr>
            <w:top w:val="none" w:sz="0" w:space="0" w:color="auto"/>
            <w:left w:val="none" w:sz="0" w:space="0" w:color="auto"/>
            <w:bottom w:val="none" w:sz="0" w:space="0" w:color="auto"/>
            <w:right w:val="none" w:sz="0" w:space="0" w:color="auto"/>
          </w:divBdr>
        </w:div>
        <w:div w:id="341132028">
          <w:marLeft w:val="640"/>
          <w:marRight w:val="0"/>
          <w:marTop w:val="0"/>
          <w:marBottom w:val="0"/>
          <w:divBdr>
            <w:top w:val="none" w:sz="0" w:space="0" w:color="auto"/>
            <w:left w:val="none" w:sz="0" w:space="0" w:color="auto"/>
            <w:bottom w:val="none" w:sz="0" w:space="0" w:color="auto"/>
            <w:right w:val="none" w:sz="0" w:space="0" w:color="auto"/>
          </w:divBdr>
        </w:div>
        <w:div w:id="386681733">
          <w:marLeft w:val="640"/>
          <w:marRight w:val="0"/>
          <w:marTop w:val="0"/>
          <w:marBottom w:val="0"/>
          <w:divBdr>
            <w:top w:val="none" w:sz="0" w:space="0" w:color="auto"/>
            <w:left w:val="none" w:sz="0" w:space="0" w:color="auto"/>
            <w:bottom w:val="none" w:sz="0" w:space="0" w:color="auto"/>
            <w:right w:val="none" w:sz="0" w:space="0" w:color="auto"/>
          </w:divBdr>
        </w:div>
        <w:div w:id="404109422">
          <w:marLeft w:val="640"/>
          <w:marRight w:val="0"/>
          <w:marTop w:val="0"/>
          <w:marBottom w:val="0"/>
          <w:divBdr>
            <w:top w:val="none" w:sz="0" w:space="0" w:color="auto"/>
            <w:left w:val="none" w:sz="0" w:space="0" w:color="auto"/>
            <w:bottom w:val="none" w:sz="0" w:space="0" w:color="auto"/>
            <w:right w:val="none" w:sz="0" w:space="0" w:color="auto"/>
          </w:divBdr>
        </w:div>
        <w:div w:id="494298725">
          <w:marLeft w:val="640"/>
          <w:marRight w:val="0"/>
          <w:marTop w:val="0"/>
          <w:marBottom w:val="0"/>
          <w:divBdr>
            <w:top w:val="none" w:sz="0" w:space="0" w:color="auto"/>
            <w:left w:val="none" w:sz="0" w:space="0" w:color="auto"/>
            <w:bottom w:val="none" w:sz="0" w:space="0" w:color="auto"/>
            <w:right w:val="none" w:sz="0" w:space="0" w:color="auto"/>
          </w:divBdr>
        </w:div>
        <w:div w:id="507984344">
          <w:marLeft w:val="640"/>
          <w:marRight w:val="0"/>
          <w:marTop w:val="0"/>
          <w:marBottom w:val="0"/>
          <w:divBdr>
            <w:top w:val="none" w:sz="0" w:space="0" w:color="auto"/>
            <w:left w:val="none" w:sz="0" w:space="0" w:color="auto"/>
            <w:bottom w:val="none" w:sz="0" w:space="0" w:color="auto"/>
            <w:right w:val="none" w:sz="0" w:space="0" w:color="auto"/>
          </w:divBdr>
        </w:div>
        <w:div w:id="580216861">
          <w:marLeft w:val="640"/>
          <w:marRight w:val="0"/>
          <w:marTop w:val="0"/>
          <w:marBottom w:val="0"/>
          <w:divBdr>
            <w:top w:val="none" w:sz="0" w:space="0" w:color="auto"/>
            <w:left w:val="none" w:sz="0" w:space="0" w:color="auto"/>
            <w:bottom w:val="none" w:sz="0" w:space="0" w:color="auto"/>
            <w:right w:val="none" w:sz="0" w:space="0" w:color="auto"/>
          </w:divBdr>
        </w:div>
        <w:div w:id="590547148">
          <w:marLeft w:val="640"/>
          <w:marRight w:val="0"/>
          <w:marTop w:val="0"/>
          <w:marBottom w:val="0"/>
          <w:divBdr>
            <w:top w:val="none" w:sz="0" w:space="0" w:color="auto"/>
            <w:left w:val="none" w:sz="0" w:space="0" w:color="auto"/>
            <w:bottom w:val="none" w:sz="0" w:space="0" w:color="auto"/>
            <w:right w:val="none" w:sz="0" w:space="0" w:color="auto"/>
          </w:divBdr>
        </w:div>
        <w:div w:id="625088425">
          <w:marLeft w:val="640"/>
          <w:marRight w:val="0"/>
          <w:marTop w:val="0"/>
          <w:marBottom w:val="0"/>
          <w:divBdr>
            <w:top w:val="none" w:sz="0" w:space="0" w:color="auto"/>
            <w:left w:val="none" w:sz="0" w:space="0" w:color="auto"/>
            <w:bottom w:val="none" w:sz="0" w:space="0" w:color="auto"/>
            <w:right w:val="none" w:sz="0" w:space="0" w:color="auto"/>
          </w:divBdr>
        </w:div>
        <w:div w:id="628826377">
          <w:marLeft w:val="640"/>
          <w:marRight w:val="0"/>
          <w:marTop w:val="0"/>
          <w:marBottom w:val="0"/>
          <w:divBdr>
            <w:top w:val="none" w:sz="0" w:space="0" w:color="auto"/>
            <w:left w:val="none" w:sz="0" w:space="0" w:color="auto"/>
            <w:bottom w:val="none" w:sz="0" w:space="0" w:color="auto"/>
            <w:right w:val="none" w:sz="0" w:space="0" w:color="auto"/>
          </w:divBdr>
        </w:div>
        <w:div w:id="682130740">
          <w:marLeft w:val="640"/>
          <w:marRight w:val="0"/>
          <w:marTop w:val="0"/>
          <w:marBottom w:val="0"/>
          <w:divBdr>
            <w:top w:val="none" w:sz="0" w:space="0" w:color="auto"/>
            <w:left w:val="none" w:sz="0" w:space="0" w:color="auto"/>
            <w:bottom w:val="none" w:sz="0" w:space="0" w:color="auto"/>
            <w:right w:val="none" w:sz="0" w:space="0" w:color="auto"/>
          </w:divBdr>
        </w:div>
        <w:div w:id="707991081">
          <w:marLeft w:val="640"/>
          <w:marRight w:val="0"/>
          <w:marTop w:val="0"/>
          <w:marBottom w:val="0"/>
          <w:divBdr>
            <w:top w:val="none" w:sz="0" w:space="0" w:color="auto"/>
            <w:left w:val="none" w:sz="0" w:space="0" w:color="auto"/>
            <w:bottom w:val="none" w:sz="0" w:space="0" w:color="auto"/>
            <w:right w:val="none" w:sz="0" w:space="0" w:color="auto"/>
          </w:divBdr>
        </w:div>
        <w:div w:id="714158886">
          <w:marLeft w:val="640"/>
          <w:marRight w:val="0"/>
          <w:marTop w:val="0"/>
          <w:marBottom w:val="0"/>
          <w:divBdr>
            <w:top w:val="none" w:sz="0" w:space="0" w:color="auto"/>
            <w:left w:val="none" w:sz="0" w:space="0" w:color="auto"/>
            <w:bottom w:val="none" w:sz="0" w:space="0" w:color="auto"/>
            <w:right w:val="none" w:sz="0" w:space="0" w:color="auto"/>
          </w:divBdr>
        </w:div>
        <w:div w:id="753555895">
          <w:marLeft w:val="640"/>
          <w:marRight w:val="0"/>
          <w:marTop w:val="0"/>
          <w:marBottom w:val="0"/>
          <w:divBdr>
            <w:top w:val="none" w:sz="0" w:space="0" w:color="auto"/>
            <w:left w:val="none" w:sz="0" w:space="0" w:color="auto"/>
            <w:bottom w:val="none" w:sz="0" w:space="0" w:color="auto"/>
            <w:right w:val="none" w:sz="0" w:space="0" w:color="auto"/>
          </w:divBdr>
        </w:div>
        <w:div w:id="785196375">
          <w:marLeft w:val="640"/>
          <w:marRight w:val="0"/>
          <w:marTop w:val="0"/>
          <w:marBottom w:val="0"/>
          <w:divBdr>
            <w:top w:val="none" w:sz="0" w:space="0" w:color="auto"/>
            <w:left w:val="none" w:sz="0" w:space="0" w:color="auto"/>
            <w:bottom w:val="none" w:sz="0" w:space="0" w:color="auto"/>
            <w:right w:val="none" w:sz="0" w:space="0" w:color="auto"/>
          </w:divBdr>
        </w:div>
        <w:div w:id="868909039">
          <w:marLeft w:val="640"/>
          <w:marRight w:val="0"/>
          <w:marTop w:val="0"/>
          <w:marBottom w:val="0"/>
          <w:divBdr>
            <w:top w:val="none" w:sz="0" w:space="0" w:color="auto"/>
            <w:left w:val="none" w:sz="0" w:space="0" w:color="auto"/>
            <w:bottom w:val="none" w:sz="0" w:space="0" w:color="auto"/>
            <w:right w:val="none" w:sz="0" w:space="0" w:color="auto"/>
          </w:divBdr>
        </w:div>
        <w:div w:id="942029582">
          <w:marLeft w:val="640"/>
          <w:marRight w:val="0"/>
          <w:marTop w:val="0"/>
          <w:marBottom w:val="0"/>
          <w:divBdr>
            <w:top w:val="none" w:sz="0" w:space="0" w:color="auto"/>
            <w:left w:val="none" w:sz="0" w:space="0" w:color="auto"/>
            <w:bottom w:val="none" w:sz="0" w:space="0" w:color="auto"/>
            <w:right w:val="none" w:sz="0" w:space="0" w:color="auto"/>
          </w:divBdr>
        </w:div>
        <w:div w:id="959384968">
          <w:marLeft w:val="640"/>
          <w:marRight w:val="0"/>
          <w:marTop w:val="0"/>
          <w:marBottom w:val="0"/>
          <w:divBdr>
            <w:top w:val="none" w:sz="0" w:space="0" w:color="auto"/>
            <w:left w:val="none" w:sz="0" w:space="0" w:color="auto"/>
            <w:bottom w:val="none" w:sz="0" w:space="0" w:color="auto"/>
            <w:right w:val="none" w:sz="0" w:space="0" w:color="auto"/>
          </w:divBdr>
        </w:div>
        <w:div w:id="985428092">
          <w:marLeft w:val="640"/>
          <w:marRight w:val="0"/>
          <w:marTop w:val="0"/>
          <w:marBottom w:val="0"/>
          <w:divBdr>
            <w:top w:val="none" w:sz="0" w:space="0" w:color="auto"/>
            <w:left w:val="none" w:sz="0" w:space="0" w:color="auto"/>
            <w:bottom w:val="none" w:sz="0" w:space="0" w:color="auto"/>
            <w:right w:val="none" w:sz="0" w:space="0" w:color="auto"/>
          </w:divBdr>
        </w:div>
        <w:div w:id="1137257762">
          <w:marLeft w:val="640"/>
          <w:marRight w:val="0"/>
          <w:marTop w:val="0"/>
          <w:marBottom w:val="0"/>
          <w:divBdr>
            <w:top w:val="none" w:sz="0" w:space="0" w:color="auto"/>
            <w:left w:val="none" w:sz="0" w:space="0" w:color="auto"/>
            <w:bottom w:val="none" w:sz="0" w:space="0" w:color="auto"/>
            <w:right w:val="none" w:sz="0" w:space="0" w:color="auto"/>
          </w:divBdr>
        </w:div>
        <w:div w:id="1211266227">
          <w:marLeft w:val="640"/>
          <w:marRight w:val="0"/>
          <w:marTop w:val="0"/>
          <w:marBottom w:val="0"/>
          <w:divBdr>
            <w:top w:val="none" w:sz="0" w:space="0" w:color="auto"/>
            <w:left w:val="none" w:sz="0" w:space="0" w:color="auto"/>
            <w:bottom w:val="none" w:sz="0" w:space="0" w:color="auto"/>
            <w:right w:val="none" w:sz="0" w:space="0" w:color="auto"/>
          </w:divBdr>
        </w:div>
        <w:div w:id="1248811285">
          <w:marLeft w:val="640"/>
          <w:marRight w:val="0"/>
          <w:marTop w:val="0"/>
          <w:marBottom w:val="0"/>
          <w:divBdr>
            <w:top w:val="none" w:sz="0" w:space="0" w:color="auto"/>
            <w:left w:val="none" w:sz="0" w:space="0" w:color="auto"/>
            <w:bottom w:val="none" w:sz="0" w:space="0" w:color="auto"/>
            <w:right w:val="none" w:sz="0" w:space="0" w:color="auto"/>
          </w:divBdr>
        </w:div>
        <w:div w:id="1252660683">
          <w:marLeft w:val="640"/>
          <w:marRight w:val="0"/>
          <w:marTop w:val="0"/>
          <w:marBottom w:val="0"/>
          <w:divBdr>
            <w:top w:val="none" w:sz="0" w:space="0" w:color="auto"/>
            <w:left w:val="none" w:sz="0" w:space="0" w:color="auto"/>
            <w:bottom w:val="none" w:sz="0" w:space="0" w:color="auto"/>
            <w:right w:val="none" w:sz="0" w:space="0" w:color="auto"/>
          </w:divBdr>
        </w:div>
        <w:div w:id="1297682406">
          <w:marLeft w:val="640"/>
          <w:marRight w:val="0"/>
          <w:marTop w:val="0"/>
          <w:marBottom w:val="0"/>
          <w:divBdr>
            <w:top w:val="none" w:sz="0" w:space="0" w:color="auto"/>
            <w:left w:val="none" w:sz="0" w:space="0" w:color="auto"/>
            <w:bottom w:val="none" w:sz="0" w:space="0" w:color="auto"/>
            <w:right w:val="none" w:sz="0" w:space="0" w:color="auto"/>
          </w:divBdr>
        </w:div>
        <w:div w:id="1326857026">
          <w:marLeft w:val="640"/>
          <w:marRight w:val="0"/>
          <w:marTop w:val="0"/>
          <w:marBottom w:val="0"/>
          <w:divBdr>
            <w:top w:val="none" w:sz="0" w:space="0" w:color="auto"/>
            <w:left w:val="none" w:sz="0" w:space="0" w:color="auto"/>
            <w:bottom w:val="none" w:sz="0" w:space="0" w:color="auto"/>
            <w:right w:val="none" w:sz="0" w:space="0" w:color="auto"/>
          </w:divBdr>
        </w:div>
        <w:div w:id="1343782164">
          <w:marLeft w:val="640"/>
          <w:marRight w:val="0"/>
          <w:marTop w:val="0"/>
          <w:marBottom w:val="0"/>
          <w:divBdr>
            <w:top w:val="none" w:sz="0" w:space="0" w:color="auto"/>
            <w:left w:val="none" w:sz="0" w:space="0" w:color="auto"/>
            <w:bottom w:val="none" w:sz="0" w:space="0" w:color="auto"/>
            <w:right w:val="none" w:sz="0" w:space="0" w:color="auto"/>
          </w:divBdr>
        </w:div>
        <w:div w:id="1379547349">
          <w:marLeft w:val="640"/>
          <w:marRight w:val="0"/>
          <w:marTop w:val="0"/>
          <w:marBottom w:val="0"/>
          <w:divBdr>
            <w:top w:val="none" w:sz="0" w:space="0" w:color="auto"/>
            <w:left w:val="none" w:sz="0" w:space="0" w:color="auto"/>
            <w:bottom w:val="none" w:sz="0" w:space="0" w:color="auto"/>
            <w:right w:val="none" w:sz="0" w:space="0" w:color="auto"/>
          </w:divBdr>
        </w:div>
        <w:div w:id="1462386369">
          <w:marLeft w:val="640"/>
          <w:marRight w:val="0"/>
          <w:marTop w:val="0"/>
          <w:marBottom w:val="0"/>
          <w:divBdr>
            <w:top w:val="none" w:sz="0" w:space="0" w:color="auto"/>
            <w:left w:val="none" w:sz="0" w:space="0" w:color="auto"/>
            <w:bottom w:val="none" w:sz="0" w:space="0" w:color="auto"/>
            <w:right w:val="none" w:sz="0" w:space="0" w:color="auto"/>
          </w:divBdr>
        </w:div>
        <w:div w:id="1489975240">
          <w:marLeft w:val="640"/>
          <w:marRight w:val="0"/>
          <w:marTop w:val="0"/>
          <w:marBottom w:val="0"/>
          <w:divBdr>
            <w:top w:val="none" w:sz="0" w:space="0" w:color="auto"/>
            <w:left w:val="none" w:sz="0" w:space="0" w:color="auto"/>
            <w:bottom w:val="none" w:sz="0" w:space="0" w:color="auto"/>
            <w:right w:val="none" w:sz="0" w:space="0" w:color="auto"/>
          </w:divBdr>
        </w:div>
        <w:div w:id="1509101598">
          <w:marLeft w:val="640"/>
          <w:marRight w:val="0"/>
          <w:marTop w:val="0"/>
          <w:marBottom w:val="0"/>
          <w:divBdr>
            <w:top w:val="none" w:sz="0" w:space="0" w:color="auto"/>
            <w:left w:val="none" w:sz="0" w:space="0" w:color="auto"/>
            <w:bottom w:val="none" w:sz="0" w:space="0" w:color="auto"/>
            <w:right w:val="none" w:sz="0" w:space="0" w:color="auto"/>
          </w:divBdr>
        </w:div>
        <w:div w:id="1546674186">
          <w:marLeft w:val="640"/>
          <w:marRight w:val="0"/>
          <w:marTop w:val="0"/>
          <w:marBottom w:val="0"/>
          <w:divBdr>
            <w:top w:val="none" w:sz="0" w:space="0" w:color="auto"/>
            <w:left w:val="none" w:sz="0" w:space="0" w:color="auto"/>
            <w:bottom w:val="none" w:sz="0" w:space="0" w:color="auto"/>
            <w:right w:val="none" w:sz="0" w:space="0" w:color="auto"/>
          </w:divBdr>
        </w:div>
        <w:div w:id="1557626202">
          <w:marLeft w:val="640"/>
          <w:marRight w:val="0"/>
          <w:marTop w:val="0"/>
          <w:marBottom w:val="0"/>
          <w:divBdr>
            <w:top w:val="none" w:sz="0" w:space="0" w:color="auto"/>
            <w:left w:val="none" w:sz="0" w:space="0" w:color="auto"/>
            <w:bottom w:val="none" w:sz="0" w:space="0" w:color="auto"/>
            <w:right w:val="none" w:sz="0" w:space="0" w:color="auto"/>
          </w:divBdr>
        </w:div>
        <w:div w:id="1619413366">
          <w:marLeft w:val="640"/>
          <w:marRight w:val="0"/>
          <w:marTop w:val="0"/>
          <w:marBottom w:val="0"/>
          <w:divBdr>
            <w:top w:val="none" w:sz="0" w:space="0" w:color="auto"/>
            <w:left w:val="none" w:sz="0" w:space="0" w:color="auto"/>
            <w:bottom w:val="none" w:sz="0" w:space="0" w:color="auto"/>
            <w:right w:val="none" w:sz="0" w:space="0" w:color="auto"/>
          </w:divBdr>
        </w:div>
        <w:div w:id="1623808217">
          <w:marLeft w:val="640"/>
          <w:marRight w:val="0"/>
          <w:marTop w:val="0"/>
          <w:marBottom w:val="0"/>
          <w:divBdr>
            <w:top w:val="none" w:sz="0" w:space="0" w:color="auto"/>
            <w:left w:val="none" w:sz="0" w:space="0" w:color="auto"/>
            <w:bottom w:val="none" w:sz="0" w:space="0" w:color="auto"/>
            <w:right w:val="none" w:sz="0" w:space="0" w:color="auto"/>
          </w:divBdr>
        </w:div>
        <w:div w:id="1760447579">
          <w:marLeft w:val="640"/>
          <w:marRight w:val="0"/>
          <w:marTop w:val="0"/>
          <w:marBottom w:val="0"/>
          <w:divBdr>
            <w:top w:val="none" w:sz="0" w:space="0" w:color="auto"/>
            <w:left w:val="none" w:sz="0" w:space="0" w:color="auto"/>
            <w:bottom w:val="none" w:sz="0" w:space="0" w:color="auto"/>
            <w:right w:val="none" w:sz="0" w:space="0" w:color="auto"/>
          </w:divBdr>
        </w:div>
        <w:div w:id="1812791858">
          <w:marLeft w:val="640"/>
          <w:marRight w:val="0"/>
          <w:marTop w:val="0"/>
          <w:marBottom w:val="0"/>
          <w:divBdr>
            <w:top w:val="none" w:sz="0" w:space="0" w:color="auto"/>
            <w:left w:val="none" w:sz="0" w:space="0" w:color="auto"/>
            <w:bottom w:val="none" w:sz="0" w:space="0" w:color="auto"/>
            <w:right w:val="none" w:sz="0" w:space="0" w:color="auto"/>
          </w:divBdr>
        </w:div>
        <w:div w:id="1865629478">
          <w:marLeft w:val="640"/>
          <w:marRight w:val="0"/>
          <w:marTop w:val="0"/>
          <w:marBottom w:val="0"/>
          <w:divBdr>
            <w:top w:val="none" w:sz="0" w:space="0" w:color="auto"/>
            <w:left w:val="none" w:sz="0" w:space="0" w:color="auto"/>
            <w:bottom w:val="none" w:sz="0" w:space="0" w:color="auto"/>
            <w:right w:val="none" w:sz="0" w:space="0" w:color="auto"/>
          </w:divBdr>
        </w:div>
        <w:div w:id="1875540067">
          <w:marLeft w:val="640"/>
          <w:marRight w:val="0"/>
          <w:marTop w:val="0"/>
          <w:marBottom w:val="0"/>
          <w:divBdr>
            <w:top w:val="none" w:sz="0" w:space="0" w:color="auto"/>
            <w:left w:val="none" w:sz="0" w:space="0" w:color="auto"/>
            <w:bottom w:val="none" w:sz="0" w:space="0" w:color="auto"/>
            <w:right w:val="none" w:sz="0" w:space="0" w:color="auto"/>
          </w:divBdr>
        </w:div>
        <w:div w:id="1898858923">
          <w:marLeft w:val="640"/>
          <w:marRight w:val="0"/>
          <w:marTop w:val="0"/>
          <w:marBottom w:val="0"/>
          <w:divBdr>
            <w:top w:val="none" w:sz="0" w:space="0" w:color="auto"/>
            <w:left w:val="none" w:sz="0" w:space="0" w:color="auto"/>
            <w:bottom w:val="none" w:sz="0" w:space="0" w:color="auto"/>
            <w:right w:val="none" w:sz="0" w:space="0" w:color="auto"/>
          </w:divBdr>
        </w:div>
        <w:div w:id="1964917192">
          <w:marLeft w:val="640"/>
          <w:marRight w:val="0"/>
          <w:marTop w:val="0"/>
          <w:marBottom w:val="0"/>
          <w:divBdr>
            <w:top w:val="none" w:sz="0" w:space="0" w:color="auto"/>
            <w:left w:val="none" w:sz="0" w:space="0" w:color="auto"/>
            <w:bottom w:val="none" w:sz="0" w:space="0" w:color="auto"/>
            <w:right w:val="none" w:sz="0" w:space="0" w:color="auto"/>
          </w:divBdr>
        </w:div>
        <w:div w:id="2005861003">
          <w:marLeft w:val="640"/>
          <w:marRight w:val="0"/>
          <w:marTop w:val="0"/>
          <w:marBottom w:val="0"/>
          <w:divBdr>
            <w:top w:val="none" w:sz="0" w:space="0" w:color="auto"/>
            <w:left w:val="none" w:sz="0" w:space="0" w:color="auto"/>
            <w:bottom w:val="none" w:sz="0" w:space="0" w:color="auto"/>
            <w:right w:val="none" w:sz="0" w:space="0" w:color="auto"/>
          </w:divBdr>
        </w:div>
        <w:div w:id="2035306860">
          <w:marLeft w:val="640"/>
          <w:marRight w:val="0"/>
          <w:marTop w:val="0"/>
          <w:marBottom w:val="0"/>
          <w:divBdr>
            <w:top w:val="none" w:sz="0" w:space="0" w:color="auto"/>
            <w:left w:val="none" w:sz="0" w:space="0" w:color="auto"/>
            <w:bottom w:val="none" w:sz="0" w:space="0" w:color="auto"/>
            <w:right w:val="none" w:sz="0" w:space="0" w:color="auto"/>
          </w:divBdr>
        </w:div>
        <w:div w:id="2085838916">
          <w:marLeft w:val="640"/>
          <w:marRight w:val="0"/>
          <w:marTop w:val="0"/>
          <w:marBottom w:val="0"/>
          <w:divBdr>
            <w:top w:val="none" w:sz="0" w:space="0" w:color="auto"/>
            <w:left w:val="none" w:sz="0" w:space="0" w:color="auto"/>
            <w:bottom w:val="none" w:sz="0" w:space="0" w:color="auto"/>
            <w:right w:val="none" w:sz="0" w:space="0" w:color="auto"/>
          </w:divBdr>
        </w:div>
        <w:div w:id="2111852393">
          <w:marLeft w:val="640"/>
          <w:marRight w:val="0"/>
          <w:marTop w:val="0"/>
          <w:marBottom w:val="0"/>
          <w:divBdr>
            <w:top w:val="none" w:sz="0" w:space="0" w:color="auto"/>
            <w:left w:val="none" w:sz="0" w:space="0" w:color="auto"/>
            <w:bottom w:val="none" w:sz="0" w:space="0" w:color="auto"/>
            <w:right w:val="none" w:sz="0" w:space="0" w:color="auto"/>
          </w:divBdr>
        </w:div>
        <w:div w:id="2136751557">
          <w:marLeft w:val="640"/>
          <w:marRight w:val="0"/>
          <w:marTop w:val="0"/>
          <w:marBottom w:val="0"/>
          <w:divBdr>
            <w:top w:val="none" w:sz="0" w:space="0" w:color="auto"/>
            <w:left w:val="none" w:sz="0" w:space="0" w:color="auto"/>
            <w:bottom w:val="none" w:sz="0" w:space="0" w:color="auto"/>
            <w:right w:val="none" w:sz="0" w:space="0" w:color="auto"/>
          </w:divBdr>
        </w:div>
      </w:divsChild>
    </w:div>
    <w:div w:id="577716209">
      <w:bodyDiv w:val="1"/>
      <w:marLeft w:val="0"/>
      <w:marRight w:val="0"/>
      <w:marTop w:val="0"/>
      <w:marBottom w:val="0"/>
      <w:divBdr>
        <w:top w:val="none" w:sz="0" w:space="0" w:color="auto"/>
        <w:left w:val="none" w:sz="0" w:space="0" w:color="auto"/>
        <w:bottom w:val="none" w:sz="0" w:space="0" w:color="auto"/>
        <w:right w:val="none" w:sz="0" w:space="0" w:color="auto"/>
      </w:divBdr>
      <w:divsChild>
        <w:div w:id="280378586">
          <w:marLeft w:val="0"/>
          <w:marRight w:val="0"/>
          <w:marTop w:val="0"/>
          <w:marBottom w:val="0"/>
          <w:divBdr>
            <w:top w:val="none" w:sz="0" w:space="0" w:color="auto"/>
            <w:left w:val="none" w:sz="0" w:space="0" w:color="auto"/>
            <w:bottom w:val="none" w:sz="0" w:space="0" w:color="auto"/>
            <w:right w:val="none" w:sz="0" w:space="0" w:color="auto"/>
          </w:divBdr>
          <w:divsChild>
            <w:div w:id="2110543168">
              <w:marLeft w:val="0"/>
              <w:marRight w:val="0"/>
              <w:marTop w:val="0"/>
              <w:marBottom w:val="0"/>
              <w:divBdr>
                <w:top w:val="none" w:sz="0" w:space="0" w:color="auto"/>
                <w:left w:val="none" w:sz="0" w:space="0" w:color="auto"/>
                <w:bottom w:val="none" w:sz="0" w:space="0" w:color="auto"/>
                <w:right w:val="none" w:sz="0" w:space="0" w:color="auto"/>
              </w:divBdr>
              <w:divsChild>
                <w:div w:id="108665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451836">
      <w:bodyDiv w:val="1"/>
      <w:marLeft w:val="0"/>
      <w:marRight w:val="0"/>
      <w:marTop w:val="0"/>
      <w:marBottom w:val="0"/>
      <w:divBdr>
        <w:top w:val="none" w:sz="0" w:space="0" w:color="auto"/>
        <w:left w:val="none" w:sz="0" w:space="0" w:color="auto"/>
        <w:bottom w:val="none" w:sz="0" w:space="0" w:color="auto"/>
        <w:right w:val="none" w:sz="0" w:space="0" w:color="auto"/>
      </w:divBdr>
      <w:divsChild>
        <w:div w:id="1474446895">
          <w:marLeft w:val="0"/>
          <w:marRight w:val="0"/>
          <w:marTop w:val="0"/>
          <w:marBottom w:val="0"/>
          <w:divBdr>
            <w:top w:val="none" w:sz="0" w:space="0" w:color="auto"/>
            <w:left w:val="none" w:sz="0" w:space="0" w:color="auto"/>
            <w:bottom w:val="none" w:sz="0" w:space="0" w:color="auto"/>
            <w:right w:val="none" w:sz="0" w:space="0" w:color="auto"/>
          </w:divBdr>
          <w:divsChild>
            <w:div w:id="1483887394">
              <w:marLeft w:val="0"/>
              <w:marRight w:val="0"/>
              <w:marTop w:val="0"/>
              <w:marBottom w:val="0"/>
              <w:divBdr>
                <w:top w:val="none" w:sz="0" w:space="0" w:color="auto"/>
                <w:left w:val="none" w:sz="0" w:space="0" w:color="auto"/>
                <w:bottom w:val="none" w:sz="0" w:space="0" w:color="auto"/>
                <w:right w:val="none" w:sz="0" w:space="0" w:color="auto"/>
              </w:divBdr>
              <w:divsChild>
                <w:div w:id="98843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618346">
      <w:bodyDiv w:val="1"/>
      <w:marLeft w:val="0"/>
      <w:marRight w:val="0"/>
      <w:marTop w:val="0"/>
      <w:marBottom w:val="0"/>
      <w:divBdr>
        <w:top w:val="none" w:sz="0" w:space="0" w:color="auto"/>
        <w:left w:val="none" w:sz="0" w:space="0" w:color="auto"/>
        <w:bottom w:val="none" w:sz="0" w:space="0" w:color="auto"/>
        <w:right w:val="none" w:sz="0" w:space="0" w:color="auto"/>
      </w:divBdr>
      <w:divsChild>
        <w:div w:id="1927036463">
          <w:marLeft w:val="0"/>
          <w:marRight w:val="0"/>
          <w:marTop w:val="0"/>
          <w:marBottom w:val="0"/>
          <w:divBdr>
            <w:top w:val="none" w:sz="0" w:space="0" w:color="auto"/>
            <w:left w:val="none" w:sz="0" w:space="0" w:color="auto"/>
            <w:bottom w:val="none" w:sz="0" w:space="0" w:color="auto"/>
            <w:right w:val="none" w:sz="0" w:space="0" w:color="auto"/>
          </w:divBdr>
          <w:divsChild>
            <w:div w:id="15621173">
              <w:marLeft w:val="0"/>
              <w:marRight w:val="0"/>
              <w:marTop w:val="0"/>
              <w:marBottom w:val="0"/>
              <w:divBdr>
                <w:top w:val="none" w:sz="0" w:space="0" w:color="auto"/>
                <w:left w:val="none" w:sz="0" w:space="0" w:color="auto"/>
                <w:bottom w:val="none" w:sz="0" w:space="0" w:color="auto"/>
                <w:right w:val="none" w:sz="0" w:space="0" w:color="auto"/>
              </w:divBdr>
              <w:divsChild>
                <w:div w:id="175762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90519">
      <w:bodyDiv w:val="1"/>
      <w:marLeft w:val="0"/>
      <w:marRight w:val="0"/>
      <w:marTop w:val="0"/>
      <w:marBottom w:val="0"/>
      <w:divBdr>
        <w:top w:val="none" w:sz="0" w:space="0" w:color="auto"/>
        <w:left w:val="none" w:sz="0" w:space="0" w:color="auto"/>
        <w:bottom w:val="none" w:sz="0" w:space="0" w:color="auto"/>
        <w:right w:val="none" w:sz="0" w:space="0" w:color="auto"/>
      </w:divBdr>
    </w:div>
    <w:div w:id="627513228">
      <w:bodyDiv w:val="1"/>
      <w:marLeft w:val="0"/>
      <w:marRight w:val="0"/>
      <w:marTop w:val="0"/>
      <w:marBottom w:val="0"/>
      <w:divBdr>
        <w:top w:val="none" w:sz="0" w:space="0" w:color="auto"/>
        <w:left w:val="none" w:sz="0" w:space="0" w:color="auto"/>
        <w:bottom w:val="none" w:sz="0" w:space="0" w:color="auto"/>
        <w:right w:val="none" w:sz="0" w:space="0" w:color="auto"/>
      </w:divBdr>
    </w:div>
    <w:div w:id="631399021">
      <w:bodyDiv w:val="1"/>
      <w:marLeft w:val="0"/>
      <w:marRight w:val="0"/>
      <w:marTop w:val="0"/>
      <w:marBottom w:val="0"/>
      <w:divBdr>
        <w:top w:val="none" w:sz="0" w:space="0" w:color="auto"/>
        <w:left w:val="none" w:sz="0" w:space="0" w:color="auto"/>
        <w:bottom w:val="none" w:sz="0" w:space="0" w:color="auto"/>
        <w:right w:val="none" w:sz="0" w:space="0" w:color="auto"/>
      </w:divBdr>
      <w:divsChild>
        <w:div w:id="50887819">
          <w:marLeft w:val="640"/>
          <w:marRight w:val="0"/>
          <w:marTop w:val="0"/>
          <w:marBottom w:val="0"/>
          <w:divBdr>
            <w:top w:val="none" w:sz="0" w:space="0" w:color="auto"/>
            <w:left w:val="none" w:sz="0" w:space="0" w:color="auto"/>
            <w:bottom w:val="none" w:sz="0" w:space="0" w:color="auto"/>
            <w:right w:val="none" w:sz="0" w:space="0" w:color="auto"/>
          </w:divBdr>
        </w:div>
        <w:div w:id="51850536">
          <w:marLeft w:val="640"/>
          <w:marRight w:val="0"/>
          <w:marTop w:val="0"/>
          <w:marBottom w:val="0"/>
          <w:divBdr>
            <w:top w:val="none" w:sz="0" w:space="0" w:color="auto"/>
            <w:left w:val="none" w:sz="0" w:space="0" w:color="auto"/>
            <w:bottom w:val="none" w:sz="0" w:space="0" w:color="auto"/>
            <w:right w:val="none" w:sz="0" w:space="0" w:color="auto"/>
          </w:divBdr>
        </w:div>
        <w:div w:id="80640515">
          <w:marLeft w:val="640"/>
          <w:marRight w:val="0"/>
          <w:marTop w:val="0"/>
          <w:marBottom w:val="0"/>
          <w:divBdr>
            <w:top w:val="none" w:sz="0" w:space="0" w:color="auto"/>
            <w:left w:val="none" w:sz="0" w:space="0" w:color="auto"/>
            <w:bottom w:val="none" w:sz="0" w:space="0" w:color="auto"/>
            <w:right w:val="none" w:sz="0" w:space="0" w:color="auto"/>
          </w:divBdr>
        </w:div>
        <w:div w:id="259484030">
          <w:marLeft w:val="640"/>
          <w:marRight w:val="0"/>
          <w:marTop w:val="0"/>
          <w:marBottom w:val="0"/>
          <w:divBdr>
            <w:top w:val="none" w:sz="0" w:space="0" w:color="auto"/>
            <w:left w:val="none" w:sz="0" w:space="0" w:color="auto"/>
            <w:bottom w:val="none" w:sz="0" w:space="0" w:color="auto"/>
            <w:right w:val="none" w:sz="0" w:space="0" w:color="auto"/>
          </w:divBdr>
        </w:div>
        <w:div w:id="298653575">
          <w:marLeft w:val="640"/>
          <w:marRight w:val="0"/>
          <w:marTop w:val="0"/>
          <w:marBottom w:val="0"/>
          <w:divBdr>
            <w:top w:val="none" w:sz="0" w:space="0" w:color="auto"/>
            <w:left w:val="none" w:sz="0" w:space="0" w:color="auto"/>
            <w:bottom w:val="none" w:sz="0" w:space="0" w:color="auto"/>
            <w:right w:val="none" w:sz="0" w:space="0" w:color="auto"/>
          </w:divBdr>
        </w:div>
        <w:div w:id="302002521">
          <w:marLeft w:val="640"/>
          <w:marRight w:val="0"/>
          <w:marTop w:val="0"/>
          <w:marBottom w:val="0"/>
          <w:divBdr>
            <w:top w:val="none" w:sz="0" w:space="0" w:color="auto"/>
            <w:left w:val="none" w:sz="0" w:space="0" w:color="auto"/>
            <w:bottom w:val="none" w:sz="0" w:space="0" w:color="auto"/>
            <w:right w:val="none" w:sz="0" w:space="0" w:color="auto"/>
          </w:divBdr>
        </w:div>
        <w:div w:id="319358519">
          <w:marLeft w:val="640"/>
          <w:marRight w:val="0"/>
          <w:marTop w:val="0"/>
          <w:marBottom w:val="0"/>
          <w:divBdr>
            <w:top w:val="none" w:sz="0" w:space="0" w:color="auto"/>
            <w:left w:val="none" w:sz="0" w:space="0" w:color="auto"/>
            <w:bottom w:val="none" w:sz="0" w:space="0" w:color="auto"/>
            <w:right w:val="none" w:sz="0" w:space="0" w:color="auto"/>
          </w:divBdr>
        </w:div>
        <w:div w:id="325977383">
          <w:marLeft w:val="640"/>
          <w:marRight w:val="0"/>
          <w:marTop w:val="0"/>
          <w:marBottom w:val="0"/>
          <w:divBdr>
            <w:top w:val="none" w:sz="0" w:space="0" w:color="auto"/>
            <w:left w:val="none" w:sz="0" w:space="0" w:color="auto"/>
            <w:bottom w:val="none" w:sz="0" w:space="0" w:color="auto"/>
            <w:right w:val="none" w:sz="0" w:space="0" w:color="auto"/>
          </w:divBdr>
        </w:div>
        <w:div w:id="451557039">
          <w:marLeft w:val="640"/>
          <w:marRight w:val="0"/>
          <w:marTop w:val="0"/>
          <w:marBottom w:val="0"/>
          <w:divBdr>
            <w:top w:val="none" w:sz="0" w:space="0" w:color="auto"/>
            <w:left w:val="none" w:sz="0" w:space="0" w:color="auto"/>
            <w:bottom w:val="none" w:sz="0" w:space="0" w:color="auto"/>
            <w:right w:val="none" w:sz="0" w:space="0" w:color="auto"/>
          </w:divBdr>
        </w:div>
        <w:div w:id="474296568">
          <w:marLeft w:val="640"/>
          <w:marRight w:val="0"/>
          <w:marTop w:val="0"/>
          <w:marBottom w:val="0"/>
          <w:divBdr>
            <w:top w:val="none" w:sz="0" w:space="0" w:color="auto"/>
            <w:left w:val="none" w:sz="0" w:space="0" w:color="auto"/>
            <w:bottom w:val="none" w:sz="0" w:space="0" w:color="auto"/>
            <w:right w:val="none" w:sz="0" w:space="0" w:color="auto"/>
          </w:divBdr>
        </w:div>
        <w:div w:id="511803295">
          <w:marLeft w:val="640"/>
          <w:marRight w:val="0"/>
          <w:marTop w:val="0"/>
          <w:marBottom w:val="0"/>
          <w:divBdr>
            <w:top w:val="none" w:sz="0" w:space="0" w:color="auto"/>
            <w:left w:val="none" w:sz="0" w:space="0" w:color="auto"/>
            <w:bottom w:val="none" w:sz="0" w:space="0" w:color="auto"/>
            <w:right w:val="none" w:sz="0" w:space="0" w:color="auto"/>
          </w:divBdr>
        </w:div>
        <w:div w:id="558441247">
          <w:marLeft w:val="640"/>
          <w:marRight w:val="0"/>
          <w:marTop w:val="0"/>
          <w:marBottom w:val="0"/>
          <w:divBdr>
            <w:top w:val="none" w:sz="0" w:space="0" w:color="auto"/>
            <w:left w:val="none" w:sz="0" w:space="0" w:color="auto"/>
            <w:bottom w:val="none" w:sz="0" w:space="0" w:color="auto"/>
            <w:right w:val="none" w:sz="0" w:space="0" w:color="auto"/>
          </w:divBdr>
        </w:div>
        <w:div w:id="563954493">
          <w:marLeft w:val="640"/>
          <w:marRight w:val="0"/>
          <w:marTop w:val="0"/>
          <w:marBottom w:val="0"/>
          <w:divBdr>
            <w:top w:val="none" w:sz="0" w:space="0" w:color="auto"/>
            <w:left w:val="none" w:sz="0" w:space="0" w:color="auto"/>
            <w:bottom w:val="none" w:sz="0" w:space="0" w:color="auto"/>
            <w:right w:val="none" w:sz="0" w:space="0" w:color="auto"/>
          </w:divBdr>
        </w:div>
        <w:div w:id="580911646">
          <w:marLeft w:val="640"/>
          <w:marRight w:val="0"/>
          <w:marTop w:val="0"/>
          <w:marBottom w:val="0"/>
          <w:divBdr>
            <w:top w:val="none" w:sz="0" w:space="0" w:color="auto"/>
            <w:left w:val="none" w:sz="0" w:space="0" w:color="auto"/>
            <w:bottom w:val="none" w:sz="0" w:space="0" w:color="auto"/>
            <w:right w:val="none" w:sz="0" w:space="0" w:color="auto"/>
          </w:divBdr>
        </w:div>
        <w:div w:id="606423160">
          <w:marLeft w:val="640"/>
          <w:marRight w:val="0"/>
          <w:marTop w:val="0"/>
          <w:marBottom w:val="0"/>
          <w:divBdr>
            <w:top w:val="none" w:sz="0" w:space="0" w:color="auto"/>
            <w:left w:val="none" w:sz="0" w:space="0" w:color="auto"/>
            <w:bottom w:val="none" w:sz="0" w:space="0" w:color="auto"/>
            <w:right w:val="none" w:sz="0" w:space="0" w:color="auto"/>
          </w:divBdr>
        </w:div>
        <w:div w:id="661859950">
          <w:marLeft w:val="640"/>
          <w:marRight w:val="0"/>
          <w:marTop w:val="0"/>
          <w:marBottom w:val="0"/>
          <w:divBdr>
            <w:top w:val="none" w:sz="0" w:space="0" w:color="auto"/>
            <w:left w:val="none" w:sz="0" w:space="0" w:color="auto"/>
            <w:bottom w:val="none" w:sz="0" w:space="0" w:color="auto"/>
            <w:right w:val="none" w:sz="0" w:space="0" w:color="auto"/>
          </w:divBdr>
        </w:div>
        <w:div w:id="708840819">
          <w:marLeft w:val="640"/>
          <w:marRight w:val="0"/>
          <w:marTop w:val="0"/>
          <w:marBottom w:val="0"/>
          <w:divBdr>
            <w:top w:val="none" w:sz="0" w:space="0" w:color="auto"/>
            <w:left w:val="none" w:sz="0" w:space="0" w:color="auto"/>
            <w:bottom w:val="none" w:sz="0" w:space="0" w:color="auto"/>
            <w:right w:val="none" w:sz="0" w:space="0" w:color="auto"/>
          </w:divBdr>
        </w:div>
        <w:div w:id="741374499">
          <w:marLeft w:val="640"/>
          <w:marRight w:val="0"/>
          <w:marTop w:val="0"/>
          <w:marBottom w:val="0"/>
          <w:divBdr>
            <w:top w:val="none" w:sz="0" w:space="0" w:color="auto"/>
            <w:left w:val="none" w:sz="0" w:space="0" w:color="auto"/>
            <w:bottom w:val="none" w:sz="0" w:space="0" w:color="auto"/>
            <w:right w:val="none" w:sz="0" w:space="0" w:color="auto"/>
          </w:divBdr>
        </w:div>
        <w:div w:id="746614808">
          <w:marLeft w:val="640"/>
          <w:marRight w:val="0"/>
          <w:marTop w:val="0"/>
          <w:marBottom w:val="0"/>
          <w:divBdr>
            <w:top w:val="none" w:sz="0" w:space="0" w:color="auto"/>
            <w:left w:val="none" w:sz="0" w:space="0" w:color="auto"/>
            <w:bottom w:val="none" w:sz="0" w:space="0" w:color="auto"/>
            <w:right w:val="none" w:sz="0" w:space="0" w:color="auto"/>
          </w:divBdr>
        </w:div>
        <w:div w:id="747381282">
          <w:marLeft w:val="640"/>
          <w:marRight w:val="0"/>
          <w:marTop w:val="0"/>
          <w:marBottom w:val="0"/>
          <w:divBdr>
            <w:top w:val="none" w:sz="0" w:space="0" w:color="auto"/>
            <w:left w:val="none" w:sz="0" w:space="0" w:color="auto"/>
            <w:bottom w:val="none" w:sz="0" w:space="0" w:color="auto"/>
            <w:right w:val="none" w:sz="0" w:space="0" w:color="auto"/>
          </w:divBdr>
        </w:div>
        <w:div w:id="775759343">
          <w:marLeft w:val="640"/>
          <w:marRight w:val="0"/>
          <w:marTop w:val="0"/>
          <w:marBottom w:val="0"/>
          <w:divBdr>
            <w:top w:val="none" w:sz="0" w:space="0" w:color="auto"/>
            <w:left w:val="none" w:sz="0" w:space="0" w:color="auto"/>
            <w:bottom w:val="none" w:sz="0" w:space="0" w:color="auto"/>
            <w:right w:val="none" w:sz="0" w:space="0" w:color="auto"/>
          </w:divBdr>
        </w:div>
        <w:div w:id="787311849">
          <w:marLeft w:val="640"/>
          <w:marRight w:val="0"/>
          <w:marTop w:val="0"/>
          <w:marBottom w:val="0"/>
          <w:divBdr>
            <w:top w:val="none" w:sz="0" w:space="0" w:color="auto"/>
            <w:left w:val="none" w:sz="0" w:space="0" w:color="auto"/>
            <w:bottom w:val="none" w:sz="0" w:space="0" w:color="auto"/>
            <w:right w:val="none" w:sz="0" w:space="0" w:color="auto"/>
          </w:divBdr>
        </w:div>
        <w:div w:id="856769262">
          <w:marLeft w:val="640"/>
          <w:marRight w:val="0"/>
          <w:marTop w:val="0"/>
          <w:marBottom w:val="0"/>
          <w:divBdr>
            <w:top w:val="none" w:sz="0" w:space="0" w:color="auto"/>
            <w:left w:val="none" w:sz="0" w:space="0" w:color="auto"/>
            <w:bottom w:val="none" w:sz="0" w:space="0" w:color="auto"/>
            <w:right w:val="none" w:sz="0" w:space="0" w:color="auto"/>
          </w:divBdr>
        </w:div>
        <w:div w:id="874855023">
          <w:marLeft w:val="640"/>
          <w:marRight w:val="0"/>
          <w:marTop w:val="0"/>
          <w:marBottom w:val="0"/>
          <w:divBdr>
            <w:top w:val="none" w:sz="0" w:space="0" w:color="auto"/>
            <w:left w:val="none" w:sz="0" w:space="0" w:color="auto"/>
            <w:bottom w:val="none" w:sz="0" w:space="0" w:color="auto"/>
            <w:right w:val="none" w:sz="0" w:space="0" w:color="auto"/>
          </w:divBdr>
        </w:div>
        <w:div w:id="958948362">
          <w:marLeft w:val="640"/>
          <w:marRight w:val="0"/>
          <w:marTop w:val="0"/>
          <w:marBottom w:val="0"/>
          <w:divBdr>
            <w:top w:val="none" w:sz="0" w:space="0" w:color="auto"/>
            <w:left w:val="none" w:sz="0" w:space="0" w:color="auto"/>
            <w:bottom w:val="none" w:sz="0" w:space="0" w:color="auto"/>
            <w:right w:val="none" w:sz="0" w:space="0" w:color="auto"/>
          </w:divBdr>
        </w:div>
        <w:div w:id="1036387710">
          <w:marLeft w:val="640"/>
          <w:marRight w:val="0"/>
          <w:marTop w:val="0"/>
          <w:marBottom w:val="0"/>
          <w:divBdr>
            <w:top w:val="none" w:sz="0" w:space="0" w:color="auto"/>
            <w:left w:val="none" w:sz="0" w:space="0" w:color="auto"/>
            <w:bottom w:val="none" w:sz="0" w:space="0" w:color="auto"/>
            <w:right w:val="none" w:sz="0" w:space="0" w:color="auto"/>
          </w:divBdr>
        </w:div>
        <w:div w:id="1072698412">
          <w:marLeft w:val="640"/>
          <w:marRight w:val="0"/>
          <w:marTop w:val="0"/>
          <w:marBottom w:val="0"/>
          <w:divBdr>
            <w:top w:val="none" w:sz="0" w:space="0" w:color="auto"/>
            <w:left w:val="none" w:sz="0" w:space="0" w:color="auto"/>
            <w:bottom w:val="none" w:sz="0" w:space="0" w:color="auto"/>
            <w:right w:val="none" w:sz="0" w:space="0" w:color="auto"/>
          </w:divBdr>
        </w:div>
        <w:div w:id="1074474351">
          <w:marLeft w:val="640"/>
          <w:marRight w:val="0"/>
          <w:marTop w:val="0"/>
          <w:marBottom w:val="0"/>
          <w:divBdr>
            <w:top w:val="none" w:sz="0" w:space="0" w:color="auto"/>
            <w:left w:val="none" w:sz="0" w:space="0" w:color="auto"/>
            <w:bottom w:val="none" w:sz="0" w:space="0" w:color="auto"/>
            <w:right w:val="none" w:sz="0" w:space="0" w:color="auto"/>
          </w:divBdr>
        </w:div>
        <w:div w:id="1122385802">
          <w:marLeft w:val="640"/>
          <w:marRight w:val="0"/>
          <w:marTop w:val="0"/>
          <w:marBottom w:val="0"/>
          <w:divBdr>
            <w:top w:val="none" w:sz="0" w:space="0" w:color="auto"/>
            <w:left w:val="none" w:sz="0" w:space="0" w:color="auto"/>
            <w:bottom w:val="none" w:sz="0" w:space="0" w:color="auto"/>
            <w:right w:val="none" w:sz="0" w:space="0" w:color="auto"/>
          </w:divBdr>
        </w:div>
        <w:div w:id="1206480038">
          <w:marLeft w:val="640"/>
          <w:marRight w:val="0"/>
          <w:marTop w:val="0"/>
          <w:marBottom w:val="0"/>
          <w:divBdr>
            <w:top w:val="none" w:sz="0" w:space="0" w:color="auto"/>
            <w:left w:val="none" w:sz="0" w:space="0" w:color="auto"/>
            <w:bottom w:val="none" w:sz="0" w:space="0" w:color="auto"/>
            <w:right w:val="none" w:sz="0" w:space="0" w:color="auto"/>
          </w:divBdr>
        </w:div>
        <w:div w:id="1244337251">
          <w:marLeft w:val="640"/>
          <w:marRight w:val="0"/>
          <w:marTop w:val="0"/>
          <w:marBottom w:val="0"/>
          <w:divBdr>
            <w:top w:val="none" w:sz="0" w:space="0" w:color="auto"/>
            <w:left w:val="none" w:sz="0" w:space="0" w:color="auto"/>
            <w:bottom w:val="none" w:sz="0" w:space="0" w:color="auto"/>
            <w:right w:val="none" w:sz="0" w:space="0" w:color="auto"/>
          </w:divBdr>
        </w:div>
        <w:div w:id="1245412216">
          <w:marLeft w:val="640"/>
          <w:marRight w:val="0"/>
          <w:marTop w:val="0"/>
          <w:marBottom w:val="0"/>
          <w:divBdr>
            <w:top w:val="none" w:sz="0" w:space="0" w:color="auto"/>
            <w:left w:val="none" w:sz="0" w:space="0" w:color="auto"/>
            <w:bottom w:val="none" w:sz="0" w:space="0" w:color="auto"/>
            <w:right w:val="none" w:sz="0" w:space="0" w:color="auto"/>
          </w:divBdr>
        </w:div>
        <w:div w:id="1248031631">
          <w:marLeft w:val="640"/>
          <w:marRight w:val="0"/>
          <w:marTop w:val="0"/>
          <w:marBottom w:val="0"/>
          <w:divBdr>
            <w:top w:val="none" w:sz="0" w:space="0" w:color="auto"/>
            <w:left w:val="none" w:sz="0" w:space="0" w:color="auto"/>
            <w:bottom w:val="none" w:sz="0" w:space="0" w:color="auto"/>
            <w:right w:val="none" w:sz="0" w:space="0" w:color="auto"/>
          </w:divBdr>
        </w:div>
        <w:div w:id="1300694933">
          <w:marLeft w:val="640"/>
          <w:marRight w:val="0"/>
          <w:marTop w:val="0"/>
          <w:marBottom w:val="0"/>
          <w:divBdr>
            <w:top w:val="none" w:sz="0" w:space="0" w:color="auto"/>
            <w:left w:val="none" w:sz="0" w:space="0" w:color="auto"/>
            <w:bottom w:val="none" w:sz="0" w:space="0" w:color="auto"/>
            <w:right w:val="none" w:sz="0" w:space="0" w:color="auto"/>
          </w:divBdr>
        </w:div>
        <w:div w:id="1304307733">
          <w:marLeft w:val="640"/>
          <w:marRight w:val="0"/>
          <w:marTop w:val="0"/>
          <w:marBottom w:val="0"/>
          <w:divBdr>
            <w:top w:val="none" w:sz="0" w:space="0" w:color="auto"/>
            <w:left w:val="none" w:sz="0" w:space="0" w:color="auto"/>
            <w:bottom w:val="none" w:sz="0" w:space="0" w:color="auto"/>
            <w:right w:val="none" w:sz="0" w:space="0" w:color="auto"/>
          </w:divBdr>
        </w:div>
        <w:div w:id="1331715995">
          <w:marLeft w:val="640"/>
          <w:marRight w:val="0"/>
          <w:marTop w:val="0"/>
          <w:marBottom w:val="0"/>
          <w:divBdr>
            <w:top w:val="none" w:sz="0" w:space="0" w:color="auto"/>
            <w:left w:val="none" w:sz="0" w:space="0" w:color="auto"/>
            <w:bottom w:val="none" w:sz="0" w:space="0" w:color="auto"/>
            <w:right w:val="none" w:sz="0" w:space="0" w:color="auto"/>
          </w:divBdr>
        </w:div>
        <w:div w:id="1398627341">
          <w:marLeft w:val="640"/>
          <w:marRight w:val="0"/>
          <w:marTop w:val="0"/>
          <w:marBottom w:val="0"/>
          <w:divBdr>
            <w:top w:val="none" w:sz="0" w:space="0" w:color="auto"/>
            <w:left w:val="none" w:sz="0" w:space="0" w:color="auto"/>
            <w:bottom w:val="none" w:sz="0" w:space="0" w:color="auto"/>
            <w:right w:val="none" w:sz="0" w:space="0" w:color="auto"/>
          </w:divBdr>
        </w:div>
        <w:div w:id="1408266152">
          <w:marLeft w:val="640"/>
          <w:marRight w:val="0"/>
          <w:marTop w:val="0"/>
          <w:marBottom w:val="0"/>
          <w:divBdr>
            <w:top w:val="none" w:sz="0" w:space="0" w:color="auto"/>
            <w:left w:val="none" w:sz="0" w:space="0" w:color="auto"/>
            <w:bottom w:val="none" w:sz="0" w:space="0" w:color="auto"/>
            <w:right w:val="none" w:sz="0" w:space="0" w:color="auto"/>
          </w:divBdr>
        </w:div>
        <w:div w:id="1449205010">
          <w:marLeft w:val="640"/>
          <w:marRight w:val="0"/>
          <w:marTop w:val="0"/>
          <w:marBottom w:val="0"/>
          <w:divBdr>
            <w:top w:val="none" w:sz="0" w:space="0" w:color="auto"/>
            <w:left w:val="none" w:sz="0" w:space="0" w:color="auto"/>
            <w:bottom w:val="none" w:sz="0" w:space="0" w:color="auto"/>
            <w:right w:val="none" w:sz="0" w:space="0" w:color="auto"/>
          </w:divBdr>
        </w:div>
        <w:div w:id="1449395957">
          <w:marLeft w:val="640"/>
          <w:marRight w:val="0"/>
          <w:marTop w:val="0"/>
          <w:marBottom w:val="0"/>
          <w:divBdr>
            <w:top w:val="none" w:sz="0" w:space="0" w:color="auto"/>
            <w:left w:val="none" w:sz="0" w:space="0" w:color="auto"/>
            <w:bottom w:val="none" w:sz="0" w:space="0" w:color="auto"/>
            <w:right w:val="none" w:sz="0" w:space="0" w:color="auto"/>
          </w:divBdr>
        </w:div>
        <w:div w:id="1504666493">
          <w:marLeft w:val="640"/>
          <w:marRight w:val="0"/>
          <w:marTop w:val="0"/>
          <w:marBottom w:val="0"/>
          <w:divBdr>
            <w:top w:val="none" w:sz="0" w:space="0" w:color="auto"/>
            <w:left w:val="none" w:sz="0" w:space="0" w:color="auto"/>
            <w:bottom w:val="none" w:sz="0" w:space="0" w:color="auto"/>
            <w:right w:val="none" w:sz="0" w:space="0" w:color="auto"/>
          </w:divBdr>
        </w:div>
        <w:div w:id="1586957238">
          <w:marLeft w:val="640"/>
          <w:marRight w:val="0"/>
          <w:marTop w:val="0"/>
          <w:marBottom w:val="0"/>
          <w:divBdr>
            <w:top w:val="none" w:sz="0" w:space="0" w:color="auto"/>
            <w:left w:val="none" w:sz="0" w:space="0" w:color="auto"/>
            <w:bottom w:val="none" w:sz="0" w:space="0" w:color="auto"/>
            <w:right w:val="none" w:sz="0" w:space="0" w:color="auto"/>
          </w:divBdr>
        </w:div>
        <w:div w:id="1591891350">
          <w:marLeft w:val="640"/>
          <w:marRight w:val="0"/>
          <w:marTop w:val="0"/>
          <w:marBottom w:val="0"/>
          <w:divBdr>
            <w:top w:val="none" w:sz="0" w:space="0" w:color="auto"/>
            <w:left w:val="none" w:sz="0" w:space="0" w:color="auto"/>
            <w:bottom w:val="none" w:sz="0" w:space="0" w:color="auto"/>
            <w:right w:val="none" w:sz="0" w:space="0" w:color="auto"/>
          </w:divBdr>
        </w:div>
        <w:div w:id="1753115430">
          <w:marLeft w:val="640"/>
          <w:marRight w:val="0"/>
          <w:marTop w:val="0"/>
          <w:marBottom w:val="0"/>
          <w:divBdr>
            <w:top w:val="none" w:sz="0" w:space="0" w:color="auto"/>
            <w:left w:val="none" w:sz="0" w:space="0" w:color="auto"/>
            <w:bottom w:val="none" w:sz="0" w:space="0" w:color="auto"/>
            <w:right w:val="none" w:sz="0" w:space="0" w:color="auto"/>
          </w:divBdr>
        </w:div>
        <w:div w:id="1775440829">
          <w:marLeft w:val="640"/>
          <w:marRight w:val="0"/>
          <w:marTop w:val="0"/>
          <w:marBottom w:val="0"/>
          <w:divBdr>
            <w:top w:val="none" w:sz="0" w:space="0" w:color="auto"/>
            <w:left w:val="none" w:sz="0" w:space="0" w:color="auto"/>
            <w:bottom w:val="none" w:sz="0" w:space="0" w:color="auto"/>
            <w:right w:val="none" w:sz="0" w:space="0" w:color="auto"/>
          </w:divBdr>
        </w:div>
        <w:div w:id="1782187812">
          <w:marLeft w:val="640"/>
          <w:marRight w:val="0"/>
          <w:marTop w:val="0"/>
          <w:marBottom w:val="0"/>
          <w:divBdr>
            <w:top w:val="none" w:sz="0" w:space="0" w:color="auto"/>
            <w:left w:val="none" w:sz="0" w:space="0" w:color="auto"/>
            <w:bottom w:val="none" w:sz="0" w:space="0" w:color="auto"/>
            <w:right w:val="none" w:sz="0" w:space="0" w:color="auto"/>
          </w:divBdr>
        </w:div>
        <w:div w:id="1827041762">
          <w:marLeft w:val="640"/>
          <w:marRight w:val="0"/>
          <w:marTop w:val="0"/>
          <w:marBottom w:val="0"/>
          <w:divBdr>
            <w:top w:val="none" w:sz="0" w:space="0" w:color="auto"/>
            <w:left w:val="none" w:sz="0" w:space="0" w:color="auto"/>
            <w:bottom w:val="none" w:sz="0" w:space="0" w:color="auto"/>
            <w:right w:val="none" w:sz="0" w:space="0" w:color="auto"/>
          </w:divBdr>
        </w:div>
        <w:div w:id="1841776305">
          <w:marLeft w:val="640"/>
          <w:marRight w:val="0"/>
          <w:marTop w:val="0"/>
          <w:marBottom w:val="0"/>
          <w:divBdr>
            <w:top w:val="none" w:sz="0" w:space="0" w:color="auto"/>
            <w:left w:val="none" w:sz="0" w:space="0" w:color="auto"/>
            <w:bottom w:val="none" w:sz="0" w:space="0" w:color="auto"/>
            <w:right w:val="none" w:sz="0" w:space="0" w:color="auto"/>
          </w:divBdr>
        </w:div>
        <w:div w:id="1885093579">
          <w:marLeft w:val="640"/>
          <w:marRight w:val="0"/>
          <w:marTop w:val="0"/>
          <w:marBottom w:val="0"/>
          <w:divBdr>
            <w:top w:val="none" w:sz="0" w:space="0" w:color="auto"/>
            <w:left w:val="none" w:sz="0" w:space="0" w:color="auto"/>
            <w:bottom w:val="none" w:sz="0" w:space="0" w:color="auto"/>
            <w:right w:val="none" w:sz="0" w:space="0" w:color="auto"/>
          </w:divBdr>
        </w:div>
        <w:div w:id="1911571034">
          <w:marLeft w:val="640"/>
          <w:marRight w:val="0"/>
          <w:marTop w:val="0"/>
          <w:marBottom w:val="0"/>
          <w:divBdr>
            <w:top w:val="none" w:sz="0" w:space="0" w:color="auto"/>
            <w:left w:val="none" w:sz="0" w:space="0" w:color="auto"/>
            <w:bottom w:val="none" w:sz="0" w:space="0" w:color="auto"/>
            <w:right w:val="none" w:sz="0" w:space="0" w:color="auto"/>
          </w:divBdr>
        </w:div>
        <w:div w:id="1922711685">
          <w:marLeft w:val="640"/>
          <w:marRight w:val="0"/>
          <w:marTop w:val="0"/>
          <w:marBottom w:val="0"/>
          <w:divBdr>
            <w:top w:val="none" w:sz="0" w:space="0" w:color="auto"/>
            <w:left w:val="none" w:sz="0" w:space="0" w:color="auto"/>
            <w:bottom w:val="none" w:sz="0" w:space="0" w:color="auto"/>
            <w:right w:val="none" w:sz="0" w:space="0" w:color="auto"/>
          </w:divBdr>
        </w:div>
        <w:div w:id="1923757334">
          <w:marLeft w:val="640"/>
          <w:marRight w:val="0"/>
          <w:marTop w:val="0"/>
          <w:marBottom w:val="0"/>
          <w:divBdr>
            <w:top w:val="none" w:sz="0" w:space="0" w:color="auto"/>
            <w:left w:val="none" w:sz="0" w:space="0" w:color="auto"/>
            <w:bottom w:val="none" w:sz="0" w:space="0" w:color="auto"/>
            <w:right w:val="none" w:sz="0" w:space="0" w:color="auto"/>
          </w:divBdr>
        </w:div>
        <w:div w:id="1994143765">
          <w:marLeft w:val="640"/>
          <w:marRight w:val="0"/>
          <w:marTop w:val="0"/>
          <w:marBottom w:val="0"/>
          <w:divBdr>
            <w:top w:val="none" w:sz="0" w:space="0" w:color="auto"/>
            <w:left w:val="none" w:sz="0" w:space="0" w:color="auto"/>
            <w:bottom w:val="none" w:sz="0" w:space="0" w:color="auto"/>
            <w:right w:val="none" w:sz="0" w:space="0" w:color="auto"/>
          </w:divBdr>
        </w:div>
        <w:div w:id="2031181311">
          <w:marLeft w:val="640"/>
          <w:marRight w:val="0"/>
          <w:marTop w:val="0"/>
          <w:marBottom w:val="0"/>
          <w:divBdr>
            <w:top w:val="none" w:sz="0" w:space="0" w:color="auto"/>
            <w:left w:val="none" w:sz="0" w:space="0" w:color="auto"/>
            <w:bottom w:val="none" w:sz="0" w:space="0" w:color="auto"/>
            <w:right w:val="none" w:sz="0" w:space="0" w:color="auto"/>
          </w:divBdr>
        </w:div>
        <w:div w:id="2124958483">
          <w:marLeft w:val="640"/>
          <w:marRight w:val="0"/>
          <w:marTop w:val="0"/>
          <w:marBottom w:val="0"/>
          <w:divBdr>
            <w:top w:val="none" w:sz="0" w:space="0" w:color="auto"/>
            <w:left w:val="none" w:sz="0" w:space="0" w:color="auto"/>
            <w:bottom w:val="none" w:sz="0" w:space="0" w:color="auto"/>
            <w:right w:val="none" w:sz="0" w:space="0" w:color="auto"/>
          </w:divBdr>
        </w:div>
      </w:divsChild>
    </w:div>
    <w:div w:id="634338799">
      <w:bodyDiv w:val="1"/>
      <w:marLeft w:val="0"/>
      <w:marRight w:val="0"/>
      <w:marTop w:val="0"/>
      <w:marBottom w:val="0"/>
      <w:divBdr>
        <w:top w:val="none" w:sz="0" w:space="0" w:color="auto"/>
        <w:left w:val="none" w:sz="0" w:space="0" w:color="auto"/>
        <w:bottom w:val="none" w:sz="0" w:space="0" w:color="auto"/>
        <w:right w:val="none" w:sz="0" w:space="0" w:color="auto"/>
      </w:divBdr>
      <w:divsChild>
        <w:div w:id="126241214">
          <w:marLeft w:val="0"/>
          <w:marRight w:val="0"/>
          <w:marTop w:val="0"/>
          <w:marBottom w:val="0"/>
          <w:divBdr>
            <w:top w:val="none" w:sz="0" w:space="0" w:color="auto"/>
            <w:left w:val="none" w:sz="0" w:space="0" w:color="auto"/>
            <w:bottom w:val="none" w:sz="0" w:space="0" w:color="auto"/>
            <w:right w:val="none" w:sz="0" w:space="0" w:color="auto"/>
          </w:divBdr>
          <w:divsChild>
            <w:div w:id="1851217763">
              <w:marLeft w:val="0"/>
              <w:marRight w:val="0"/>
              <w:marTop w:val="0"/>
              <w:marBottom w:val="0"/>
              <w:divBdr>
                <w:top w:val="none" w:sz="0" w:space="0" w:color="auto"/>
                <w:left w:val="none" w:sz="0" w:space="0" w:color="auto"/>
                <w:bottom w:val="none" w:sz="0" w:space="0" w:color="auto"/>
                <w:right w:val="none" w:sz="0" w:space="0" w:color="auto"/>
              </w:divBdr>
              <w:divsChild>
                <w:div w:id="18245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345702">
      <w:bodyDiv w:val="1"/>
      <w:marLeft w:val="0"/>
      <w:marRight w:val="0"/>
      <w:marTop w:val="0"/>
      <w:marBottom w:val="0"/>
      <w:divBdr>
        <w:top w:val="none" w:sz="0" w:space="0" w:color="auto"/>
        <w:left w:val="none" w:sz="0" w:space="0" w:color="auto"/>
        <w:bottom w:val="none" w:sz="0" w:space="0" w:color="auto"/>
        <w:right w:val="none" w:sz="0" w:space="0" w:color="auto"/>
      </w:divBdr>
    </w:div>
    <w:div w:id="656761748">
      <w:bodyDiv w:val="1"/>
      <w:marLeft w:val="0"/>
      <w:marRight w:val="0"/>
      <w:marTop w:val="0"/>
      <w:marBottom w:val="0"/>
      <w:divBdr>
        <w:top w:val="none" w:sz="0" w:space="0" w:color="auto"/>
        <w:left w:val="none" w:sz="0" w:space="0" w:color="auto"/>
        <w:bottom w:val="none" w:sz="0" w:space="0" w:color="auto"/>
        <w:right w:val="none" w:sz="0" w:space="0" w:color="auto"/>
      </w:divBdr>
      <w:divsChild>
        <w:div w:id="1565992673">
          <w:marLeft w:val="0"/>
          <w:marRight w:val="0"/>
          <w:marTop w:val="0"/>
          <w:marBottom w:val="0"/>
          <w:divBdr>
            <w:top w:val="none" w:sz="0" w:space="0" w:color="auto"/>
            <w:left w:val="none" w:sz="0" w:space="0" w:color="auto"/>
            <w:bottom w:val="none" w:sz="0" w:space="0" w:color="auto"/>
            <w:right w:val="none" w:sz="0" w:space="0" w:color="auto"/>
          </w:divBdr>
          <w:divsChild>
            <w:div w:id="211619206">
              <w:marLeft w:val="0"/>
              <w:marRight w:val="0"/>
              <w:marTop w:val="0"/>
              <w:marBottom w:val="0"/>
              <w:divBdr>
                <w:top w:val="none" w:sz="0" w:space="0" w:color="auto"/>
                <w:left w:val="none" w:sz="0" w:space="0" w:color="auto"/>
                <w:bottom w:val="none" w:sz="0" w:space="0" w:color="auto"/>
                <w:right w:val="none" w:sz="0" w:space="0" w:color="auto"/>
              </w:divBdr>
              <w:divsChild>
                <w:div w:id="98370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4811">
      <w:bodyDiv w:val="1"/>
      <w:marLeft w:val="0"/>
      <w:marRight w:val="0"/>
      <w:marTop w:val="0"/>
      <w:marBottom w:val="0"/>
      <w:divBdr>
        <w:top w:val="none" w:sz="0" w:space="0" w:color="auto"/>
        <w:left w:val="none" w:sz="0" w:space="0" w:color="auto"/>
        <w:bottom w:val="none" w:sz="0" w:space="0" w:color="auto"/>
        <w:right w:val="none" w:sz="0" w:space="0" w:color="auto"/>
      </w:divBdr>
      <w:divsChild>
        <w:div w:id="485435683">
          <w:marLeft w:val="0"/>
          <w:marRight w:val="0"/>
          <w:marTop w:val="0"/>
          <w:marBottom w:val="0"/>
          <w:divBdr>
            <w:top w:val="none" w:sz="0" w:space="0" w:color="auto"/>
            <w:left w:val="none" w:sz="0" w:space="0" w:color="auto"/>
            <w:bottom w:val="none" w:sz="0" w:space="0" w:color="auto"/>
            <w:right w:val="none" w:sz="0" w:space="0" w:color="auto"/>
          </w:divBdr>
          <w:divsChild>
            <w:div w:id="1317032750">
              <w:marLeft w:val="0"/>
              <w:marRight w:val="0"/>
              <w:marTop w:val="0"/>
              <w:marBottom w:val="0"/>
              <w:divBdr>
                <w:top w:val="none" w:sz="0" w:space="0" w:color="auto"/>
                <w:left w:val="none" w:sz="0" w:space="0" w:color="auto"/>
                <w:bottom w:val="none" w:sz="0" w:space="0" w:color="auto"/>
                <w:right w:val="none" w:sz="0" w:space="0" w:color="auto"/>
              </w:divBdr>
              <w:divsChild>
                <w:div w:id="151823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85840">
      <w:bodyDiv w:val="1"/>
      <w:marLeft w:val="0"/>
      <w:marRight w:val="0"/>
      <w:marTop w:val="0"/>
      <w:marBottom w:val="0"/>
      <w:divBdr>
        <w:top w:val="none" w:sz="0" w:space="0" w:color="auto"/>
        <w:left w:val="none" w:sz="0" w:space="0" w:color="auto"/>
        <w:bottom w:val="none" w:sz="0" w:space="0" w:color="auto"/>
        <w:right w:val="none" w:sz="0" w:space="0" w:color="auto"/>
      </w:divBdr>
    </w:div>
    <w:div w:id="710812271">
      <w:bodyDiv w:val="1"/>
      <w:marLeft w:val="0"/>
      <w:marRight w:val="0"/>
      <w:marTop w:val="0"/>
      <w:marBottom w:val="0"/>
      <w:divBdr>
        <w:top w:val="none" w:sz="0" w:space="0" w:color="auto"/>
        <w:left w:val="none" w:sz="0" w:space="0" w:color="auto"/>
        <w:bottom w:val="none" w:sz="0" w:space="0" w:color="auto"/>
        <w:right w:val="none" w:sz="0" w:space="0" w:color="auto"/>
      </w:divBdr>
      <w:divsChild>
        <w:div w:id="204291611">
          <w:marLeft w:val="0"/>
          <w:marRight w:val="0"/>
          <w:marTop w:val="0"/>
          <w:marBottom w:val="0"/>
          <w:divBdr>
            <w:top w:val="none" w:sz="0" w:space="0" w:color="auto"/>
            <w:left w:val="none" w:sz="0" w:space="0" w:color="auto"/>
            <w:bottom w:val="none" w:sz="0" w:space="0" w:color="auto"/>
            <w:right w:val="none" w:sz="0" w:space="0" w:color="auto"/>
          </w:divBdr>
          <w:divsChild>
            <w:div w:id="773405617">
              <w:marLeft w:val="0"/>
              <w:marRight w:val="0"/>
              <w:marTop w:val="0"/>
              <w:marBottom w:val="0"/>
              <w:divBdr>
                <w:top w:val="none" w:sz="0" w:space="0" w:color="auto"/>
                <w:left w:val="none" w:sz="0" w:space="0" w:color="auto"/>
                <w:bottom w:val="none" w:sz="0" w:space="0" w:color="auto"/>
                <w:right w:val="none" w:sz="0" w:space="0" w:color="auto"/>
              </w:divBdr>
              <w:divsChild>
                <w:div w:id="9876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073637">
      <w:bodyDiv w:val="1"/>
      <w:marLeft w:val="0"/>
      <w:marRight w:val="0"/>
      <w:marTop w:val="0"/>
      <w:marBottom w:val="0"/>
      <w:divBdr>
        <w:top w:val="none" w:sz="0" w:space="0" w:color="auto"/>
        <w:left w:val="none" w:sz="0" w:space="0" w:color="auto"/>
        <w:bottom w:val="none" w:sz="0" w:space="0" w:color="auto"/>
        <w:right w:val="none" w:sz="0" w:space="0" w:color="auto"/>
      </w:divBdr>
      <w:divsChild>
        <w:div w:id="1800491942">
          <w:marLeft w:val="0"/>
          <w:marRight w:val="0"/>
          <w:marTop w:val="0"/>
          <w:marBottom w:val="0"/>
          <w:divBdr>
            <w:top w:val="none" w:sz="0" w:space="0" w:color="auto"/>
            <w:left w:val="none" w:sz="0" w:space="0" w:color="auto"/>
            <w:bottom w:val="none" w:sz="0" w:space="0" w:color="auto"/>
            <w:right w:val="none" w:sz="0" w:space="0" w:color="auto"/>
          </w:divBdr>
          <w:divsChild>
            <w:div w:id="925696770">
              <w:marLeft w:val="0"/>
              <w:marRight w:val="0"/>
              <w:marTop w:val="0"/>
              <w:marBottom w:val="0"/>
              <w:divBdr>
                <w:top w:val="none" w:sz="0" w:space="0" w:color="auto"/>
                <w:left w:val="none" w:sz="0" w:space="0" w:color="auto"/>
                <w:bottom w:val="none" w:sz="0" w:space="0" w:color="auto"/>
                <w:right w:val="none" w:sz="0" w:space="0" w:color="auto"/>
              </w:divBdr>
              <w:divsChild>
                <w:div w:id="172132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588148">
      <w:bodyDiv w:val="1"/>
      <w:marLeft w:val="0"/>
      <w:marRight w:val="0"/>
      <w:marTop w:val="0"/>
      <w:marBottom w:val="0"/>
      <w:divBdr>
        <w:top w:val="none" w:sz="0" w:space="0" w:color="auto"/>
        <w:left w:val="none" w:sz="0" w:space="0" w:color="auto"/>
        <w:bottom w:val="none" w:sz="0" w:space="0" w:color="auto"/>
        <w:right w:val="none" w:sz="0" w:space="0" w:color="auto"/>
      </w:divBdr>
      <w:divsChild>
        <w:div w:id="19086231">
          <w:marLeft w:val="640"/>
          <w:marRight w:val="0"/>
          <w:marTop w:val="0"/>
          <w:marBottom w:val="0"/>
          <w:divBdr>
            <w:top w:val="none" w:sz="0" w:space="0" w:color="auto"/>
            <w:left w:val="none" w:sz="0" w:space="0" w:color="auto"/>
            <w:bottom w:val="none" w:sz="0" w:space="0" w:color="auto"/>
            <w:right w:val="none" w:sz="0" w:space="0" w:color="auto"/>
          </w:divBdr>
        </w:div>
        <w:div w:id="36588561">
          <w:marLeft w:val="640"/>
          <w:marRight w:val="0"/>
          <w:marTop w:val="0"/>
          <w:marBottom w:val="0"/>
          <w:divBdr>
            <w:top w:val="none" w:sz="0" w:space="0" w:color="auto"/>
            <w:left w:val="none" w:sz="0" w:space="0" w:color="auto"/>
            <w:bottom w:val="none" w:sz="0" w:space="0" w:color="auto"/>
            <w:right w:val="none" w:sz="0" w:space="0" w:color="auto"/>
          </w:divBdr>
        </w:div>
        <w:div w:id="41371104">
          <w:marLeft w:val="640"/>
          <w:marRight w:val="0"/>
          <w:marTop w:val="0"/>
          <w:marBottom w:val="0"/>
          <w:divBdr>
            <w:top w:val="none" w:sz="0" w:space="0" w:color="auto"/>
            <w:left w:val="none" w:sz="0" w:space="0" w:color="auto"/>
            <w:bottom w:val="none" w:sz="0" w:space="0" w:color="auto"/>
            <w:right w:val="none" w:sz="0" w:space="0" w:color="auto"/>
          </w:divBdr>
        </w:div>
        <w:div w:id="66920362">
          <w:marLeft w:val="640"/>
          <w:marRight w:val="0"/>
          <w:marTop w:val="0"/>
          <w:marBottom w:val="0"/>
          <w:divBdr>
            <w:top w:val="none" w:sz="0" w:space="0" w:color="auto"/>
            <w:left w:val="none" w:sz="0" w:space="0" w:color="auto"/>
            <w:bottom w:val="none" w:sz="0" w:space="0" w:color="auto"/>
            <w:right w:val="none" w:sz="0" w:space="0" w:color="auto"/>
          </w:divBdr>
        </w:div>
        <w:div w:id="74475191">
          <w:marLeft w:val="640"/>
          <w:marRight w:val="0"/>
          <w:marTop w:val="0"/>
          <w:marBottom w:val="0"/>
          <w:divBdr>
            <w:top w:val="none" w:sz="0" w:space="0" w:color="auto"/>
            <w:left w:val="none" w:sz="0" w:space="0" w:color="auto"/>
            <w:bottom w:val="none" w:sz="0" w:space="0" w:color="auto"/>
            <w:right w:val="none" w:sz="0" w:space="0" w:color="auto"/>
          </w:divBdr>
        </w:div>
        <w:div w:id="160240650">
          <w:marLeft w:val="640"/>
          <w:marRight w:val="0"/>
          <w:marTop w:val="0"/>
          <w:marBottom w:val="0"/>
          <w:divBdr>
            <w:top w:val="none" w:sz="0" w:space="0" w:color="auto"/>
            <w:left w:val="none" w:sz="0" w:space="0" w:color="auto"/>
            <w:bottom w:val="none" w:sz="0" w:space="0" w:color="auto"/>
            <w:right w:val="none" w:sz="0" w:space="0" w:color="auto"/>
          </w:divBdr>
        </w:div>
        <w:div w:id="223295720">
          <w:marLeft w:val="640"/>
          <w:marRight w:val="0"/>
          <w:marTop w:val="0"/>
          <w:marBottom w:val="0"/>
          <w:divBdr>
            <w:top w:val="none" w:sz="0" w:space="0" w:color="auto"/>
            <w:left w:val="none" w:sz="0" w:space="0" w:color="auto"/>
            <w:bottom w:val="none" w:sz="0" w:space="0" w:color="auto"/>
            <w:right w:val="none" w:sz="0" w:space="0" w:color="auto"/>
          </w:divBdr>
        </w:div>
        <w:div w:id="241569209">
          <w:marLeft w:val="640"/>
          <w:marRight w:val="0"/>
          <w:marTop w:val="0"/>
          <w:marBottom w:val="0"/>
          <w:divBdr>
            <w:top w:val="none" w:sz="0" w:space="0" w:color="auto"/>
            <w:left w:val="none" w:sz="0" w:space="0" w:color="auto"/>
            <w:bottom w:val="none" w:sz="0" w:space="0" w:color="auto"/>
            <w:right w:val="none" w:sz="0" w:space="0" w:color="auto"/>
          </w:divBdr>
        </w:div>
        <w:div w:id="320892932">
          <w:marLeft w:val="640"/>
          <w:marRight w:val="0"/>
          <w:marTop w:val="0"/>
          <w:marBottom w:val="0"/>
          <w:divBdr>
            <w:top w:val="none" w:sz="0" w:space="0" w:color="auto"/>
            <w:left w:val="none" w:sz="0" w:space="0" w:color="auto"/>
            <w:bottom w:val="none" w:sz="0" w:space="0" w:color="auto"/>
            <w:right w:val="none" w:sz="0" w:space="0" w:color="auto"/>
          </w:divBdr>
        </w:div>
        <w:div w:id="348338277">
          <w:marLeft w:val="640"/>
          <w:marRight w:val="0"/>
          <w:marTop w:val="0"/>
          <w:marBottom w:val="0"/>
          <w:divBdr>
            <w:top w:val="none" w:sz="0" w:space="0" w:color="auto"/>
            <w:left w:val="none" w:sz="0" w:space="0" w:color="auto"/>
            <w:bottom w:val="none" w:sz="0" w:space="0" w:color="auto"/>
            <w:right w:val="none" w:sz="0" w:space="0" w:color="auto"/>
          </w:divBdr>
        </w:div>
        <w:div w:id="445391557">
          <w:marLeft w:val="640"/>
          <w:marRight w:val="0"/>
          <w:marTop w:val="0"/>
          <w:marBottom w:val="0"/>
          <w:divBdr>
            <w:top w:val="none" w:sz="0" w:space="0" w:color="auto"/>
            <w:left w:val="none" w:sz="0" w:space="0" w:color="auto"/>
            <w:bottom w:val="none" w:sz="0" w:space="0" w:color="auto"/>
            <w:right w:val="none" w:sz="0" w:space="0" w:color="auto"/>
          </w:divBdr>
        </w:div>
        <w:div w:id="485588754">
          <w:marLeft w:val="640"/>
          <w:marRight w:val="0"/>
          <w:marTop w:val="0"/>
          <w:marBottom w:val="0"/>
          <w:divBdr>
            <w:top w:val="none" w:sz="0" w:space="0" w:color="auto"/>
            <w:left w:val="none" w:sz="0" w:space="0" w:color="auto"/>
            <w:bottom w:val="none" w:sz="0" w:space="0" w:color="auto"/>
            <w:right w:val="none" w:sz="0" w:space="0" w:color="auto"/>
          </w:divBdr>
        </w:div>
        <w:div w:id="530728919">
          <w:marLeft w:val="640"/>
          <w:marRight w:val="0"/>
          <w:marTop w:val="0"/>
          <w:marBottom w:val="0"/>
          <w:divBdr>
            <w:top w:val="none" w:sz="0" w:space="0" w:color="auto"/>
            <w:left w:val="none" w:sz="0" w:space="0" w:color="auto"/>
            <w:bottom w:val="none" w:sz="0" w:space="0" w:color="auto"/>
            <w:right w:val="none" w:sz="0" w:space="0" w:color="auto"/>
          </w:divBdr>
        </w:div>
        <w:div w:id="581837768">
          <w:marLeft w:val="640"/>
          <w:marRight w:val="0"/>
          <w:marTop w:val="0"/>
          <w:marBottom w:val="0"/>
          <w:divBdr>
            <w:top w:val="none" w:sz="0" w:space="0" w:color="auto"/>
            <w:left w:val="none" w:sz="0" w:space="0" w:color="auto"/>
            <w:bottom w:val="none" w:sz="0" w:space="0" w:color="auto"/>
            <w:right w:val="none" w:sz="0" w:space="0" w:color="auto"/>
          </w:divBdr>
        </w:div>
        <w:div w:id="631979599">
          <w:marLeft w:val="640"/>
          <w:marRight w:val="0"/>
          <w:marTop w:val="0"/>
          <w:marBottom w:val="0"/>
          <w:divBdr>
            <w:top w:val="none" w:sz="0" w:space="0" w:color="auto"/>
            <w:left w:val="none" w:sz="0" w:space="0" w:color="auto"/>
            <w:bottom w:val="none" w:sz="0" w:space="0" w:color="auto"/>
            <w:right w:val="none" w:sz="0" w:space="0" w:color="auto"/>
          </w:divBdr>
        </w:div>
        <w:div w:id="721558464">
          <w:marLeft w:val="640"/>
          <w:marRight w:val="0"/>
          <w:marTop w:val="0"/>
          <w:marBottom w:val="0"/>
          <w:divBdr>
            <w:top w:val="none" w:sz="0" w:space="0" w:color="auto"/>
            <w:left w:val="none" w:sz="0" w:space="0" w:color="auto"/>
            <w:bottom w:val="none" w:sz="0" w:space="0" w:color="auto"/>
            <w:right w:val="none" w:sz="0" w:space="0" w:color="auto"/>
          </w:divBdr>
        </w:div>
        <w:div w:id="752432238">
          <w:marLeft w:val="640"/>
          <w:marRight w:val="0"/>
          <w:marTop w:val="0"/>
          <w:marBottom w:val="0"/>
          <w:divBdr>
            <w:top w:val="none" w:sz="0" w:space="0" w:color="auto"/>
            <w:left w:val="none" w:sz="0" w:space="0" w:color="auto"/>
            <w:bottom w:val="none" w:sz="0" w:space="0" w:color="auto"/>
            <w:right w:val="none" w:sz="0" w:space="0" w:color="auto"/>
          </w:divBdr>
        </w:div>
        <w:div w:id="765661908">
          <w:marLeft w:val="640"/>
          <w:marRight w:val="0"/>
          <w:marTop w:val="0"/>
          <w:marBottom w:val="0"/>
          <w:divBdr>
            <w:top w:val="none" w:sz="0" w:space="0" w:color="auto"/>
            <w:left w:val="none" w:sz="0" w:space="0" w:color="auto"/>
            <w:bottom w:val="none" w:sz="0" w:space="0" w:color="auto"/>
            <w:right w:val="none" w:sz="0" w:space="0" w:color="auto"/>
          </w:divBdr>
        </w:div>
        <w:div w:id="774321953">
          <w:marLeft w:val="640"/>
          <w:marRight w:val="0"/>
          <w:marTop w:val="0"/>
          <w:marBottom w:val="0"/>
          <w:divBdr>
            <w:top w:val="none" w:sz="0" w:space="0" w:color="auto"/>
            <w:left w:val="none" w:sz="0" w:space="0" w:color="auto"/>
            <w:bottom w:val="none" w:sz="0" w:space="0" w:color="auto"/>
            <w:right w:val="none" w:sz="0" w:space="0" w:color="auto"/>
          </w:divBdr>
        </w:div>
        <w:div w:id="783885777">
          <w:marLeft w:val="640"/>
          <w:marRight w:val="0"/>
          <w:marTop w:val="0"/>
          <w:marBottom w:val="0"/>
          <w:divBdr>
            <w:top w:val="none" w:sz="0" w:space="0" w:color="auto"/>
            <w:left w:val="none" w:sz="0" w:space="0" w:color="auto"/>
            <w:bottom w:val="none" w:sz="0" w:space="0" w:color="auto"/>
            <w:right w:val="none" w:sz="0" w:space="0" w:color="auto"/>
          </w:divBdr>
        </w:div>
        <w:div w:id="788398840">
          <w:marLeft w:val="640"/>
          <w:marRight w:val="0"/>
          <w:marTop w:val="0"/>
          <w:marBottom w:val="0"/>
          <w:divBdr>
            <w:top w:val="none" w:sz="0" w:space="0" w:color="auto"/>
            <w:left w:val="none" w:sz="0" w:space="0" w:color="auto"/>
            <w:bottom w:val="none" w:sz="0" w:space="0" w:color="auto"/>
            <w:right w:val="none" w:sz="0" w:space="0" w:color="auto"/>
          </w:divBdr>
        </w:div>
        <w:div w:id="831484607">
          <w:marLeft w:val="640"/>
          <w:marRight w:val="0"/>
          <w:marTop w:val="0"/>
          <w:marBottom w:val="0"/>
          <w:divBdr>
            <w:top w:val="none" w:sz="0" w:space="0" w:color="auto"/>
            <w:left w:val="none" w:sz="0" w:space="0" w:color="auto"/>
            <w:bottom w:val="none" w:sz="0" w:space="0" w:color="auto"/>
            <w:right w:val="none" w:sz="0" w:space="0" w:color="auto"/>
          </w:divBdr>
        </w:div>
        <w:div w:id="832142422">
          <w:marLeft w:val="640"/>
          <w:marRight w:val="0"/>
          <w:marTop w:val="0"/>
          <w:marBottom w:val="0"/>
          <w:divBdr>
            <w:top w:val="none" w:sz="0" w:space="0" w:color="auto"/>
            <w:left w:val="none" w:sz="0" w:space="0" w:color="auto"/>
            <w:bottom w:val="none" w:sz="0" w:space="0" w:color="auto"/>
            <w:right w:val="none" w:sz="0" w:space="0" w:color="auto"/>
          </w:divBdr>
        </w:div>
        <w:div w:id="924458861">
          <w:marLeft w:val="640"/>
          <w:marRight w:val="0"/>
          <w:marTop w:val="0"/>
          <w:marBottom w:val="0"/>
          <w:divBdr>
            <w:top w:val="none" w:sz="0" w:space="0" w:color="auto"/>
            <w:left w:val="none" w:sz="0" w:space="0" w:color="auto"/>
            <w:bottom w:val="none" w:sz="0" w:space="0" w:color="auto"/>
            <w:right w:val="none" w:sz="0" w:space="0" w:color="auto"/>
          </w:divBdr>
        </w:div>
        <w:div w:id="945621991">
          <w:marLeft w:val="640"/>
          <w:marRight w:val="0"/>
          <w:marTop w:val="0"/>
          <w:marBottom w:val="0"/>
          <w:divBdr>
            <w:top w:val="none" w:sz="0" w:space="0" w:color="auto"/>
            <w:left w:val="none" w:sz="0" w:space="0" w:color="auto"/>
            <w:bottom w:val="none" w:sz="0" w:space="0" w:color="auto"/>
            <w:right w:val="none" w:sz="0" w:space="0" w:color="auto"/>
          </w:divBdr>
        </w:div>
        <w:div w:id="980158641">
          <w:marLeft w:val="640"/>
          <w:marRight w:val="0"/>
          <w:marTop w:val="0"/>
          <w:marBottom w:val="0"/>
          <w:divBdr>
            <w:top w:val="none" w:sz="0" w:space="0" w:color="auto"/>
            <w:left w:val="none" w:sz="0" w:space="0" w:color="auto"/>
            <w:bottom w:val="none" w:sz="0" w:space="0" w:color="auto"/>
            <w:right w:val="none" w:sz="0" w:space="0" w:color="auto"/>
          </w:divBdr>
        </w:div>
        <w:div w:id="1050763843">
          <w:marLeft w:val="640"/>
          <w:marRight w:val="0"/>
          <w:marTop w:val="0"/>
          <w:marBottom w:val="0"/>
          <w:divBdr>
            <w:top w:val="none" w:sz="0" w:space="0" w:color="auto"/>
            <w:left w:val="none" w:sz="0" w:space="0" w:color="auto"/>
            <w:bottom w:val="none" w:sz="0" w:space="0" w:color="auto"/>
            <w:right w:val="none" w:sz="0" w:space="0" w:color="auto"/>
          </w:divBdr>
        </w:div>
        <w:div w:id="1075468831">
          <w:marLeft w:val="640"/>
          <w:marRight w:val="0"/>
          <w:marTop w:val="0"/>
          <w:marBottom w:val="0"/>
          <w:divBdr>
            <w:top w:val="none" w:sz="0" w:space="0" w:color="auto"/>
            <w:left w:val="none" w:sz="0" w:space="0" w:color="auto"/>
            <w:bottom w:val="none" w:sz="0" w:space="0" w:color="auto"/>
            <w:right w:val="none" w:sz="0" w:space="0" w:color="auto"/>
          </w:divBdr>
        </w:div>
        <w:div w:id="1139414898">
          <w:marLeft w:val="640"/>
          <w:marRight w:val="0"/>
          <w:marTop w:val="0"/>
          <w:marBottom w:val="0"/>
          <w:divBdr>
            <w:top w:val="none" w:sz="0" w:space="0" w:color="auto"/>
            <w:left w:val="none" w:sz="0" w:space="0" w:color="auto"/>
            <w:bottom w:val="none" w:sz="0" w:space="0" w:color="auto"/>
            <w:right w:val="none" w:sz="0" w:space="0" w:color="auto"/>
          </w:divBdr>
        </w:div>
        <w:div w:id="1181698305">
          <w:marLeft w:val="640"/>
          <w:marRight w:val="0"/>
          <w:marTop w:val="0"/>
          <w:marBottom w:val="0"/>
          <w:divBdr>
            <w:top w:val="none" w:sz="0" w:space="0" w:color="auto"/>
            <w:left w:val="none" w:sz="0" w:space="0" w:color="auto"/>
            <w:bottom w:val="none" w:sz="0" w:space="0" w:color="auto"/>
            <w:right w:val="none" w:sz="0" w:space="0" w:color="auto"/>
          </w:divBdr>
        </w:div>
        <w:div w:id="1205560040">
          <w:marLeft w:val="640"/>
          <w:marRight w:val="0"/>
          <w:marTop w:val="0"/>
          <w:marBottom w:val="0"/>
          <w:divBdr>
            <w:top w:val="none" w:sz="0" w:space="0" w:color="auto"/>
            <w:left w:val="none" w:sz="0" w:space="0" w:color="auto"/>
            <w:bottom w:val="none" w:sz="0" w:space="0" w:color="auto"/>
            <w:right w:val="none" w:sz="0" w:space="0" w:color="auto"/>
          </w:divBdr>
        </w:div>
        <w:div w:id="1250768224">
          <w:marLeft w:val="640"/>
          <w:marRight w:val="0"/>
          <w:marTop w:val="0"/>
          <w:marBottom w:val="0"/>
          <w:divBdr>
            <w:top w:val="none" w:sz="0" w:space="0" w:color="auto"/>
            <w:left w:val="none" w:sz="0" w:space="0" w:color="auto"/>
            <w:bottom w:val="none" w:sz="0" w:space="0" w:color="auto"/>
            <w:right w:val="none" w:sz="0" w:space="0" w:color="auto"/>
          </w:divBdr>
        </w:div>
        <w:div w:id="1254900696">
          <w:marLeft w:val="640"/>
          <w:marRight w:val="0"/>
          <w:marTop w:val="0"/>
          <w:marBottom w:val="0"/>
          <w:divBdr>
            <w:top w:val="none" w:sz="0" w:space="0" w:color="auto"/>
            <w:left w:val="none" w:sz="0" w:space="0" w:color="auto"/>
            <w:bottom w:val="none" w:sz="0" w:space="0" w:color="auto"/>
            <w:right w:val="none" w:sz="0" w:space="0" w:color="auto"/>
          </w:divBdr>
        </w:div>
        <w:div w:id="1271234340">
          <w:marLeft w:val="640"/>
          <w:marRight w:val="0"/>
          <w:marTop w:val="0"/>
          <w:marBottom w:val="0"/>
          <w:divBdr>
            <w:top w:val="none" w:sz="0" w:space="0" w:color="auto"/>
            <w:left w:val="none" w:sz="0" w:space="0" w:color="auto"/>
            <w:bottom w:val="none" w:sz="0" w:space="0" w:color="auto"/>
            <w:right w:val="none" w:sz="0" w:space="0" w:color="auto"/>
          </w:divBdr>
        </w:div>
        <w:div w:id="1293898339">
          <w:marLeft w:val="640"/>
          <w:marRight w:val="0"/>
          <w:marTop w:val="0"/>
          <w:marBottom w:val="0"/>
          <w:divBdr>
            <w:top w:val="none" w:sz="0" w:space="0" w:color="auto"/>
            <w:left w:val="none" w:sz="0" w:space="0" w:color="auto"/>
            <w:bottom w:val="none" w:sz="0" w:space="0" w:color="auto"/>
            <w:right w:val="none" w:sz="0" w:space="0" w:color="auto"/>
          </w:divBdr>
        </w:div>
        <w:div w:id="1328896308">
          <w:marLeft w:val="640"/>
          <w:marRight w:val="0"/>
          <w:marTop w:val="0"/>
          <w:marBottom w:val="0"/>
          <w:divBdr>
            <w:top w:val="none" w:sz="0" w:space="0" w:color="auto"/>
            <w:left w:val="none" w:sz="0" w:space="0" w:color="auto"/>
            <w:bottom w:val="none" w:sz="0" w:space="0" w:color="auto"/>
            <w:right w:val="none" w:sz="0" w:space="0" w:color="auto"/>
          </w:divBdr>
        </w:div>
        <w:div w:id="1585332793">
          <w:marLeft w:val="640"/>
          <w:marRight w:val="0"/>
          <w:marTop w:val="0"/>
          <w:marBottom w:val="0"/>
          <w:divBdr>
            <w:top w:val="none" w:sz="0" w:space="0" w:color="auto"/>
            <w:left w:val="none" w:sz="0" w:space="0" w:color="auto"/>
            <w:bottom w:val="none" w:sz="0" w:space="0" w:color="auto"/>
            <w:right w:val="none" w:sz="0" w:space="0" w:color="auto"/>
          </w:divBdr>
        </w:div>
        <w:div w:id="1645817915">
          <w:marLeft w:val="640"/>
          <w:marRight w:val="0"/>
          <w:marTop w:val="0"/>
          <w:marBottom w:val="0"/>
          <w:divBdr>
            <w:top w:val="none" w:sz="0" w:space="0" w:color="auto"/>
            <w:left w:val="none" w:sz="0" w:space="0" w:color="auto"/>
            <w:bottom w:val="none" w:sz="0" w:space="0" w:color="auto"/>
            <w:right w:val="none" w:sz="0" w:space="0" w:color="auto"/>
          </w:divBdr>
        </w:div>
        <w:div w:id="1646927394">
          <w:marLeft w:val="640"/>
          <w:marRight w:val="0"/>
          <w:marTop w:val="0"/>
          <w:marBottom w:val="0"/>
          <w:divBdr>
            <w:top w:val="none" w:sz="0" w:space="0" w:color="auto"/>
            <w:left w:val="none" w:sz="0" w:space="0" w:color="auto"/>
            <w:bottom w:val="none" w:sz="0" w:space="0" w:color="auto"/>
            <w:right w:val="none" w:sz="0" w:space="0" w:color="auto"/>
          </w:divBdr>
        </w:div>
        <w:div w:id="1731490496">
          <w:marLeft w:val="640"/>
          <w:marRight w:val="0"/>
          <w:marTop w:val="0"/>
          <w:marBottom w:val="0"/>
          <w:divBdr>
            <w:top w:val="none" w:sz="0" w:space="0" w:color="auto"/>
            <w:left w:val="none" w:sz="0" w:space="0" w:color="auto"/>
            <w:bottom w:val="none" w:sz="0" w:space="0" w:color="auto"/>
            <w:right w:val="none" w:sz="0" w:space="0" w:color="auto"/>
          </w:divBdr>
        </w:div>
        <w:div w:id="1811819845">
          <w:marLeft w:val="640"/>
          <w:marRight w:val="0"/>
          <w:marTop w:val="0"/>
          <w:marBottom w:val="0"/>
          <w:divBdr>
            <w:top w:val="none" w:sz="0" w:space="0" w:color="auto"/>
            <w:left w:val="none" w:sz="0" w:space="0" w:color="auto"/>
            <w:bottom w:val="none" w:sz="0" w:space="0" w:color="auto"/>
            <w:right w:val="none" w:sz="0" w:space="0" w:color="auto"/>
          </w:divBdr>
        </w:div>
        <w:div w:id="1901477702">
          <w:marLeft w:val="640"/>
          <w:marRight w:val="0"/>
          <w:marTop w:val="0"/>
          <w:marBottom w:val="0"/>
          <w:divBdr>
            <w:top w:val="none" w:sz="0" w:space="0" w:color="auto"/>
            <w:left w:val="none" w:sz="0" w:space="0" w:color="auto"/>
            <w:bottom w:val="none" w:sz="0" w:space="0" w:color="auto"/>
            <w:right w:val="none" w:sz="0" w:space="0" w:color="auto"/>
          </w:divBdr>
        </w:div>
        <w:div w:id="1928493988">
          <w:marLeft w:val="640"/>
          <w:marRight w:val="0"/>
          <w:marTop w:val="0"/>
          <w:marBottom w:val="0"/>
          <w:divBdr>
            <w:top w:val="none" w:sz="0" w:space="0" w:color="auto"/>
            <w:left w:val="none" w:sz="0" w:space="0" w:color="auto"/>
            <w:bottom w:val="none" w:sz="0" w:space="0" w:color="auto"/>
            <w:right w:val="none" w:sz="0" w:space="0" w:color="auto"/>
          </w:divBdr>
        </w:div>
        <w:div w:id="1981496194">
          <w:marLeft w:val="640"/>
          <w:marRight w:val="0"/>
          <w:marTop w:val="0"/>
          <w:marBottom w:val="0"/>
          <w:divBdr>
            <w:top w:val="none" w:sz="0" w:space="0" w:color="auto"/>
            <w:left w:val="none" w:sz="0" w:space="0" w:color="auto"/>
            <w:bottom w:val="none" w:sz="0" w:space="0" w:color="auto"/>
            <w:right w:val="none" w:sz="0" w:space="0" w:color="auto"/>
          </w:divBdr>
        </w:div>
        <w:div w:id="2031712961">
          <w:marLeft w:val="640"/>
          <w:marRight w:val="0"/>
          <w:marTop w:val="0"/>
          <w:marBottom w:val="0"/>
          <w:divBdr>
            <w:top w:val="none" w:sz="0" w:space="0" w:color="auto"/>
            <w:left w:val="none" w:sz="0" w:space="0" w:color="auto"/>
            <w:bottom w:val="none" w:sz="0" w:space="0" w:color="auto"/>
            <w:right w:val="none" w:sz="0" w:space="0" w:color="auto"/>
          </w:divBdr>
        </w:div>
        <w:div w:id="2097163376">
          <w:marLeft w:val="640"/>
          <w:marRight w:val="0"/>
          <w:marTop w:val="0"/>
          <w:marBottom w:val="0"/>
          <w:divBdr>
            <w:top w:val="none" w:sz="0" w:space="0" w:color="auto"/>
            <w:left w:val="none" w:sz="0" w:space="0" w:color="auto"/>
            <w:bottom w:val="none" w:sz="0" w:space="0" w:color="auto"/>
            <w:right w:val="none" w:sz="0" w:space="0" w:color="auto"/>
          </w:divBdr>
        </w:div>
        <w:div w:id="2118716220">
          <w:marLeft w:val="640"/>
          <w:marRight w:val="0"/>
          <w:marTop w:val="0"/>
          <w:marBottom w:val="0"/>
          <w:divBdr>
            <w:top w:val="none" w:sz="0" w:space="0" w:color="auto"/>
            <w:left w:val="none" w:sz="0" w:space="0" w:color="auto"/>
            <w:bottom w:val="none" w:sz="0" w:space="0" w:color="auto"/>
            <w:right w:val="none" w:sz="0" w:space="0" w:color="auto"/>
          </w:divBdr>
        </w:div>
      </w:divsChild>
    </w:div>
    <w:div w:id="731928249">
      <w:bodyDiv w:val="1"/>
      <w:marLeft w:val="0"/>
      <w:marRight w:val="0"/>
      <w:marTop w:val="0"/>
      <w:marBottom w:val="0"/>
      <w:divBdr>
        <w:top w:val="none" w:sz="0" w:space="0" w:color="auto"/>
        <w:left w:val="none" w:sz="0" w:space="0" w:color="auto"/>
        <w:bottom w:val="none" w:sz="0" w:space="0" w:color="auto"/>
        <w:right w:val="none" w:sz="0" w:space="0" w:color="auto"/>
      </w:divBdr>
    </w:div>
    <w:div w:id="750079974">
      <w:bodyDiv w:val="1"/>
      <w:marLeft w:val="0"/>
      <w:marRight w:val="0"/>
      <w:marTop w:val="0"/>
      <w:marBottom w:val="0"/>
      <w:divBdr>
        <w:top w:val="none" w:sz="0" w:space="0" w:color="auto"/>
        <w:left w:val="none" w:sz="0" w:space="0" w:color="auto"/>
        <w:bottom w:val="none" w:sz="0" w:space="0" w:color="auto"/>
        <w:right w:val="none" w:sz="0" w:space="0" w:color="auto"/>
      </w:divBdr>
      <w:divsChild>
        <w:div w:id="434635033">
          <w:marLeft w:val="0"/>
          <w:marRight w:val="0"/>
          <w:marTop w:val="0"/>
          <w:marBottom w:val="0"/>
          <w:divBdr>
            <w:top w:val="none" w:sz="0" w:space="0" w:color="auto"/>
            <w:left w:val="none" w:sz="0" w:space="0" w:color="auto"/>
            <w:bottom w:val="none" w:sz="0" w:space="0" w:color="auto"/>
            <w:right w:val="none" w:sz="0" w:space="0" w:color="auto"/>
          </w:divBdr>
          <w:divsChild>
            <w:div w:id="1540245163">
              <w:marLeft w:val="0"/>
              <w:marRight w:val="0"/>
              <w:marTop w:val="0"/>
              <w:marBottom w:val="0"/>
              <w:divBdr>
                <w:top w:val="none" w:sz="0" w:space="0" w:color="auto"/>
                <w:left w:val="none" w:sz="0" w:space="0" w:color="auto"/>
                <w:bottom w:val="none" w:sz="0" w:space="0" w:color="auto"/>
                <w:right w:val="none" w:sz="0" w:space="0" w:color="auto"/>
              </w:divBdr>
              <w:divsChild>
                <w:div w:id="98816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140177">
      <w:bodyDiv w:val="1"/>
      <w:marLeft w:val="0"/>
      <w:marRight w:val="0"/>
      <w:marTop w:val="0"/>
      <w:marBottom w:val="0"/>
      <w:divBdr>
        <w:top w:val="none" w:sz="0" w:space="0" w:color="auto"/>
        <w:left w:val="none" w:sz="0" w:space="0" w:color="auto"/>
        <w:bottom w:val="none" w:sz="0" w:space="0" w:color="auto"/>
        <w:right w:val="none" w:sz="0" w:space="0" w:color="auto"/>
      </w:divBdr>
    </w:div>
    <w:div w:id="763376753">
      <w:bodyDiv w:val="1"/>
      <w:marLeft w:val="0"/>
      <w:marRight w:val="0"/>
      <w:marTop w:val="0"/>
      <w:marBottom w:val="0"/>
      <w:divBdr>
        <w:top w:val="none" w:sz="0" w:space="0" w:color="auto"/>
        <w:left w:val="none" w:sz="0" w:space="0" w:color="auto"/>
        <w:bottom w:val="none" w:sz="0" w:space="0" w:color="auto"/>
        <w:right w:val="none" w:sz="0" w:space="0" w:color="auto"/>
      </w:divBdr>
      <w:divsChild>
        <w:div w:id="1536501447">
          <w:marLeft w:val="0"/>
          <w:marRight w:val="0"/>
          <w:marTop w:val="0"/>
          <w:marBottom w:val="0"/>
          <w:divBdr>
            <w:top w:val="none" w:sz="0" w:space="0" w:color="auto"/>
            <w:left w:val="none" w:sz="0" w:space="0" w:color="auto"/>
            <w:bottom w:val="none" w:sz="0" w:space="0" w:color="auto"/>
            <w:right w:val="none" w:sz="0" w:space="0" w:color="auto"/>
          </w:divBdr>
          <w:divsChild>
            <w:div w:id="1064991415">
              <w:marLeft w:val="0"/>
              <w:marRight w:val="0"/>
              <w:marTop w:val="0"/>
              <w:marBottom w:val="0"/>
              <w:divBdr>
                <w:top w:val="none" w:sz="0" w:space="0" w:color="auto"/>
                <w:left w:val="none" w:sz="0" w:space="0" w:color="auto"/>
                <w:bottom w:val="none" w:sz="0" w:space="0" w:color="auto"/>
                <w:right w:val="none" w:sz="0" w:space="0" w:color="auto"/>
              </w:divBdr>
              <w:divsChild>
                <w:div w:id="149225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20170">
          <w:marLeft w:val="0"/>
          <w:marRight w:val="0"/>
          <w:marTop w:val="0"/>
          <w:marBottom w:val="0"/>
          <w:divBdr>
            <w:top w:val="none" w:sz="0" w:space="0" w:color="auto"/>
            <w:left w:val="none" w:sz="0" w:space="0" w:color="auto"/>
            <w:bottom w:val="none" w:sz="0" w:space="0" w:color="auto"/>
            <w:right w:val="none" w:sz="0" w:space="0" w:color="auto"/>
          </w:divBdr>
          <w:divsChild>
            <w:div w:id="132871226">
              <w:marLeft w:val="0"/>
              <w:marRight w:val="0"/>
              <w:marTop w:val="0"/>
              <w:marBottom w:val="0"/>
              <w:divBdr>
                <w:top w:val="none" w:sz="0" w:space="0" w:color="auto"/>
                <w:left w:val="none" w:sz="0" w:space="0" w:color="auto"/>
                <w:bottom w:val="none" w:sz="0" w:space="0" w:color="auto"/>
                <w:right w:val="none" w:sz="0" w:space="0" w:color="auto"/>
              </w:divBdr>
              <w:divsChild>
                <w:div w:id="9031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605856">
      <w:bodyDiv w:val="1"/>
      <w:marLeft w:val="0"/>
      <w:marRight w:val="0"/>
      <w:marTop w:val="0"/>
      <w:marBottom w:val="0"/>
      <w:divBdr>
        <w:top w:val="none" w:sz="0" w:space="0" w:color="auto"/>
        <w:left w:val="none" w:sz="0" w:space="0" w:color="auto"/>
        <w:bottom w:val="none" w:sz="0" w:space="0" w:color="auto"/>
        <w:right w:val="none" w:sz="0" w:space="0" w:color="auto"/>
      </w:divBdr>
      <w:divsChild>
        <w:div w:id="127937373">
          <w:marLeft w:val="640"/>
          <w:marRight w:val="0"/>
          <w:marTop w:val="0"/>
          <w:marBottom w:val="0"/>
          <w:divBdr>
            <w:top w:val="none" w:sz="0" w:space="0" w:color="auto"/>
            <w:left w:val="none" w:sz="0" w:space="0" w:color="auto"/>
            <w:bottom w:val="none" w:sz="0" w:space="0" w:color="auto"/>
            <w:right w:val="none" w:sz="0" w:space="0" w:color="auto"/>
          </w:divBdr>
        </w:div>
        <w:div w:id="216432603">
          <w:marLeft w:val="640"/>
          <w:marRight w:val="0"/>
          <w:marTop w:val="0"/>
          <w:marBottom w:val="0"/>
          <w:divBdr>
            <w:top w:val="none" w:sz="0" w:space="0" w:color="auto"/>
            <w:left w:val="none" w:sz="0" w:space="0" w:color="auto"/>
            <w:bottom w:val="none" w:sz="0" w:space="0" w:color="auto"/>
            <w:right w:val="none" w:sz="0" w:space="0" w:color="auto"/>
          </w:divBdr>
        </w:div>
        <w:div w:id="222372982">
          <w:marLeft w:val="640"/>
          <w:marRight w:val="0"/>
          <w:marTop w:val="0"/>
          <w:marBottom w:val="0"/>
          <w:divBdr>
            <w:top w:val="none" w:sz="0" w:space="0" w:color="auto"/>
            <w:left w:val="none" w:sz="0" w:space="0" w:color="auto"/>
            <w:bottom w:val="none" w:sz="0" w:space="0" w:color="auto"/>
            <w:right w:val="none" w:sz="0" w:space="0" w:color="auto"/>
          </w:divBdr>
        </w:div>
        <w:div w:id="256527152">
          <w:marLeft w:val="640"/>
          <w:marRight w:val="0"/>
          <w:marTop w:val="0"/>
          <w:marBottom w:val="0"/>
          <w:divBdr>
            <w:top w:val="none" w:sz="0" w:space="0" w:color="auto"/>
            <w:left w:val="none" w:sz="0" w:space="0" w:color="auto"/>
            <w:bottom w:val="none" w:sz="0" w:space="0" w:color="auto"/>
            <w:right w:val="none" w:sz="0" w:space="0" w:color="auto"/>
          </w:divBdr>
        </w:div>
        <w:div w:id="332804595">
          <w:marLeft w:val="640"/>
          <w:marRight w:val="0"/>
          <w:marTop w:val="0"/>
          <w:marBottom w:val="0"/>
          <w:divBdr>
            <w:top w:val="none" w:sz="0" w:space="0" w:color="auto"/>
            <w:left w:val="none" w:sz="0" w:space="0" w:color="auto"/>
            <w:bottom w:val="none" w:sz="0" w:space="0" w:color="auto"/>
            <w:right w:val="none" w:sz="0" w:space="0" w:color="auto"/>
          </w:divBdr>
        </w:div>
        <w:div w:id="363095392">
          <w:marLeft w:val="640"/>
          <w:marRight w:val="0"/>
          <w:marTop w:val="0"/>
          <w:marBottom w:val="0"/>
          <w:divBdr>
            <w:top w:val="none" w:sz="0" w:space="0" w:color="auto"/>
            <w:left w:val="none" w:sz="0" w:space="0" w:color="auto"/>
            <w:bottom w:val="none" w:sz="0" w:space="0" w:color="auto"/>
            <w:right w:val="none" w:sz="0" w:space="0" w:color="auto"/>
          </w:divBdr>
        </w:div>
        <w:div w:id="383143426">
          <w:marLeft w:val="640"/>
          <w:marRight w:val="0"/>
          <w:marTop w:val="0"/>
          <w:marBottom w:val="0"/>
          <w:divBdr>
            <w:top w:val="none" w:sz="0" w:space="0" w:color="auto"/>
            <w:left w:val="none" w:sz="0" w:space="0" w:color="auto"/>
            <w:bottom w:val="none" w:sz="0" w:space="0" w:color="auto"/>
            <w:right w:val="none" w:sz="0" w:space="0" w:color="auto"/>
          </w:divBdr>
        </w:div>
        <w:div w:id="389883068">
          <w:marLeft w:val="640"/>
          <w:marRight w:val="0"/>
          <w:marTop w:val="0"/>
          <w:marBottom w:val="0"/>
          <w:divBdr>
            <w:top w:val="none" w:sz="0" w:space="0" w:color="auto"/>
            <w:left w:val="none" w:sz="0" w:space="0" w:color="auto"/>
            <w:bottom w:val="none" w:sz="0" w:space="0" w:color="auto"/>
            <w:right w:val="none" w:sz="0" w:space="0" w:color="auto"/>
          </w:divBdr>
        </w:div>
        <w:div w:id="446513316">
          <w:marLeft w:val="640"/>
          <w:marRight w:val="0"/>
          <w:marTop w:val="0"/>
          <w:marBottom w:val="0"/>
          <w:divBdr>
            <w:top w:val="none" w:sz="0" w:space="0" w:color="auto"/>
            <w:left w:val="none" w:sz="0" w:space="0" w:color="auto"/>
            <w:bottom w:val="none" w:sz="0" w:space="0" w:color="auto"/>
            <w:right w:val="none" w:sz="0" w:space="0" w:color="auto"/>
          </w:divBdr>
        </w:div>
        <w:div w:id="452092120">
          <w:marLeft w:val="640"/>
          <w:marRight w:val="0"/>
          <w:marTop w:val="0"/>
          <w:marBottom w:val="0"/>
          <w:divBdr>
            <w:top w:val="none" w:sz="0" w:space="0" w:color="auto"/>
            <w:left w:val="none" w:sz="0" w:space="0" w:color="auto"/>
            <w:bottom w:val="none" w:sz="0" w:space="0" w:color="auto"/>
            <w:right w:val="none" w:sz="0" w:space="0" w:color="auto"/>
          </w:divBdr>
        </w:div>
        <w:div w:id="490371747">
          <w:marLeft w:val="640"/>
          <w:marRight w:val="0"/>
          <w:marTop w:val="0"/>
          <w:marBottom w:val="0"/>
          <w:divBdr>
            <w:top w:val="none" w:sz="0" w:space="0" w:color="auto"/>
            <w:left w:val="none" w:sz="0" w:space="0" w:color="auto"/>
            <w:bottom w:val="none" w:sz="0" w:space="0" w:color="auto"/>
            <w:right w:val="none" w:sz="0" w:space="0" w:color="auto"/>
          </w:divBdr>
        </w:div>
        <w:div w:id="536235866">
          <w:marLeft w:val="640"/>
          <w:marRight w:val="0"/>
          <w:marTop w:val="0"/>
          <w:marBottom w:val="0"/>
          <w:divBdr>
            <w:top w:val="none" w:sz="0" w:space="0" w:color="auto"/>
            <w:left w:val="none" w:sz="0" w:space="0" w:color="auto"/>
            <w:bottom w:val="none" w:sz="0" w:space="0" w:color="auto"/>
            <w:right w:val="none" w:sz="0" w:space="0" w:color="auto"/>
          </w:divBdr>
        </w:div>
        <w:div w:id="575238973">
          <w:marLeft w:val="640"/>
          <w:marRight w:val="0"/>
          <w:marTop w:val="0"/>
          <w:marBottom w:val="0"/>
          <w:divBdr>
            <w:top w:val="none" w:sz="0" w:space="0" w:color="auto"/>
            <w:left w:val="none" w:sz="0" w:space="0" w:color="auto"/>
            <w:bottom w:val="none" w:sz="0" w:space="0" w:color="auto"/>
            <w:right w:val="none" w:sz="0" w:space="0" w:color="auto"/>
          </w:divBdr>
        </w:div>
        <w:div w:id="580868028">
          <w:marLeft w:val="640"/>
          <w:marRight w:val="0"/>
          <w:marTop w:val="0"/>
          <w:marBottom w:val="0"/>
          <w:divBdr>
            <w:top w:val="none" w:sz="0" w:space="0" w:color="auto"/>
            <w:left w:val="none" w:sz="0" w:space="0" w:color="auto"/>
            <w:bottom w:val="none" w:sz="0" w:space="0" w:color="auto"/>
            <w:right w:val="none" w:sz="0" w:space="0" w:color="auto"/>
          </w:divBdr>
        </w:div>
        <w:div w:id="584609077">
          <w:marLeft w:val="640"/>
          <w:marRight w:val="0"/>
          <w:marTop w:val="0"/>
          <w:marBottom w:val="0"/>
          <w:divBdr>
            <w:top w:val="none" w:sz="0" w:space="0" w:color="auto"/>
            <w:left w:val="none" w:sz="0" w:space="0" w:color="auto"/>
            <w:bottom w:val="none" w:sz="0" w:space="0" w:color="auto"/>
            <w:right w:val="none" w:sz="0" w:space="0" w:color="auto"/>
          </w:divBdr>
        </w:div>
        <w:div w:id="605038466">
          <w:marLeft w:val="640"/>
          <w:marRight w:val="0"/>
          <w:marTop w:val="0"/>
          <w:marBottom w:val="0"/>
          <w:divBdr>
            <w:top w:val="none" w:sz="0" w:space="0" w:color="auto"/>
            <w:left w:val="none" w:sz="0" w:space="0" w:color="auto"/>
            <w:bottom w:val="none" w:sz="0" w:space="0" w:color="auto"/>
            <w:right w:val="none" w:sz="0" w:space="0" w:color="auto"/>
          </w:divBdr>
        </w:div>
        <w:div w:id="653490530">
          <w:marLeft w:val="640"/>
          <w:marRight w:val="0"/>
          <w:marTop w:val="0"/>
          <w:marBottom w:val="0"/>
          <w:divBdr>
            <w:top w:val="none" w:sz="0" w:space="0" w:color="auto"/>
            <w:left w:val="none" w:sz="0" w:space="0" w:color="auto"/>
            <w:bottom w:val="none" w:sz="0" w:space="0" w:color="auto"/>
            <w:right w:val="none" w:sz="0" w:space="0" w:color="auto"/>
          </w:divBdr>
        </w:div>
        <w:div w:id="721370558">
          <w:marLeft w:val="640"/>
          <w:marRight w:val="0"/>
          <w:marTop w:val="0"/>
          <w:marBottom w:val="0"/>
          <w:divBdr>
            <w:top w:val="none" w:sz="0" w:space="0" w:color="auto"/>
            <w:left w:val="none" w:sz="0" w:space="0" w:color="auto"/>
            <w:bottom w:val="none" w:sz="0" w:space="0" w:color="auto"/>
            <w:right w:val="none" w:sz="0" w:space="0" w:color="auto"/>
          </w:divBdr>
        </w:div>
        <w:div w:id="728727221">
          <w:marLeft w:val="640"/>
          <w:marRight w:val="0"/>
          <w:marTop w:val="0"/>
          <w:marBottom w:val="0"/>
          <w:divBdr>
            <w:top w:val="none" w:sz="0" w:space="0" w:color="auto"/>
            <w:left w:val="none" w:sz="0" w:space="0" w:color="auto"/>
            <w:bottom w:val="none" w:sz="0" w:space="0" w:color="auto"/>
            <w:right w:val="none" w:sz="0" w:space="0" w:color="auto"/>
          </w:divBdr>
        </w:div>
        <w:div w:id="734284896">
          <w:marLeft w:val="640"/>
          <w:marRight w:val="0"/>
          <w:marTop w:val="0"/>
          <w:marBottom w:val="0"/>
          <w:divBdr>
            <w:top w:val="none" w:sz="0" w:space="0" w:color="auto"/>
            <w:left w:val="none" w:sz="0" w:space="0" w:color="auto"/>
            <w:bottom w:val="none" w:sz="0" w:space="0" w:color="auto"/>
            <w:right w:val="none" w:sz="0" w:space="0" w:color="auto"/>
          </w:divBdr>
        </w:div>
        <w:div w:id="820971398">
          <w:marLeft w:val="640"/>
          <w:marRight w:val="0"/>
          <w:marTop w:val="0"/>
          <w:marBottom w:val="0"/>
          <w:divBdr>
            <w:top w:val="none" w:sz="0" w:space="0" w:color="auto"/>
            <w:left w:val="none" w:sz="0" w:space="0" w:color="auto"/>
            <w:bottom w:val="none" w:sz="0" w:space="0" w:color="auto"/>
            <w:right w:val="none" w:sz="0" w:space="0" w:color="auto"/>
          </w:divBdr>
        </w:div>
        <w:div w:id="891501584">
          <w:marLeft w:val="640"/>
          <w:marRight w:val="0"/>
          <w:marTop w:val="0"/>
          <w:marBottom w:val="0"/>
          <w:divBdr>
            <w:top w:val="none" w:sz="0" w:space="0" w:color="auto"/>
            <w:left w:val="none" w:sz="0" w:space="0" w:color="auto"/>
            <w:bottom w:val="none" w:sz="0" w:space="0" w:color="auto"/>
            <w:right w:val="none" w:sz="0" w:space="0" w:color="auto"/>
          </w:divBdr>
        </w:div>
        <w:div w:id="967735397">
          <w:marLeft w:val="640"/>
          <w:marRight w:val="0"/>
          <w:marTop w:val="0"/>
          <w:marBottom w:val="0"/>
          <w:divBdr>
            <w:top w:val="none" w:sz="0" w:space="0" w:color="auto"/>
            <w:left w:val="none" w:sz="0" w:space="0" w:color="auto"/>
            <w:bottom w:val="none" w:sz="0" w:space="0" w:color="auto"/>
            <w:right w:val="none" w:sz="0" w:space="0" w:color="auto"/>
          </w:divBdr>
        </w:div>
        <w:div w:id="1042051242">
          <w:marLeft w:val="640"/>
          <w:marRight w:val="0"/>
          <w:marTop w:val="0"/>
          <w:marBottom w:val="0"/>
          <w:divBdr>
            <w:top w:val="none" w:sz="0" w:space="0" w:color="auto"/>
            <w:left w:val="none" w:sz="0" w:space="0" w:color="auto"/>
            <w:bottom w:val="none" w:sz="0" w:space="0" w:color="auto"/>
            <w:right w:val="none" w:sz="0" w:space="0" w:color="auto"/>
          </w:divBdr>
        </w:div>
        <w:div w:id="1078945217">
          <w:marLeft w:val="640"/>
          <w:marRight w:val="0"/>
          <w:marTop w:val="0"/>
          <w:marBottom w:val="0"/>
          <w:divBdr>
            <w:top w:val="none" w:sz="0" w:space="0" w:color="auto"/>
            <w:left w:val="none" w:sz="0" w:space="0" w:color="auto"/>
            <w:bottom w:val="none" w:sz="0" w:space="0" w:color="auto"/>
            <w:right w:val="none" w:sz="0" w:space="0" w:color="auto"/>
          </w:divBdr>
        </w:div>
        <w:div w:id="1138109894">
          <w:marLeft w:val="640"/>
          <w:marRight w:val="0"/>
          <w:marTop w:val="0"/>
          <w:marBottom w:val="0"/>
          <w:divBdr>
            <w:top w:val="none" w:sz="0" w:space="0" w:color="auto"/>
            <w:left w:val="none" w:sz="0" w:space="0" w:color="auto"/>
            <w:bottom w:val="none" w:sz="0" w:space="0" w:color="auto"/>
            <w:right w:val="none" w:sz="0" w:space="0" w:color="auto"/>
          </w:divBdr>
        </w:div>
        <w:div w:id="1148136270">
          <w:marLeft w:val="640"/>
          <w:marRight w:val="0"/>
          <w:marTop w:val="0"/>
          <w:marBottom w:val="0"/>
          <w:divBdr>
            <w:top w:val="none" w:sz="0" w:space="0" w:color="auto"/>
            <w:left w:val="none" w:sz="0" w:space="0" w:color="auto"/>
            <w:bottom w:val="none" w:sz="0" w:space="0" w:color="auto"/>
            <w:right w:val="none" w:sz="0" w:space="0" w:color="auto"/>
          </w:divBdr>
        </w:div>
        <w:div w:id="1189373200">
          <w:marLeft w:val="640"/>
          <w:marRight w:val="0"/>
          <w:marTop w:val="0"/>
          <w:marBottom w:val="0"/>
          <w:divBdr>
            <w:top w:val="none" w:sz="0" w:space="0" w:color="auto"/>
            <w:left w:val="none" w:sz="0" w:space="0" w:color="auto"/>
            <w:bottom w:val="none" w:sz="0" w:space="0" w:color="auto"/>
            <w:right w:val="none" w:sz="0" w:space="0" w:color="auto"/>
          </w:divBdr>
        </w:div>
        <w:div w:id="1193153112">
          <w:marLeft w:val="640"/>
          <w:marRight w:val="0"/>
          <w:marTop w:val="0"/>
          <w:marBottom w:val="0"/>
          <w:divBdr>
            <w:top w:val="none" w:sz="0" w:space="0" w:color="auto"/>
            <w:left w:val="none" w:sz="0" w:space="0" w:color="auto"/>
            <w:bottom w:val="none" w:sz="0" w:space="0" w:color="auto"/>
            <w:right w:val="none" w:sz="0" w:space="0" w:color="auto"/>
          </w:divBdr>
        </w:div>
        <w:div w:id="1228686390">
          <w:marLeft w:val="640"/>
          <w:marRight w:val="0"/>
          <w:marTop w:val="0"/>
          <w:marBottom w:val="0"/>
          <w:divBdr>
            <w:top w:val="none" w:sz="0" w:space="0" w:color="auto"/>
            <w:left w:val="none" w:sz="0" w:space="0" w:color="auto"/>
            <w:bottom w:val="none" w:sz="0" w:space="0" w:color="auto"/>
            <w:right w:val="none" w:sz="0" w:space="0" w:color="auto"/>
          </w:divBdr>
        </w:div>
        <w:div w:id="1231890354">
          <w:marLeft w:val="640"/>
          <w:marRight w:val="0"/>
          <w:marTop w:val="0"/>
          <w:marBottom w:val="0"/>
          <w:divBdr>
            <w:top w:val="none" w:sz="0" w:space="0" w:color="auto"/>
            <w:left w:val="none" w:sz="0" w:space="0" w:color="auto"/>
            <w:bottom w:val="none" w:sz="0" w:space="0" w:color="auto"/>
            <w:right w:val="none" w:sz="0" w:space="0" w:color="auto"/>
          </w:divBdr>
        </w:div>
        <w:div w:id="1240169832">
          <w:marLeft w:val="640"/>
          <w:marRight w:val="0"/>
          <w:marTop w:val="0"/>
          <w:marBottom w:val="0"/>
          <w:divBdr>
            <w:top w:val="none" w:sz="0" w:space="0" w:color="auto"/>
            <w:left w:val="none" w:sz="0" w:space="0" w:color="auto"/>
            <w:bottom w:val="none" w:sz="0" w:space="0" w:color="auto"/>
            <w:right w:val="none" w:sz="0" w:space="0" w:color="auto"/>
          </w:divBdr>
        </w:div>
        <w:div w:id="1264072526">
          <w:marLeft w:val="640"/>
          <w:marRight w:val="0"/>
          <w:marTop w:val="0"/>
          <w:marBottom w:val="0"/>
          <w:divBdr>
            <w:top w:val="none" w:sz="0" w:space="0" w:color="auto"/>
            <w:left w:val="none" w:sz="0" w:space="0" w:color="auto"/>
            <w:bottom w:val="none" w:sz="0" w:space="0" w:color="auto"/>
            <w:right w:val="none" w:sz="0" w:space="0" w:color="auto"/>
          </w:divBdr>
        </w:div>
        <w:div w:id="1369142964">
          <w:marLeft w:val="640"/>
          <w:marRight w:val="0"/>
          <w:marTop w:val="0"/>
          <w:marBottom w:val="0"/>
          <w:divBdr>
            <w:top w:val="none" w:sz="0" w:space="0" w:color="auto"/>
            <w:left w:val="none" w:sz="0" w:space="0" w:color="auto"/>
            <w:bottom w:val="none" w:sz="0" w:space="0" w:color="auto"/>
            <w:right w:val="none" w:sz="0" w:space="0" w:color="auto"/>
          </w:divBdr>
        </w:div>
        <w:div w:id="1394155163">
          <w:marLeft w:val="640"/>
          <w:marRight w:val="0"/>
          <w:marTop w:val="0"/>
          <w:marBottom w:val="0"/>
          <w:divBdr>
            <w:top w:val="none" w:sz="0" w:space="0" w:color="auto"/>
            <w:left w:val="none" w:sz="0" w:space="0" w:color="auto"/>
            <w:bottom w:val="none" w:sz="0" w:space="0" w:color="auto"/>
            <w:right w:val="none" w:sz="0" w:space="0" w:color="auto"/>
          </w:divBdr>
        </w:div>
        <w:div w:id="1402100934">
          <w:marLeft w:val="640"/>
          <w:marRight w:val="0"/>
          <w:marTop w:val="0"/>
          <w:marBottom w:val="0"/>
          <w:divBdr>
            <w:top w:val="none" w:sz="0" w:space="0" w:color="auto"/>
            <w:left w:val="none" w:sz="0" w:space="0" w:color="auto"/>
            <w:bottom w:val="none" w:sz="0" w:space="0" w:color="auto"/>
            <w:right w:val="none" w:sz="0" w:space="0" w:color="auto"/>
          </w:divBdr>
        </w:div>
        <w:div w:id="1412969708">
          <w:marLeft w:val="640"/>
          <w:marRight w:val="0"/>
          <w:marTop w:val="0"/>
          <w:marBottom w:val="0"/>
          <w:divBdr>
            <w:top w:val="none" w:sz="0" w:space="0" w:color="auto"/>
            <w:left w:val="none" w:sz="0" w:space="0" w:color="auto"/>
            <w:bottom w:val="none" w:sz="0" w:space="0" w:color="auto"/>
            <w:right w:val="none" w:sz="0" w:space="0" w:color="auto"/>
          </w:divBdr>
        </w:div>
        <w:div w:id="1445731057">
          <w:marLeft w:val="640"/>
          <w:marRight w:val="0"/>
          <w:marTop w:val="0"/>
          <w:marBottom w:val="0"/>
          <w:divBdr>
            <w:top w:val="none" w:sz="0" w:space="0" w:color="auto"/>
            <w:left w:val="none" w:sz="0" w:space="0" w:color="auto"/>
            <w:bottom w:val="none" w:sz="0" w:space="0" w:color="auto"/>
            <w:right w:val="none" w:sz="0" w:space="0" w:color="auto"/>
          </w:divBdr>
        </w:div>
        <w:div w:id="1465661315">
          <w:marLeft w:val="640"/>
          <w:marRight w:val="0"/>
          <w:marTop w:val="0"/>
          <w:marBottom w:val="0"/>
          <w:divBdr>
            <w:top w:val="none" w:sz="0" w:space="0" w:color="auto"/>
            <w:left w:val="none" w:sz="0" w:space="0" w:color="auto"/>
            <w:bottom w:val="none" w:sz="0" w:space="0" w:color="auto"/>
            <w:right w:val="none" w:sz="0" w:space="0" w:color="auto"/>
          </w:divBdr>
        </w:div>
        <w:div w:id="1488590125">
          <w:marLeft w:val="640"/>
          <w:marRight w:val="0"/>
          <w:marTop w:val="0"/>
          <w:marBottom w:val="0"/>
          <w:divBdr>
            <w:top w:val="none" w:sz="0" w:space="0" w:color="auto"/>
            <w:left w:val="none" w:sz="0" w:space="0" w:color="auto"/>
            <w:bottom w:val="none" w:sz="0" w:space="0" w:color="auto"/>
            <w:right w:val="none" w:sz="0" w:space="0" w:color="auto"/>
          </w:divBdr>
        </w:div>
        <w:div w:id="1495955241">
          <w:marLeft w:val="640"/>
          <w:marRight w:val="0"/>
          <w:marTop w:val="0"/>
          <w:marBottom w:val="0"/>
          <w:divBdr>
            <w:top w:val="none" w:sz="0" w:space="0" w:color="auto"/>
            <w:left w:val="none" w:sz="0" w:space="0" w:color="auto"/>
            <w:bottom w:val="none" w:sz="0" w:space="0" w:color="auto"/>
            <w:right w:val="none" w:sz="0" w:space="0" w:color="auto"/>
          </w:divBdr>
        </w:div>
        <w:div w:id="1518040866">
          <w:marLeft w:val="640"/>
          <w:marRight w:val="0"/>
          <w:marTop w:val="0"/>
          <w:marBottom w:val="0"/>
          <w:divBdr>
            <w:top w:val="none" w:sz="0" w:space="0" w:color="auto"/>
            <w:left w:val="none" w:sz="0" w:space="0" w:color="auto"/>
            <w:bottom w:val="none" w:sz="0" w:space="0" w:color="auto"/>
            <w:right w:val="none" w:sz="0" w:space="0" w:color="auto"/>
          </w:divBdr>
        </w:div>
        <w:div w:id="1538661049">
          <w:marLeft w:val="640"/>
          <w:marRight w:val="0"/>
          <w:marTop w:val="0"/>
          <w:marBottom w:val="0"/>
          <w:divBdr>
            <w:top w:val="none" w:sz="0" w:space="0" w:color="auto"/>
            <w:left w:val="none" w:sz="0" w:space="0" w:color="auto"/>
            <w:bottom w:val="none" w:sz="0" w:space="0" w:color="auto"/>
            <w:right w:val="none" w:sz="0" w:space="0" w:color="auto"/>
          </w:divBdr>
        </w:div>
        <w:div w:id="1724403886">
          <w:marLeft w:val="640"/>
          <w:marRight w:val="0"/>
          <w:marTop w:val="0"/>
          <w:marBottom w:val="0"/>
          <w:divBdr>
            <w:top w:val="none" w:sz="0" w:space="0" w:color="auto"/>
            <w:left w:val="none" w:sz="0" w:space="0" w:color="auto"/>
            <w:bottom w:val="none" w:sz="0" w:space="0" w:color="auto"/>
            <w:right w:val="none" w:sz="0" w:space="0" w:color="auto"/>
          </w:divBdr>
        </w:div>
        <w:div w:id="1757675644">
          <w:marLeft w:val="640"/>
          <w:marRight w:val="0"/>
          <w:marTop w:val="0"/>
          <w:marBottom w:val="0"/>
          <w:divBdr>
            <w:top w:val="none" w:sz="0" w:space="0" w:color="auto"/>
            <w:left w:val="none" w:sz="0" w:space="0" w:color="auto"/>
            <w:bottom w:val="none" w:sz="0" w:space="0" w:color="auto"/>
            <w:right w:val="none" w:sz="0" w:space="0" w:color="auto"/>
          </w:divBdr>
        </w:div>
        <w:div w:id="1771969999">
          <w:marLeft w:val="640"/>
          <w:marRight w:val="0"/>
          <w:marTop w:val="0"/>
          <w:marBottom w:val="0"/>
          <w:divBdr>
            <w:top w:val="none" w:sz="0" w:space="0" w:color="auto"/>
            <w:left w:val="none" w:sz="0" w:space="0" w:color="auto"/>
            <w:bottom w:val="none" w:sz="0" w:space="0" w:color="auto"/>
            <w:right w:val="none" w:sz="0" w:space="0" w:color="auto"/>
          </w:divBdr>
        </w:div>
        <w:div w:id="1794666566">
          <w:marLeft w:val="640"/>
          <w:marRight w:val="0"/>
          <w:marTop w:val="0"/>
          <w:marBottom w:val="0"/>
          <w:divBdr>
            <w:top w:val="none" w:sz="0" w:space="0" w:color="auto"/>
            <w:left w:val="none" w:sz="0" w:space="0" w:color="auto"/>
            <w:bottom w:val="none" w:sz="0" w:space="0" w:color="auto"/>
            <w:right w:val="none" w:sz="0" w:space="0" w:color="auto"/>
          </w:divBdr>
        </w:div>
        <w:div w:id="1826631100">
          <w:marLeft w:val="640"/>
          <w:marRight w:val="0"/>
          <w:marTop w:val="0"/>
          <w:marBottom w:val="0"/>
          <w:divBdr>
            <w:top w:val="none" w:sz="0" w:space="0" w:color="auto"/>
            <w:left w:val="none" w:sz="0" w:space="0" w:color="auto"/>
            <w:bottom w:val="none" w:sz="0" w:space="0" w:color="auto"/>
            <w:right w:val="none" w:sz="0" w:space="0" w:color="auto"/>
          </w:divBdr>
        </w:div>
        <w:div w:id="2036732779">
          <w:marLeft w:val="640"/>
          <w:marRight w:val="0"/>
          <w:marTop w:val="0"/>
          <w:marBottom w:val="0"/>
          <w:divBdr>
            <w:top w:val="none" w:sz="0" w:space="0" w:color="auto"/>
            <w:left w:val="none" w:sz="0" w:space="0" w:color="auto"/>
            <w:bottom w:val="none" w:sz="0" w:space="0" w:color="auto"/>
            <w:right w:val="none" w:sz="0" w:space="0" w:color="auto"/>
          </w:divBdr>
        </w:div>
        <w:div w:id="2048524636">
          <w:marLeft w:val="640"/>
          <w:marRight w:val="0"/>
          <w:marTop w:val="0"/>
          <w:marBottom w:val="0"/>
          <w:divBdr>
            <w:top w:val="none" w:sz="0" w:space="0" w:color="auto"/>
            <w:left w:val="none" w:sz="0" w:space="0" w:color="auto"/>
            <w:bottom w:val="none" w:sz="0" w:space="0" w:color="auto"/>
            <w:right w:val="none" w:sz="0" w:space="0" w:color="auto"/>
          </w:divBdr>
        </w:div>
      </w:divsChild>
    </w:div>
    <w:div w:id="793133545">
      <w:bodyDiv w:val="1"/>
      <w:marLeft w:val="0"/>
      <w:marRight w:val="0"/>
      <w:marTop w:val="0"/>
      <w:marBottom w:val="0"/>
      <w:divBdr>
        <w:top w:val="none" w:sz="0" w:space="0" w:color="auto"/>
        <w:left w:val="none" w:sz="0" w:space="0" w:color="auto"/>
        <w:bottom w:val="none" w:sz="0" w:space="0" w:color="auto"/>
        <w:right w:val="none" w:sz="0" w:space="0" w:color="auto"/>
      </w:divBdr>
      <w:divsChild>
        <w:div w:id="351155705">
          <w:marLeft w:val="0"/>
          <w:marRight w:val="0"/>
          <w:marTop w:val="0"/>
          <w:marBottom w:val="0"/>
          <w:divBdr>
            <w:top w:val="none" w:sz="0" w:space="0" w:color="auto"/>
            <w:left w:val="none" w:sz="0" w:space="0" w:color="auto"/>
            <w:bottom w:val="none" w:sz="0" w:space="0" w:color="auto"/>
            <w:right w:val="none" w:sz="0" w:space="0" w:color="auto"/>
          </w:divBdr>
          <w:divsChild>
            <w:div w:id="1030689710">
              <w:marLeft w:val="0"/>
              <w:marRight w:val="0"/>
              <w:marTop w:val="0"/>
              <w:marBottom w:val="0"/>
              <w:divBdr>
                <w:top w:val="none" w:sz="0" w:space="0" w:color="auto"/>
                <w:left w:val="none" w:sz="0" w:space="0" w:color="auto"/>
                <w:bottom w:val="none" w:sz="0" w:space="0" w:color="auto"/>
                <w:right w:val="none" w:sz="0" w:space="0" w:color="auto"/>
              </w:divBdr>
              <w:divsChild>
                <w:div w:id="199217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239966">
      <w:bodyDiv w:val="1"/>
      <w:marLeft w:val="0"/>
      <w:marRight w:val="0"/>
      <w:marTop w:val="0"/>
      <w:marBottom w:val="0"/>
      <w:divBdr>
        <w:top w:val="none" w:sz="0" w:space="0" w:color="auto"/>
        <w:left w:val="none" w:sz="0" w:space="0" w:color="auto"/>
        <w:bottom w:val="none" w:sz="0" w:space="0" w:color="auto"/>
        <w:right w:val="none" w:sz="0" w:space="0" w:color="auto"/>
      </w:divBdr>
      <w:divsChild>
        <w:div w:id="1913391006">
          <w:marLeft w:val="0"/>
          <w:marRight w:val="0"/>
          <w:marTop w:val="0"/>
          <w:marBottom w:val="0"/>
          <w:divBdr>
            <w:top w:val="none" w:sz="0" w:space="0" w:color="auto"/>
            <w:left w:val="none" w:sz="0" w:space="0" w:color="auto"/>
            <w:bottom w:val="none" w:sz="0" w:space="0" w:color="auto"/>
            <w:right w:val="none" w:sz="0" w:space="0" w:color="auto"/>
          </w:divBdr>
          <w:divsChild>
            <w:div w:id="230701510">
              <w:marLeft w:val="0"/>
              <w:marRight w:val="0"/>
              <w:marTop w:val="0"/>
              <w:marBottom w:val="0"/>
              <w:divBdr>
                <w:top w:val="none" w:sz="0" w:space="0" w:color="auto"/>
                <w:left w:val="none" w:sz="0" w:space="0" w:color="auto"/>
                <w:bottom w:val="none" w:sz="0" w:space="0" w:color="auto"/>
                <w:right w:val="none" w:sz="0" w:space="0" w:color="auto"/>
              </w:divBdr>
              <w:divsChild>
                <w:div w:id="210167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238640">
      <w:bodyDiv w:val="1"/>
      <w:marLeft w:val="0"/>
      <w:marRight w:val="0"/>
      <w:marTop w:val="0"/>
      <w:marBottom w:val="0"/>
      <w:divBdr>
        <w:top w:val="none" w:sz="0" w:space="0" w:color="auto"/>
        <w:left w:val="none" w:sz="0" w:space="0" w:color="auto"/>
        <w:bottom w:val="none" w:sz="0" w:space="0" w:color="auto"/>
        <w:right w:val="none" w:sz="0" w:space="0" w:color="auto"/>
      </w:divBdr>
      <w:divsChild>
        <w:div w:id="1007713370">
          <w:marLeft w:val="0"/>
          <w:marRight w:val="0"/>
          <w:marTop w:val="0"/>
          <w:marBottom w:val="0"/>
          <w:divBdr>
            <w:top w:val="none" w:sz="0" w:space="0" w:color="auto"/>
            <w:left w:val="none" w:sz="0" w:space="0" w:color="auto"/>
            <w:bottom w:val="none" w:sz="0" w:space="0" w:color="auto"/>
            <w:right w:val="none" w:sz="0" w:space="0" w:color="auto"/>
          </w:divBdr>
          <w:divsChild>
            <w:div w:id="1576011921">
              <w:marLeft w:val="0"/>
              <w:marRight w:val="0"/>
              <w:marTop w:val="0"/>
              <w:marBottom w:val="0"/>
              <w:divBdr>
                <w:top w:val="none" w:sz="0" w:space="0" w:color="auto"/>
                <w:left w:val="none" w:sz="0" w:space="0" w:color="auto"/>
                <w:bottom w:val="none" w:sz="0" w:space="0" w:color="auto"/>
                <w:right w:val="none" w:sz="0" w:space="0" w:color="auto"/>
              </w:divBdr>
              <w:divsChild>
                <w:div w:id="100508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737113">
      <w:bodyDiv w:val="1"/>
      <w:marLeft w:val="0"/>
      <w:marRight w:val="0"/>
      <w:marTop w:val="0"/>
      <w:marBottom w:val="0"/>
      <w:divBdr>
        <w:top w:val="none" w:sz="0" w:space="0" w:color="auto"/>
        <w:left w:val="none" w:sz="0" w:space="0" w:color="auto"/>
        <w:bottom w:val="none" w:sz="0" w:space="0" w:color="auto"/>
        <w:right w:val="none" w:sz="0" w:space="0" w:color="auto"/>
      </w:divBdr>
    </w:div>
    <w:div w:id="941449030">
      <w:bodyDiv w:val="1"/>
      <w:marLeft w:val="0"/>
      <w:marRight w:val="0"/>
      <w:marTop w:val="0"/>
      <w:marBottom w:val="0"/>
      <w:divBdr>
        <w:top w:val="none" w:sz="0" w:space="0" w:color="auto"/>
        <w:left w:val="none" w:sz="0" w:space="0" w:color="auto"/>
        <w:bottom w:val="none" w:sz="0" w:space="0" w:color="auto"/>
        <w:right w:val="none" w:sz="0" w:space="0" w:color="auto"/>
      </w:divBdr>
    </w:div>
    <w:div w:id="951983134">
      <w:bodyDiv w:val="1"/>
      <w:marLeft w:val="0"/>
      <w:marRight w:val="0"/>
      <w:marTop w:val="0"/>
      <w:marBottom w:val="0"/>
      <w:divBdr>
        <w:top w:val="none" w:sz="0" w:space="0" w:color="auto"/>
        <w:left w:val="none" w:sz="0" w:space="0" w:color="auto"/>
        <w:bottom w:val="none" w:sz="0" w:space="0" w:color="auto"/>
        <w:right w:val="none" w:sz="0" w:space="0" w:color="auto"/>
      </w:divBdr>
    </w:div>
    <w:div w:id="962536592">
      <w:bodyDiv w:val="1"/>
      <w:marLeft w:val="0"/>
      <w:marRight w:val="0"/>
      <w:marTop w:val="0"/>
      <w:marBottom w:val="0"/>
      <w:divBdr>
        <w:top w:val="none" w:sz="0" w:space="0" w:color="auto"/>
        <w:left w:val="none" w:sz="0" w:space="0" w:color="auto"/>
        <w:bottom w:val="none" w:sz="0" w:space="0" w:color="auto"/>
        <w:right w:val="none" w:sz="0" w:space="0" w:color="auto"/>
      </w:divBdr>
      <w:divsChild>
        <w:div w:id="1925455859">
          <w:marLeft w:val="0"/>
          <w:marRight w:val="0"/>
          <w:marTop w:val="0"/>
          <w:marBottom w:val="0"/>
          <w:divBdr>
            <w:top w:val="none" w:sz="0" w:space="0" w:color="auto"/>
            <w:left w:val="none" w:sz="0" w:space="0" w:color="auto"/>
            <w:bottom w:val="none" w:sz="0" w:space="0" w:color="auto"/>
            <w:right w:val="none" w:sz="0" w:space="0" w:color="auto"/>
          </w:divBdr>
          <w:divsChild>
            <w:div w:id="1246263971">
              <w:marLeft w:val="0"/>
              <w:marRight w:val="0"/>
              <w:marTop w:val="0"/>
              <w:marBottom w:val="0"/>
              <w:divBdr>
                <w:top w:val="none" w:sz="0" w:space="0" w:color="auto"/>
                <w:left w:val="none" w:sz="0" w:space="0" w:color="auto"/>
                <w:bottom w:val="none" w:sz="0" w:space="0" w:color="auto"/>
                <w:right w:val="none" w:sz="0" w:space="0" w:color="auto"/>
              </w:divBdr>
              <w:divsChild>
                <w:div w:id="94812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005614">
      <w:bodyDiv w:val="1"/>
      <w:marLeft w:val="0"/>
      <w:marRight w:val="0"/>
      <w:marTop w:val="0"/>
      <w:marBottom w:val="0"/>
      <w:divBdr>
        <w:top w:val="none" w:sz="0" w:space="0" w:color="auto"/>
        <w:left w:val="none" w:sz="0" w:space="0" w:color="auto"/>
        <w:bottom w:val="none" w:sz="0" w:space="0" w:color="auto"/>
        <w:right w:val="none" w:sz="0" w:space="0" w:color="auto"/>
      </w:divBdr>
      <w:divsChild>
        <w:div w:id="2035418527">
          <w:marLeft w:val="0"/>
          <w:marRight w:val="0"/>
          <w:marTop w:val="0"/>
          <w:marBottom w:val="0"/>
          <w:divBdr>
            <w:top w:val="none" w:sz="0" w:space="0" w:color="auto"/>
            <w:left w:val="none" w:sz="0" w:space="0" w:color="auto"/>
            <w:bottom w:val="none" w:sz="0" w:space="0" w:color="auto"/>
            <w:right w:val="none" w:sz="0" w:space="0" w:color="auto"/>
          </w:divBdr>
          <w:divsChild>
            <w:div w:id="703673721">
              <w:marLeft w:val="0"/>
              <w:marRight w:val="0"/>
              <w:marTop w:val="0"/>
              <w:marBottom w:val="0"/>
              <w:divBdr>
                <w:top w:val="none" w:sz="0" w:space="0" w:color="auto"/>
                <w:left w:val="none" w:sz="0" w:space="0" w:color="auto"/>
                <w:bottom w:val="none" w:sz="0" w:space="0" w:color="auto"/>
                <w:right w:val="none" w:sz="0" w:space="0" w:color="auto"/>
              </w:divBdr>
              <w:divsChild>
                <w:div w:id="150104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986684">
      <w:bodyDiv w:val="1"/>
      <w:marLeft w:val="0"/>
      <w:marRight w:val="0"/>
      <w:marTop w:val="0"/>
      <w:marBottom w:val="0"/>
      <w:divBdr>
        <w:top w:val="none" w:sz="0" w:space="0" w:color="auto"/>
        <w:left w:val="none" w:sz="0" w:space="0" w:color="auto"/>
        <w:bottom w:val="none" w:sz="0" w:space="0" w:color="auto"/>
        <w:right w:val="none" w:sz="0" w:space="0" w:color="auto"/>
      </w:divBdr>
    </w:div>
    <w:div w:id="1017581273">
      <w:bodyDiv w:val="1"/>
      <w:marLeft w:val="0"/>
      <w:marRight w:val="0"/>
      <w:marTop w:val="0"/>
      <w:marBottom w:val="0"/>
      <w:divBdr>
        <w:top w:val="none" w:sz="0" w:space="0" w:color="auto"/>
        <w:left w:val="none" w:sz="0" w:space="0" w:color="auto"/>
        <w:bottom w:val="none" w:sz="0" w:space="0" w:color="auto"/>
        <w:right w:val="none" w:sz="0" w:space="0" w:color="auto"/>
      </w:divBdr>
    </w:div>
    <w:div w:id="1021128430">
      <w:bodyDiv w:val="1"/>
      <w:marLeft w:val="0"/>
      <w:marRight w:val="0"/>
      <w:marTop w:val="0"/>
      <w:marBottom w:val="0"/>
      <w:divBdr>
        <w:top w:val="none" w:sz="0" w:space="0" w:color="auto"/>
        <w:left w:val="none" w:sz="0" w:space="0" w:color="auto"/>
        <w:bottom w:val="none" w:sz="0" w:space="0" w:color="auto"/>
        <w:right w:val="none" w:sz="0" w:space="0" w:color="auto"/>
      </w:divBdr>
      <w:divsChild>
        <w:div w:id="11759323">
          <w:marLeft w:val="640"/>
          <w:marRight w:val="0"/>
          <w:marTop w:val="0"/>
          <w:marBottom w:val="0"/>
          <w:divBdr>
            <w:top w:val="none" w:sz="0" w:space="0" w:color="auto"/>
            <w:left w:val="none" w:sz="0" w:space="0" w:color="auto"/>
            <w:bottom w:val="none" w:sz="0" w:space="0" w:color="auto"/>
            <w:right w:val="none" w:sz="0" w:space="0" w:color="auto"/>
          </w:divBdr>
        </w:div>
        <w:div w:id="40056799">
          <w:marLeft w:val="640"/>
          <w:marRight w:val="0"/>
          <w:marTop w:val="0"/>
          <w:marBottom w:val="0"/>
          <w:divBdr>
            <w:top w:val="none" w:sz="0" w:space="0" w:color="auto"/>
            <w:left w:val="none" w:sz="0" w:space="0" w:color="auto"/>
            <w:bottom w:val="none" w:sz="0" w:space="0" w:color="auto"/>
            <w:right w:val="none" w:sz="0" w:space="0" w:color="auto"/>
          </w:divBdr>
        </w:div>
        <w:div w:id="91559549">
          <w:marLeft w:val="640"/>
          <w:marRight w:val="0"/>
          <w:marTop w:val="0"/>
          <w:marBottom w:val="0"/>
          <w:divBdr>
            <w:top w:val="none" w:sz="0" w:space="0" w:color="auto"/>
            <w:left w:val="none" w:sz="0" w:space="0" w:color="auto"/>
            <w:bottom w:val="none" w:sz="0" w:space="0" w:color="auto"/>
            <w:right w:val="none" w:sz="0" w:space="0" w:color="auto"/>
          </w:divBdr>
        </w:div>
        <w:div w:id="109711290">
          <w:marLeft w:val="640"/>
          <w:marRight w:val="0"/>
          <w:marTop w:val="0"/>
          <w:marBottom w:val="0"/>
          <w:divBdr>
            <w:top w:val="none" w:sz="0" w:space="0" w:color="auto"/>
            <w:left w:val="none" w:sz="0" w:space="0" w:color="auto"/>
            <w:bottom w:val="none" w:sz="0" w:space="0" w:color="auto"/>
            <w:right w:val="none" w:sz="0" w:space="0" w:color="auto"/>
          </w:divBdr>
        </w:div>
        <w:div w:id="126975118">
          <w:marLeft w:val="640"/>
          <w:marRight w:val="0"/>
          <w:marTop w:val="0"/>
          <w:marBottom w:val="0"/>
          <w:divBdr>
            <w:top w:val="none" w:sz="0" w:space="0" w:color="auto"/>
            <w:left w:val="none" w:sz="0" w:space="0" w:color="auto"/>
            <w:bottom w:val="none" w:sz="0" w:space="0" w:color="auto"/>
            <w:right w:val="none" w:sz="0" w:space="0" w:color="auto"/>
          </w:divBdr>
        </w:div>
        <w:div w:id="241959971">
          <w:marLeft w:val="640"/>
          <w:marRight w:val="0"/>
          <w:marTop w:val="0"/>
          <w:marBottom w:val="0"/>
          <w:divBdr>
            <w:top w:val="none" w:sz="0" w:space="0" w:color="auto"/>
            <w:left w:val="none" w:sz="0" w:space="0" w:color="auto"/>
            <w:bottom w:val="none" w:sz="0" w:space="0" w:color="auto"/>
            <w:right w:val="none" w:sz="0" w:space="0" w:color="auto"/>
          </w:divBdr>
        </w:div>
        <w:div w:id="246038071">
          <w:marLeft w:val="640"/>
          <w:marRight w:val="0"/>
          <w:marTop w:val="0"/>
          <w:marBottom w:val="0"/>
          <w:divBdr>
            <w:top w:val="none" w:sz="0" w:space="0" w:color="auto"/>
            <w:left w:val="none" w:sz="0" w:space="0" w:color="auto"/>
            <w:bottom w:val="none" w:sz="0" w:space="0" w:color="auto"/>
            <w:right w:val="none" w:sz="0" w:space="0" w:color="auto"/>
          </w:divBdr>
        </w:div>
        <w:div w:id="349139723">
          <w:marLeft w:val="640"/>
          <w:marRight w:val="0"/>
          <w:marTop w:val="0"/>
          <w:marBottom w:val="0"/>
          <w:divBdr>
            <w:top w:val="none" w:sz="0" w:space="0" w:color="auto"/>
            <w:left w:val="none" w:sz="0" w:space="0" w:color="auto"/>
            <w:bottom w:val="none" w:sz="0" w:space="0" w:color="auto"/>
            <w:right w:val="none" w:sz="0" w:space="0" w:color="auto"/>
          </w:divBdr>
        </w:div>
        <w:div w:id="557131927">
          <w:marLeft w:val="640"/>
          <w:marRight w:val="0"/>
          <w:marTop w:val="0"/>
          <w:marBottom w:val="0"/>
          <w:divBdr>
            <w:top w:val="none" w:sz="0" w:space="0" w:color="auto"/>
            <w:left w:val="none" w:sz="0" w:space="0" w:color="auto"/>
            <w:bottom w:val="none" w:sz="0" w:space="0" w:color="auto"/>
            <w:right w:val="none" w:sz="0" w:space="0" w:color="auto"/>
          </w:divBdr>
        </w:div>
        <w:div w:id="592588957">
          <w:marLeft w:val="640"/>
          <w:marRight w:val="0"/>
          <w:marTop w:val="0"/>
          <w:marBottom w:val="0"/>
          <w:divBdr>
            <w:top w:val="none" w:sz="0" w:space="0" w:color="auto"/>
            <w:left w:val="none" w:sz="0" w:space="0" w:color="auto"/>
            <w:bottom w:val="none" w:sz="0" w:space="0" w:color="auto"/>
            <w:right w:val="none" w:sz="0" w:space="0" w:color="auto"/>
          </w:divBdr>
        </w:div>
        <w:div w:id="647789285">
          <w:marLeft w:val="640"/>
          <w:marRight w:val="0"/>
          <w:marTop w:val="0"/>
          <w:marBottom w:val="0"/>
          <w:divBdr>
            <w:top w:val="none" w:sz="0" w:space="0" w:color="auto"/>
            <w:left w:val="none" w:sz="0" w:space="0" w:color="auto"/>
            <w:bottom w:val="none" w:sz="0" w:space="0" w:color="auto"/>
            <w:right w:val="none" w:sz="0" w:space="0" w:color="auto"/>
          </w:divBdr>
        </w:div>
        <w:div w:id="982277399">
          <w:marLeft w:val="640"/>
          <w:marRight w:val="0"/>
          <w:marTop w:val="0"/>
          <w:marBottom w:val="0"/>
          <w:divBdr>
            <w:top w:val="none" w:sz="0" w:space="0" w:color="auto"/>
            <w:left w:val="none" w:sz="0" w:space="0" w:color="auto"/>
            <w:bottom w:val="none" w:sz="0" w:space="0" w:color="auto"/>
            <w:right w:val="none" w:sz="0" w:space="0" w:color="auto"/>
          </w:divBdr>
        </w:div>
        <w:div w:id="984092145">
          <w:marLeft w:val="640"/>
          <w:marRight w:val="0"/>
          <w:marTop w:val="0"/>
          <w:marBottom w:val="0"/>
          <w:divBdr>
            <w:top w:val="none" w:sz="0" w:space="0" w:color="auto"/>
            <w:left w:val="none" w:sz="0" w:space="0" w:color="auto"/>
            <w:bottom w:val="none" w:sz="0" w:space="0" w:color="auto"/>
            <w:right w:val="none" w:sz="0" w:space="0" w:color="auto"/>
          </w:divBdr>
        </w:div>
        <w:div w:id="985429423">
          <w:marLeft w:val="640"/>
          <w:marRight w:val="0"/>
          <w:marTop w:val="0"/>
          <w:marBottom w:val="0"/>
          <w:divBdr>
            <w:top w:val="none" w:sz="0" w:space="0" w:color="auto"/>
            <w:left w:val="none" w:sz="0" w:space="0" w:color="auto"/>
            <w:bottom w:val="none" w:sz="0" w:space="0" w:color="auto"/>
            <w:right w:val="none" w:sz="0" w:space="0" w:color="auto"/>
          </w:divBdr>
        </w:div>
        <w:div w:id="997998787">
          <w:marLeft w:val="640"/>
          <w:marRight w:val="0"/>
          <w:marTop w:val="0"/>
          <w:marBottom w:val="0"/>
          <w:divBdr>
            <w:top w:val="none" w:sz="0" w:space="0" w:color="auto"/>
            <w:left w:val="none" w:sz="0" w:space="0" w:color="auto"/>
            <w:bottom w:val="none" w:sz="0" w:space="0" w:color="auto"/>
            <w:right w:val="none" w:sz="0" w:space="0" w:color="auto"/>
          </w:divBdr>
        </w:div>
        <w:div w:id="998078760">
          <w:marLeft w:val="640"/>
          <w:marRight w:val="0"/>
          <w:marTop w:val="0"/>
          <w:marBottom w:val="0"/>
          <w:divBdr>
            <w:top w:val="none" w:sz="0" w:space="0" w:color="auto"/>
            <w:left w:val="none" w:sz="0" w:space="0" w:color="auto"/>
            <w:bottom w:val="none" w:sz="0" w:space="0" w:color="auto"/>
            <w:right w:val="none" w:sz="0" w:space="0" w:color="auto"/>
          </w:divBdr>
        </w:div>
        <w:div w:id="1012219457">
          <w:marLeft w:val="640"/>
          <w:marRight w:val="0"/>
          <w:marTop w:val="0"/>
          <w:marBottom w:val="0"/>
          <w:divBdr>
            <w:top w:val="none" w:sz="0" w:space="0" w:color="auto"/>
            <w:left w:val="none" w:sz="0" w:space="0" w:color="auto"/>
            <w:bottom w:val="none" w:sz="0" w:space="0" w:color="auto"/>
            <w:right w:val="none" w:sz="0" w:space="0" w:color="auto"/>
          </w:divBdr>
        </w:div>
        <w:div w:id="1015695370">
          <w:marLeft w:val="640"/>
          <w:marRight w:val="0"/>
          <w:marTop w:val="0"/>
          <w:marBottom w:val="0"/>
          <w:divBdr>
            <w:top w:val="none" w:sz="0" w:space="0" w:color="auto"/>
            <w:left w:val="none" w:sz="0" w:space="0" w:color="auto"/>
            <w:bottom w:val="none" w:sz="0" w:space="0" w:color="auto"/>
            <w:right w:val="none" w:sz="0" w:space="0" w:color="auto"/>
          </w:divBdr>
        </w:div>
        <w:div w:id="1052729646">
          <w:marLeft w:val="640"/>
          <w:marRight w:val="0"/>
          <w:marTop w:val="0"/>
          <w:marBottom w:val="0"/>
          <w:divBdr>
            <w:top w:val="none" w:sz="0" w:space="0" w:color="auto"/>
            <w:left w:val="none" w:sz="0" w:space="0" w:color="auto"/>
            <w:bottom w:val="none" w:sz="0" w:space="0" w:color="auto"/>
            <w:right w:val="none" w:sz="0" w:space="0" w:color="auto"/>
          </w:divBdr>
        </w:div>
        <w:div w:id="1089541633">
          <w:marLeft w:val="640"/>
          <w:marRight w:val="0"/>
          <w:marTop w:val="0"/>
          <w:marBottom w:val="0"/>
          <w:divBdr>
            <w:top w:val="none" w:sz="0" w:space="0" w:color="auto"/>
            <w:left w:val="none" w:sz="0" w:space="0" w:color="auto"/>
            <w:bottom w:val="none" w:sz="0" w:space="0" w:color="auto"/>
            <w:right w:val="none" w:sz="0" w:space="0" w:color="auto"/>
          </w:divBdr>
        </w:div>
        <w:div w:id="1104183202">
          <w:marLeft w:val="640"/>
          <w:marRight w:val="0"/>
          <w:marTop w:val="0"/>
          <w:marBottom w:val="0"/>
          <w:divBdr>
            <w:top w:val="none" w:sz="0" w:space="0" w:color="auto"/>
            <w:left w:val="none" w:sz="0" w:space="0" w:color="auto"/>
            <w:bottom w:val="none" w:sz="0" w:space="0" w:color="auto"/>
            <w:right w:val="none" w:sz="0" w:space="0" w:color="auto"/>
          </w:divBdr>
        </w:div>
        <w:div w:id="1148475319">
          <w:marLeft w:val="640"/>
          <w:marRight w:val="0"/>
          <w:marTop w:val="0"/>
          <w:marBottom w:val="0"/>
          <w:divBdr>
            <w:top w:val="none" w:sz="0" w:space="0" w:color="auto"/>
            <w:left w:val="none" w:sz="0" w:space="0" w:color="auto"/>
            <w:bottom w:val="none" w:sz="0" w:space="0" w:color="auto"/>
            <w:right w:val="none" w:sz="0" w:space="0" w:color="auto"/>
          </w:divBdr>
        </w:div>
        <w:div w:id="1223296555">
          <w:marLeft w:val="640"/>
          <w:marRight w:val="0"/>
          <w:marTop w:val="0"/>
          <w:marBottom w:val="0"/>
          <w:divBdr>
            <w:top w:val="none" w:sz="0" w:space="0" w:color="auto"/>
            <w:left w:val="none" w:sz="0" w:space="0" w:color="auto"/>
            <w:bottom w:val="none" w:sz="0" w:space="0" w:color="auto"/>
            <w:right w:val="none" w:sz="0" w:space="0" w:color="auto"/>
          </w:divBdr>
        </w:div>
        <w:div w:id="1241133268">
          <w:marLeft w:val="640"/>
          <w:marRight w:val="0"/>
          <w:marTop w:val="0"/>
          <w:marBottom w:val="0"/>
          <w:divBdr>
            <w:top w:val="none" w:sz="0" w:space="0" w:color="auto"/>
            <w:left w:val="none" w:sz="0" w:space="0" w:color="auto"/>
            <w:bottom w:val="none" w:sz="0" w:space="0" w:color="auto"/>
            <w:right w:val="none" w:sz="0" w:space="0" w:color="auto"/>
          </w:divBdr>
        </w:div>
        <w:div w:id="1280062005">
          <w:marLeft w:val="640"/>
          <w:marRight w:val="0"/>
          <w:marTop w:val="0"/>
          <w:marBottom w:val="0"/>
          <w:divBdr>
            <w:top w:val="none" w:sz="0" w:space="0" w:color="auto"/>
            <w:left w:val="none" w:sz="0" w:space="0" w:color="auto"/>
            <w:bottom w:val="none" w:sz="0" w:space="0" w:color="auto"/>
            <w:right w:val="none" w:sz="0" w:space="0" w:color="auto"/>
          </w:divBdr>
        </w:div>
        <w:div w:id="1435393467">
          <w:marLeft w:val="640"/>
          <w:marRight w:val="0"/>
          <w:marTop w:val="0"/>
          <w:marBottom w:val="0"/>
          <w:divBdr>
            <w:top w:val="none" w:sz="0" w:space="0" w:color="auto"/>
            <w:left w:val="none" w:sz="0" w:space="0" w:color="auto"/>
            <w:bottom w:val="none" w:sz="0" w:space="0" w:color="auto"/>
            <w:right w:val="none" w:sz="0" w:space="0" w:color="auto"/>
          </w:divBdr>
        </w:div>
        <w:div w:id="1494489786">
          <w:marLeft w:val="640"/>
          <w:marRight w:val="0"/>
          <w:marTop w:val="0"/>
          <w:marBottom w:val="0"/>
          <w:divBdr>
            <w:top w:val="none" w:sz="0" w:space="0" w:color="auto"/>
            <w:left w:val="none" w:sz="0" w:space="0" w:color="auto"/>
            <w:bottom w:val="none" w:sz="0" w:space="0" w:color="auto"/>
            <w:right w:val="none" w:sz="0" w:space="0" w:color="auto"/>
          </w:divBdr>
        </w:div>
        <w:div w:id="1511749489">
          <w:marLeft w:val="640"/>
          <w:marRight w:val="0"/>
          <w:marTop w:val="0"/>
          <w:marBottom w:val="0"/>
          <w:divBdr>
            <w:top w:val="none" w:sz="0" w:space="0" w:color="auto"/>
            <w:left w:val="none" w:sz="0" w:space="0" w:color="auto"/>
            <w:bottom w:val="none" w:sz="0" w:space="0" w:color="auto"/>
            <w:right w:val="none" w:sz="0" w:space="0" w:color="auto"/>
          </w:divBdr>
        </w:div>
        <w:div w:id="1554580096">
          <w:marLeft w:val="640"/>
          <w:marRight w:val="0"/>
          <w:marTop w:val="0"/>
          <w:marBottom w:val="0"/>
          <w:divBdr>
            <w:top w:val="none" w:sz="0" w:space="0" w:color="auto"/>
            <w:left w:val="none" w:sz="0" w:space="0" w:color="auto"/>
            <w:bottom w:val="none" w:sz="0" w:space="0" w:color="auto"/>
            <w:right w:val="none" w:sz="0" w:space="0" w:color="auto"/>
          </w:divBdr>
        </w:div>
        <w:div w:id="1686663642">
          <w:marLeft w:val="640"/>
          <w:marRight w:val="0"/>
          <w:marTop w:val="0"/>
          <w:marBottom w:val="0"/>
          <w:divBdr>
            <w:top w:val="none" w:sz="0" w:space="0" w:color="auto"/>
            <w:left w:val="none" w:sz="0" w:space="0" w:color="auto"/>
            <w:bottom w:val="none" w:sz="0" w:space="0" w:color="auto"/>
            <w:right w:val="none" w:sz="0" w:space="0" w:color="auto"/>
          </w:divBdr>
        </w:div>
        <w:div w:id="1696879278">
          <w:marLeft w:val="640"/>
          <w:marRight w:val="0"/>
          <w:marTop w:val="0"/>
          <w:marBottom w:val="0"/>
          <w:divBdr>
            <w:top w:val="none" w:sz="0" w:space="0" w:color="auto"/>
            <w:left w:val="none" w:sz="0" w:space="0" w:color="auto"/>
            <w:bottom w:val="none" w:sz="0" w:space="0" w:color="auto"/>
            <w:right w:val="none" w:sz="0" w:space="0" w:color="auto"/>
          </w:divBdr>
        </w:div>
        <w:div w:id="1789659051">
          <w:marLeft w:val="640"/>
          <w:marRight w:val="0"/>
          <w:marTop w:val="0"/>
          <w:marBottom w:val="0"/>
          <w:divBdr>
            <w:top w:val="none" w:sz="0" w:space="0" w:color="auto"/>
            <w:left w:val="none" w:sz="0" w:space="0" w:color="auto"/>
            <w:bottom w:val="none" w:sz="0" w:space="0" w:color="auto"/>
            <w:right w:val="none" w:sz="0" w:space="0" w:color="auto"/>
          </w:divBdr>
        </w:div>
        <w:div w:id="1816800697">
          <w:marLeft w:val="640"/>
          <w:marRight w:val="0"/>
          <w:marTop w:val="0"/>
          <w:marBottom w:val="0"/>
          <w:divBdr>
            <w:top w:val="none" w:sz="0" w:space="0" w:color="auto"/>
            <w:left w:val="none" w:sz="0" w:space="0" w:color="auto"/>
            <w:bottom w:val="none" w:sz="0" w:space="0" w:color="auto"/>
            <w:right w:val="none" w:sz="0" w:space="0" w:color="auto"/>
          </w:divBdr>
        </w:div>
        <w:div w:id="1901094739">
          <w:marLeft w:val="640"/>
          <w:marRight w:val="0"/>
          <w:marTop w:val="0"/>
          <w:marBottom w:val="0"/>
          <w:divBdr>
            <w:top w:val="none" w:sz="0" w:space="0" w:color="auto"/>
            <w:left w:val="none" w:sz="0" w:space="0" w:color="auto"/>
            <w:bottom w:val="none" w:sz="0" w:space="0" w:color="auto"/>
            <w:right w:val="none" w:sz="0" w:space="0" w:color="auto"/>
          </w:divBdr>
        </w:div>
        <w:div w:id="1920672058">
          <w:marLeft w:val="640"/>
          <w:marRight w:val="0"/>
          <w:marTop w:val="0"/>
          <w:marBottom w:val="0"/>
          <w:divBdr>
            <w:top w:val="none" w:sz="0" w:space="0" w:color="auto"/>
            <w:left w:val="none" w:sz="0" w:space="0" w:color="auto"/>
            <w:bottom w:val="none" w:sz="0" w:space="0" w:color="auto"/>
            <w:right w:val="none" w:sz="0" w:space="0" w:color="auto"/>
          </w:divBdr>
        </w:div>
        <w:div w:id="1956212851">
          <w:marLeft w:val="640"/>
          <w:marRight w:val="0"/>
          <w:marTop w:val="0"/>
          <w:marBottom w:val="0"/>
          <w:divBdr>
            <w:top w:val="none" w:sz="0" w:space="0" w:color="auto"/>
            <w:left w:val="none" w:sz="0" w:space="0" w:color="auto"/>
            <w:bottom w:val="none" w:sz="0" w:space="0" w:color="auto"/>
            <w:right w:val="none" w:sz="0" w:space="0" w:color="auto"/>
          </w:divBdr>
        </w:div>
        <w:div w:id="1957324712">
          <w:marLeft w:val="640"/>
          <w:marRight w:val="0"/>
          <w:marTop w:val="0"/>
          <w:marBottom w:val="0"/>
          <w:divBdr>
            <w:top w:val="none" w:sz="0" w:space="0" w:color="auto"/>
            <w:left w:val="none" w:sz="0" w:space="0" w:color="auto"/>
            <w:bottom w:val="none" w:sz="0" w:space="0" w:color="auto"/>
            <w:right w:val="none" w:sz="0" w:space="0" w:color="auto"/>
          </w:divBdr>
        </w:div>
        <w:div w:id="1957368716">
          <w:marLeft w:val="640"/>
          <w:marRight w:val="0"/>
          <w:marTop w:val="0"/>
          <w:marBottom w:val="0"/>
          <w:divBdr>
            <w:top w:val="none" w:sz="0" w:space="0" w:color="auto"/>
            <w:left w:val="none" w:sz="0" w:space="0" w:color="auto"/>
            <w:bottom w:val="none" w:sz="0" w:space="0" w:color="auto"/>
            <w:right w:val="none" w:sz="0" w:space="0" w:color="auto"/>
          </w:divBdr>
        </w:div>
        <w:div w:id="1967661225">
          <w:marLeft w:val="640"/>
          <w:marRight w:val="0"/>
          <w:marTop w:val="0"/>
          <w:marBottom w:val="0"/>
          <w:divBdr>
            <w:top w:val="none" w:sz="0" w:space="0" w:color="auto"/>
            <w:left w:val="none" w:sz="0" w:space="0" w:color="auto"/>
            <w:bottom w:val="none" w:sz="0" w:space="0" w:color="auto"/>
            <w:right w:val="none" w:sz="0" w:space="0" w:color="auto"/>
          </w:divBdr>
        </w:div>
        <w:div w:id="1969124220">
          <w:marLeft w:val="640"/>
          <w:marRight w:val="0"/>
          <w:marTop w:val="0"/>
          <w:marBottom w:val="0"/>
          <w:divBdr>
            <w:top w:val="none" w:sz="0" w:space="0" w:color="auto"/>
            <w:left w:val="none" w:sz="0" w:space="0" w:color="auto"/>
            <w:bottom w:val="none" w:sz="0" w:space="0" w:color="auto"/>
            <w:right w:val="none" w:sz="0" w:space="0" w:color="auto"/>
          </w:divBdr>
        </w:div>
        <w:div w:id="1997412452">
          <w:marLeft w:val="640"/>
          <w:marRight w:val="0"/>
          <w:marTop w:val="0"/>
          <w:marBottom w:val="0"/>
          <w:divBdr>
            <w:top w:val="none" w:sz="0" w:space="0" w:color="auto"/>
            <w:left w:val="none" w:sz="0" w:space="0" w:color="auto"/>
            <w:bottom w:val="none" w:sz="0" w:space="0" w:color="auto"/>
            <w:right w:val="none" w:sz="0" w:space="0" w:color="auto"/>
          </w:divBdr>
        </w:div>
        <w:div w:id="1998260801">
          <w:marLeft w:val="640"/>
          <w:marRight w:val="0"/>
          <w:marTop w:val="0"/>
          <w:marBottom w:val="0"/>
          <w:divBdr>
            <w:top w:val="none" w:sz="0" w:space="0" w:color="auto"/>
            <w:left w:val="none" w:sz="0" w:space="0" w:color="auto"/>
            <w:bottom w:val="none" w:sz="0" w:space="0" w:color="auto"/>
            <w:right w:val="none" w:sz="0" w:space="0" w:color="auto"/>
          </w:divBdr>
        </w:div>
        <w:div w:id="2073847907">
          <w:marLeft w:val="640"/>
          <w:marRight w:val="0"/>
          <w:marTop w:val="0"/>
          <w:marBottom w:val="0"/>
          <w:divBdr>
            <w:top w:val="none" w:sz="0" w:space="0" w:color="auto"/>
            <w:left w:val="none" w:sz="0" w:space="0" w:color="auto"/>
            <w:bottom w:val="none" w:sz="0" w:space="0" w:color="auto"/>
            <w:right w:val="none" w:sz="0" w:space="0" w:color="auto"/>
          </w:divBdr>
        </w:div>
        <w:div w:id="2120752803">
          <w:marLeft w:val="640"/>
          <w:marRight w:val="0"/>
          <w:marTop w:val="0"/>
          <w:marBottom w:val="0"/>
          <w:divBdr>
            <w:top w:val="none" w:sz="0" w:space="0" w:color="auto"/>
            <w:left w:val="none" w:sz="0" w:space="0" w:color="auto"/>
            <w:bottom w:val="none" w:sz="0" w:space="0" w:color="auto"/>
            <w:right w:val="none" w:sz="0" w:space="0" w:color="auto"/>
          </w:divBdr>
        </w:div>
      </w:divsChild>
    </w:div>
    <w:div w:id="1033388198">
      <w:bodyDiv w:val="1"/>
      <w:marLeft w:val="0"/>
      <w:marRight w:val="0"/>
      <w:marTop w:val="0"/>
      <w:marBottom w:val="0"/>
      <w:divBdr>
        <w:top w:val="none" w:sz="0" w:space="0" w:color="auto"/>
        <w:left w:val="none" w:sz="0" w:space="0" w:color="auto"/>
        <w:bottom w:val="none" w:sz="0" w:space="0" w:color="auto"/>
        <w:right w:val="none" w:sz="0" w:space="0" w:color="auto"/>
      </w:divBdr>
    </w:div>
    <w:div w:id="1035036142">
      <w:bodyDiv w:val="1"/>
      <w:marLeft w:val="0"/>
      <w:marRight w:val="0"/>
      <w:marTop w:val="0"/>
      <w:marBottom w:val="0"/>
      <w:divBdr>
        <w:top w:val="none" w:sz="0" w:space="0" w:color="auto"/>
        <w:left w:val="none" w:sz="0" w:space="0" w:color="auto"/>
        <w:bottom w:val="none" w:sz="0" w:space="0" w:color="auto"/>
        <w:right w:val="none" w:sz="0" w:space="0" w:color="auto"/>
      </w:divBdr>
      <w:divsChild>
        <w:div w:id="17050449">
          <w:marLeft w:val="640"/>
          <w:marRight w:val="0"/>
          <w:marTop w:val="0"/>
          <w:marBottom w:val="0"/>
          <w:divBdr>
            <w:top w:val="none" w:sz="0" w:space="0" w:color="auto"/>
            <w:left w:val="none" w:sz="0" w:space="0" w:color="auto"/>
            <w:bottom w:val="none" w:sz="0" w:space="0" w:color="auto"/>
            <w:right w:val="none" w:sz="0" w:space="0" w:color="auto"/>
          </w:divBdr>
        </w:div>
        <w:div w:id="69667389">
          <w:marLeft w:val="640"/>
          <w:marRight w:val="0"/>
          <w:marTop w:val="0"/>
          <w:marBottom w:val="0"/>
          <w:divBdr>
            <w:top w:val="none" w:sz="0" w:space="0" w:color="auto"/>
            <w:left w:val="none" w:sz="0" w:space="0" w:color="auto"/>
            <w:bottom w:val="none" w:sz="0" w:space="0" w:color="auto"/>
            <w:right w:val="none" w:sz="0" w:space="0" w:color="auto"/>
          </w:divBdr>
        </w:div>
        <w:div w:id="115805120">
          <w:marLeft w:val="640"/>
          <w:marRight w:val="0"/>
          <w:marTop w:val="0"/>
          <w:marBottom w:val="0"/>
          <w:divBdr>
            <w:top w:val="none" w:sz="0" w:space="0" w:color="auto"/>
            <w:left w:val="none" w:sz="0" w:space="0" w:color="auto"/>
            <w:bottom w:val="none" w:sz="0" w:space="0" w:color="auto"/>
            <w:right w:val="none" w:sz="0" w:space="0" w:color="auto"/>
          </w:divBdr>
        </w:div>
        <w:div w:id="130947496">
          <w:marLeft w:val="640"/>
          <w:marRight w:val="0"/>
          <w:marTop w:val="0"/>
          <w:marBottom w:val="0"/>
          <w:divBdr>
            <w:top w:val="none" w:sz="0" w:space="0" w:color="auto"/>
            <w:left w:val="none" w:sz="0" w:space="0" w:color="auto"/>
            <w:bottom w:val="none" w:sz="0" w:space="0" w:color="auto"/>
            <w:right w:val="none" w:sz="0" w:space="0" w:color="auto"/>
          </w:divBdr>
        </w:div>
        <w:div w:id="144008163">
          <w:marLeft w:val="640"/>
          <w:marRight w:val="0"/>
          <w:marTop w:val="0"/>
          <w:marBottom w:val="0"/>
          <w:divBdr>
            <w:top w:val="none" w:sz="0" w:space="0" w:color="auto"/>
            <w:left w:val="none" w:sz="0" w:space="0" w:color="auto"/>
            <w:bottom w:val="none" w:sz="0" w:space="0" w:color="auto"/>
            <w:right w:val="none" w:sz="0" w:space="0" w:color="auto"/>
          </w:divBdr>
        </w:div>
        <w:div w:id="154995229">
          <w:marLeft w:val="640"/>
          <w:marRight w:val="0"/>
          <w:marTop w:val="0"/>
          <w:marBottom w:val="0"/>
          <w:divBdr>
            <w:top w:val="none" w:sz="0" w:space="0" w:color="auto"/>
            <w:left w:val="none" w:sz="0" w:space="0" w:color="auto"/>
            <w:bottom w:val="none" w:sz="0" w:space="0" w:color="auto"/>
            <w:right w:val="none" w:sz="0" w:space="0" w:color="auto"/>
          </w:divBdr>
        </w:div>
        <w:div w:id="169218793">
          <w:marLeft w:val="640"/>
          <w:marRight w:val="0"/>
          <w:marTop w:val="0"/>
          <w:marBottom w:val="0"/>
          <w:divBdr>
            <w:top w:val="none" w:sz="0" w:space="0" w:color="auto"/>
            <w:left w:val="none" w:sz="0" w:space="0" w:color="auto"/>
            <w:bottom w:val="none" w:sz="0" w:space="0" w:color="auto"/>
            <w:right w:val="none" w:sz="0" w:space="0" w:color="auto"/>
          </w:divBdr>
        </w:div>
        <w:div w:id="301932372">
          <w:marLeft w:val="640"/>
          <w:marRight w:val="0"/>
          <w:marTop w:val="0"/>
          <w:marBottom w:val="0"/>
          <w:divBdr>
            <w:top w:val="none" w:sz="0" w:space="0" w:color="auto"/>
            <w:left w:val="none" w:sz="0" w:space="0" w:color="auto"/>
            <w:bottom w:val="none" w:sz="0" w:space="0" w:color="auto"/>
            <w:right w:val="none" w:sz="0" w:space="0" w:color="auto"/>
          </w:divBdr>
        </w:div>
        <w:div w:id="386950303">
          <w:marLeft w:val="640"/>
          <w:marRight w:val="0"/>
          <w:marTop w:val="0"/>
          <w:marBottom w:val="0"/>
          <w:divBdr>
            <w:top w:val="none" w:sz="0" w:space="0" w:color="auto"/>
            <w:left w:val="none" w:sz="0" w:space="0" w:color="auto"/>
            <w:bottom w:val="none" w:sz="0" w:space="0" w:color="auto"/>
            <w:right w:val="none" w:sz="0" w:space="0" w:color="auto"/>
          </w:divBdr>
        </w:div>
        <w:div w:id="407777020">
          <w:marLeft w:val="640"/>
          <w:marRight w:val="0"/>
          <w:marTop w:val="0"/>
          <w:marBottom w:val="0"/>
          <w:divBdr>
            <w:top w:val="none" w:sz="0" w:space="0" w:color="auto"/>
            <w:left w:val="none" w:sz="0" w:space="0" w:color="auto"/>
            <w:bottom w:val="none" w:sz="0" w:space="0" w:color="auto"/>
            <w:right w:val="none" w:sz="0" w:space="0" w:color="auto"/>
          </w:divBdr>
        </w:div>
        <w:div w:id="415445242">
          <w:marLeft w:val="640"/>
          <w:marRight w:val="0"/>
          <w:marTop w:val="0"/>
          <w:marBottom w:val="0"/>
          <w:divBdr>
            <w:top w:val="none" w:sz="0" w:space="0" w:color="auto"/>
            <w:left w:val="none" w:sz="0" w:space="0" w:color="auto"/>
            <w:bottom w:val="none" w:sz="0" w:space="0" w:color="auto"/>
            <w:right w:val="none" w:sz="0" w:space="0" w:color="auto"/>
          </w:divBdr>
        </w:div>
        <w:div w:id="438061957">
          <w:marLeft w:val="640"/>
          <w:marRight w:val="0"/>
          <w:marTop w:val="0"/>
          <w:marBottom w:val="0"/>
          <w:divBdr>
            <w:top w:val="none" w:sz="0" w:space="0" w:color="auto"/>
            <w:left w:val="none" w:sz="0" w:space="0" w:color="auto"/>
            <w:bottom w:val="none" w:sz="0" w:space="0" w:color="auto"/>
            <w:right w:val="none" w:sz="0" w:space="0" w:color="auto"/>
          </w:divBdr>
        </w:div>
        <w:div w:id="441150954">
          <w:marLeft w:val="640"/>
          <w:marRight w:val="0"/>
          <w:marTop w:val="0"/>
          <w:marBottom w:val="0"/>
          <w:divBdr>
            <w:top w:val="none" w:sz="0" w:space="0" w:color="auto"/>
            <w:left w:val="none" w:sz="0" w:space="0" w:color="auto"/>
            <w:bottom w:val="none" w:sz="0" w:space="0" w:color="auto"/>
            <w:right w:val="none" w:sz="0" w:space="0" w:color="auto"/>
          </w:divBdr>
        </w:div>
        <w:div w:id="469637427">
          <w:marLeft w:val="640"/>
          <w:marRight w:val="0"/>
          <w:marTop w:val="0"/>
          <w:marBottom w:val="0"/>
          <w:divBdr>
            <w:top w:val="none" w:sz="0" w:space="0" w:color="auto"/>
            <w:left w:val="none" w:sz="0" w:space="0" w:color="auto"/>
            <w:bottom w:val="none" w:sz="0" w:space="0" w:color="auto"/>
            <w:right w:val="none" w:sz="0" w:space="0" w:color="auto"/>
          </w:divBdr>
        </w:div>
        <w:div w:id="487675909">
          <w:marLeft w:val="640"/>
          <w:marRight w:val="0"/>
          <w:marTop w:val="0"/>
          <w:marBottom w:val="0"/>
          <w:divBdr>
            <w:top w:val="none" w:sz="0" w:space="0" w:color="auto"/>
            <w:left w:val="none" w:sz="0" w:space="0" w:color="auto"/>
            <w:bottom w:val="none" w:sz="0" w:space="0" w:color="auto"/>
            <w:right w:val="none" w:sz="0" w:space="0" w:color="auto"/>
          </w:divBdr>
        </w:div>
        <w:div w:id="514274676">
          <w:marLeft w:val="640"/>
          <w:marRight w:val="0"/>
          <w:marTop w:val="0"/>
          <w:marBottom w:val="0"/>
          <w:divBdr>
            <w:top w:val="none" w:sz="0" w:space="0" w:color="auto"/>
            <w:left w:val="none" w:sz="0" w:space="0" w:color="auto"/>
            <w:bottom w:val="none" w:sz="0" w:space="0" w:color="auto"/>
            <w:right w:val="none" w:sz="0" w:space="0" w:color="auto"/>
          </w:divBdr>
        </w:div>
        <w:div w:id="518935627">
          <w:marLeft w:val="640"/>
          <w:marRight w:val="0"/>
          <w:marTop w:val="0"/>
          <w:marBottom w:val="0"/>
          <w:divBdr>
            <w:top w:val="none" w:sz="0" w:space="0" w:color="auto"/>
            <w:left w:val="none" w:sz="0" w:space="0" w:color="auto"/>
            <w:bottom w:val="none" w:sz="0" w:space="0" w:color="auto"/>
            <w:right w:val="none" w:sz="0" w:space="0" w:color="auto"/>
          </w:divBdr>
        </w:div>
        <w:div w:id="558516848">
          <w:marLeft w:val="640"/>
          <w:marRight w:val="0"/>
          <w:marTop w:val="0"/>
          <w:marBottom w:val="0"/>
          <w:divBdr>
            <w:top w:val="none" w:sz="0" w:space="0" w:color="auto"/>
            <w:left w:val="none" w:sz="0" w:space="0" w:color="auto"/>
            <w:bottom w:val="none" w:sz="0" w:space="0" w:color="auto"/>
            <w:right w:val="none" w:sz="0" w:space="0" w:color="auto"/>
          </w:divBdr>
        </w:div>
        <w:div w:id="568852632">
          <w:marLeft w:val="640"/>
          <w:marRight w:val="0"/>
          <w:marTop w:val="0"/>
          <w:marBottom w:val="0"/>
          <w:divBdr>
            <w:top w:val="none" w:sz="0" w:space="0" w:color="auto"/>
            <w:left w:val="none" w:sz="0" w:space="0" w:color="auto"/>
            <w:bottom w:val="none" w:sz="0" w:space="0" w:color="auto"/>
            <w:right w:val="none" w:sz="0" w:space="0" w:color="auto"/>
          </w:divBdr>
          <w:divsChild>
            <w:div w:id="462115753">
              <w:marLeft w:val="0"/>
              <w:marRight w:val="0"/>
              <w:marTop w:val="0"/>
              <w:marBottom w:val="0"/>
              <w:divBdr>
                <w:top w:val="none" w:sz="0" w:space="0" w:color="auto"/>
                <w:left w:val="none" w:sz="0" w:space="0" w:color="auto"/>
                <w:bottom w:val="none" w:sz="0" w:space="0" w:color="auto"/>
                <w:right w:val="none" w:sz="0" w:space="0" w:color="auto"/>
              </w:divBdr>
              <w:divsChild>
                <w:div w:id="56635235">
                  <w:marLeft w:val="640"/>
                  <w:marRight w:val="0"/>
                  <w:marTop w:val="0"/>
                  <w:marBottom w:val="0"/>
                  <w:divBdr>
                    <w:top w:val="none" w:sz="0" w:space="0" w:color="auto"/>
                    <w:left w:val="none" w:sz="0" w:space="0" w:color="auto"/>
                    <w:bottom w:val="none" w:sz="0" w:space="0" w:color="auto"/>
                    <w:right w:val="none" w:sz="0" w:space="0" w:color="auto"/>
                  </w:divBdr>
                </w:div>
                <w:div w:id="155851134">
                  <w:marLeft w:val="640"/>
                  <w:marRight w:val="0"/>
                  <w:marTop w:val="0"/>
                  <w:marBottom w:val="0"/>
                  <w:divBdr>
                    <w:top w:val="none" w:sz="0" w:space="0" w:color="auto"/>
                    <w:left w:val="none" w:sz="0" w:space="0" w:color="auto"/>
                    <w:bottom w:val="none" w:sz="0" w:space="0" w:color="auto"/>
                    <w:right w:val="none" w:sz="0" w:space="0" w:color="auto"/>
                  </w:divBdr>
                </w:div>
                <w:div w:id="184710807">
                  <w:marLeft w:val="640"/>
                  <w:marRight w:val="0"/>
                  <w:marTop w:val="0"/>
                  <w:marBottom w:val="0"/>
                  <w:divBdr>
                    <w:top w:val="none" w:sz="0" w:space="0" w:color="auto"/>
                    <w:left w:val="none" w:sz="0" w:space="0" w:color="auto"/>
                    <w:bottom w:val="none" w:sz="0" w:space="0" w:color="auto"/>
                    <w:right w:val="none" w:sz="0" w:space="0" w:color="auto"/>
                  </w:divBdr>
                </w:div>
                <w:div w:id="194462569">
                  <w:marLeft w:val="640"/>
                  <w:marRight w:val="0"/>
                  <w:marTop w:val="0"/>
                  <w:marBottom w:val="0"/>
                  <w:divBdr>
                    <w:top w:val="none" w:sz="0" w:space="0" w:color="auto"/>
                    <w:left w:val="none" w:sz="0" w:space="0" w:color="auto"/>
                    <w:bottom w:val="none" w:sz="0" w:space="0" w:color="auto"/>
                    <w:right w:val="none" w:sz="0" w:space="0" w:color="auto"/>
                  </w:divBdr>
                </w:div>
                <w:div w:id="232544270">
                  <w:marLeft w:val="640"/>
                  <w:marRight w:val="0"/>
                  <w:marTop w:val="0"/>
                  <w:marBottom w:val="0"/>
                  <w:divBdr>
                    <w:top w:val="none" w:sz="0" w:space="0" w:color="auto"/>
                    <w:left w:val="none" w:sz="0" w:space="0" w:color="auto"/>
                    <w:bottom w:val="none" w:sz="0" w:space="0" w:color="auto"/>
                    <w:right w:val="none" w:sz="0" w:space="0" w:color="auto"/>
                  </w:divBdr>
                </w:div>
                <w:div w:id="325329333">
                  <w:marLeft w:val="640"/>
                  <w:marRight w:val="0"/>
                  <w:marTop w:val="0"/>
                  <w:marBottom w:val="0"/>
                  <w:divBdr>
                    <w:top w:val="none" w:sz="0" w:space="0" w:color="auto"/>
                    <w:left w:val="none" w:sz="0" w:space="0" w:color="auto"/>
                    <w:bottom w:val="none" w:sz="0" w:space="0" w:color="auto"/>
                    <w:right w:val="none" w:sz="0" w:space="0" w:color="auto"/>
                  </w:divBdr>
                </w:div>
                <w:div w:id="328291776">
                  <w:marLeft w:val="640"/>
                  <w:marRight w:val="0"/>
                  <w:marTop w:val="0"/>
                  <w:marBottom w:val="0"/>
                  <w:divBdr>
                    <w:top w:val="none" w:sz="0" w:space="0" w:color="auto"/>
                    <w:left w:val="none" w:sz="0" w:space="0" w:color="auto"/>
                    <w:bottom w:val="none" w:sz="0" w:space="0" w:color="auto"/>
                    <w:right w:val="none" w:sz="0" w:space="0" w:color="auto"/>
                  </w:divBdr>
                </w:div>
                <w:div w:id="343938724">
                  <w:marLeft w:val="640"/>
                  <w:marRight w:val="0"/>
                  <w:marTop w:val="0"/>
                  <w:marBottom w:val="0"/>
                  <w:divBdr>
                    <w:top w:val="none" w:sz="0" w:space="0" w:color="auto"/>
                    <w:left w:val="none" w:sz="0" w:space="0" w:color="auto"/>
                    <w:bottom w:val="none" w:sz="0" w:space="0" w:color="auto"/>
                    <w:right w:val="none" w:sz="0" w:space="0" w:color="auto"/>
                  </w:divBdr>
                </w:div>
                <w:div w:id="352345679">
                  <w:marLeft w:val="640"/>
                  <w:marRight w:val="0"/>
                  <w:marTop w:val="0"/>
                  <w:marBottom w:val="0"/>
                  <w:divBdr>
                    <w:top w:val="none" w:sz="0" w:space="0" w:color="auto"/>
                    <w:left w:val="none" w:sz="0" w:space="0" w:color="auto"/>
                    <w:bottom w:val="none" w:sz="0" w:space="0" w:color="auto"/>
                    <w:right w:val="none" w:sz="0" w:space="0" w:color="auto"/>
                  </w:divBdr>
                </w:div>
                <w:div w:id="368190716">
                  <w:marLeft w:val="640"/>
                  <w:marRight w:val="0"/>
                  <w:marTop w:val="0"/>
                  <w:marBottom w:val="0"/>
                  <w:divBdr>
                    <w:top w:val="none" w:sz="0" w:space="0" w:color="auto"/>
                    <w:left w:val="none" w:sz="0" w:space="0" w:color="auto"/>
                    <w:bottom w:val="none" w:sz="0" w:space="0" w:color="auto"/>
                    <w:right w:val="none" w:sz="0" w:space="0" w:color="auto"/>
                  </w:divBdr>
                </w:div>
                <w:div w:id="380251370">
                  <w:marLeft w:val="640"/>
                  <w:marRight w:val="0"/>
                  <w:marTop w:val="0"/>
                  <w:marBottom w:val="0"/>
                  <w:divBdr>
                    <w:top w:val="none" w:sz="0" w:space="0" w:color="auto"/>
                    <w:left w:val="none" w:sz="0" w:space="0" w:color="auto"/>
                    <w:bottom w:val="none" w:sz="0" w:space="0" w:color="auto"/>
                    <w:right w:val="none" w:sz="0" w:space="0" w:color="auto"/>
                  </w:divBdr>
                </w:div>
                <w:div w:id="400636211">
                  <w:marLeft w:val="640"/>
                  <w:marRight w:val="0"/>
                  <w:marTop w:val="0"/>
                  <w:marBottom w:val="0"/>
                  <w:divBdr>
                    <w:top w:val="none" w:sz="0" w:space="0" w:color="auto"/>
                    <w:left w:val="none" w:sz="0" w:space="0" w:color="auto"/>
                    <w:bottom w:val="none" w:sz="0" w:space="0" w:color="auto"/>
                    <w:right w:val="none" w:sz="0" w:space="0" w:color="auto"/>
                  </w:divBdr>
                </w:div>
                <w:div w:id="444662084">
                  <w:marLeft w:val="640"/>
                  <w:marRight w:val="0"/>
                  <w:marTop w:val="0"/>
                  <w:marBottom w:val="0"/>
                  <w:divBdr>
                    <w:top w:val="none" w:sz="0" w:space="0" w:color="auto"/>
                    <w:left w:val="none" w:sz="0" w:space="0" w:color="auto"/>
                    <w:bottom w:val="none" w:sz="0" w:space="0" w:color="auto"/>
                    <w:right w:val="none" w:sz="0" w:space="0" w:color="auto"/>
                  </w:divBdr>
                </w:div>
                <w:div w:id="507864748">
                  <w:marLeft w:val="640"/>
                  <w:marRight w:val="0"/>
                  <w:marTop w:val="0"/>
                  <w:marBottom w:val="0"/>
                  <w:divBdr>
                    <w:top w:val="none" w:sz="0" w:space="0" w:color="auto"/>
                    <w:left w:val="none" w:sz="0" w:space="0" w:color="auto"/>
                    <w:bottom w:val="none" w:sz="0" w:space="0" w:color="auto"/>
                    <w:right w:val="none" w:sz="0" w:space="0" w:color="auto"/>
                  </w:divBdr>
                </w:div>
                <w:div w:id="521633449">
                  <w:marLeft w:val="640"/>
                  <w:marRight w:val="0"/>
                  <w:marTop w:val="0"/>
                  <w:marBottom w:val="0"/>
                  <w:divBdr>
                    <w:top w:val="none" w:sz="0" w:space="0" w:color="auto"/>
                    <w:left w:val="none" w:sz="0" w:space="0" w:color="auto"/>
                    <w:bottom w:val="none" w:sz="0" w:space="0" w:color="auto"/>
                    <w:right w:val="none" w:sz="0" w:space="0" w:color="auto"/>
                  </w:divBdr>
                </w:div>
                <w:div w:id="525556053">
                  <w:marLeft w:val="640"/>
                  <w:marRight w:val="0"/>
                  <w:marTop w:val="0"/>
                  <w:marBottom w:val="0"/>
                  <w:divBdr>
                    <w:top w:val="none" w:sz="0" w:space="0" w:color="auto"/>
                    <w:left w:val="none" w:sz="0" w:space="0" w:color="auto"/>
                    <w:bottom w:val="none" w:sz="0" w:space="0" w:color="auto"/>
                    <w:right w:val="none" w:sz="0" w:space="0" w:color="auto"/>
                  </w:divBdr>
                </w:div>
                <w:div w:id="546256917">
                  <w:marLeft w:val="640"/>
                  <w:marRight w:val="0"/>
                  <w:marTop w:val="0"/>
                  <w:marBottom w:val="0"/>
                  <w:divBdr>
                    <w:top w:val="none" w:sz="0" w:space="0" w:color="auto"/>
                    <w:left w:val="none" w:sz="0" w:space="0" w:color="auto"/>
                    <w:bottom w:val="none" w:sz="0" w:space="0" w:color="auto"/>
                    <w:right w:val="none" w:sz="0" w:space="0" w:color="auto"/>
                  </w:divBdr>
                </w:div>
                <w:div w:id="665136447">
                  <w:marLeft w:val="640"/>
                  <w:marRight w:val="0"/>
                  <w:marTop w:val="0"/>
                  <w:marBottom w:val="0"/>
                  <w:divBdr>
                    <w:top w:val="none" w:sz="0" w:space="0" w:color="auto"/>
                    <w:left w:val="none" w:sz="0" w:space="0" w:color="auto"/>
                    <w:bottom w:val="none" w:sz="0" w:space="0" w:color="auto"/>
                    <w:right w:val="none" w:sz="0" w:space="0" w:color="auto"/>
                  </w:divBdr>
                </w:div>
                <w:div w:id="705719916">
                  <w:marLeft w:val="640"/>
                  <w:marRight w:val="0"/>
                  <w:marTop w:val="0"/>
                  <w:marBottom w:val="0"/>
                  <w:divBdr>
                    <w:top w:val="none" w:sz="0" w:space="0" w:color="auto"/>
                    <w:left w:val="none" w:sz="0" w:space="0" w:color="auto"/>
                    <w:bottom w:val="none" w:sz="0" w:space="0" w:color="auto"/>
                    <w:right w:val="none" w:sz="0" w:space="0" w:color="auto"/>
                  </w:divBdr>
                </w:div>
                <w:div w:id="753282938">
                  <w:marLeft w:val="640"/>
                  <w:marRight w:val="0"/>
                  <w:marTop w:val="0"/>
                  <w:marBottom w:val="0"/>
                  <w:divBdr>
                    <w:top w:val="none" w:sz="0" w:space="0" w:color="auto"/>
                    <w:left w:val="none" w:sz="0" w:space="0" w:color="auto"/>
                    <w:bottom w:val="none" w:sz="0" w:space="0" w:color="auto"/>
                    <w:right w:val="none" w:sz="0" w:space="0" w:color="auto"/>
                  </w:divBdr>
                </w:div>
                <w:div w:id="794299640">
                  <w:marLeft w:val="640"/>
                  <w:marRight w:val="0"/>
                  <w:marTop w:val="0"/>
                  <w:marBottom w:val="0"/>
                  <w:divBdr>
                    <w:top w:val="none" w:sz="0" w:space="0" w:color="auto"/>
                    <w:left w:val="none" w:sz="0" w:space="0" w:color="auto"/>
                    <w:bottom w:val="none" w:sz="0" w:space="0" w:color="auto"/>
                    <w:right w:val="none" w:sz="0" w:space="0" w:color="auto"/>
                  </w:divBdr>
                </w:div>
                <w:div w:id="818964872">
                  <w:marLeft w:val="640"/>
                  <w:marRight w:val="0"/>
                  <w:marTop w:val="0"/>
                  <w:marBottom w:val="0"/>
                  <w:divBdr>
                    <w:top w:val="none" w:sz="0" w:space="0" w:color="auto"/>
                    <w:left w:val="none" w:sz="0" w:space="0" w:color="auto"/>
                    <w:bottom w:val="none" w:sz="0" w:space="0" w:color="auto"/>
                    <w:right w:val="none" w:sz="0" w:space="0" w:color="auto"/>
                  </w:divBdr>
                </w:div>
                <w:div w:id="869612233">
                  <w:marLeft w:val="640"/>
                  <w:marRight w:val="0"/>
                  <w:marTop w:val="0"/>
                  <w:marBottom w:val="0"/>
                  <w:divBdr>
                    <w:top w:val="none" w:sz="0" w:space="0" w:color="auto"/>
                    <w:left w:val="none" w:sz="0" w:space="0" w:color="auto"/>
                    <w:bottom w:val="none" w:sz="0" w:space="0" w:color="auto"/>
                    <w:right w:val="none" w:sz="0" w:space="0" w:color="auto"/>
                  </w:divBdr>
                </w:div>
                <w:div w:id="884759526">
                  <w:marLeft w:val="640"/>
                  <w:marRight w:val="0"/>
                  <w:marTop w:val="0"/>
                  <w:marBottom w:val="0"/>
                  <w:divBdr>
                    <w:top w:val="none" w:sz="0" w:space="0" w:color="auto"/>
                    <w:left w:val="none" w:sz="0" w:space="0" w:color="auto"/>
                    <w:bottom w:val="none" w:sz="0" w:space="0" w:color="auto"/>
                    <w:right w:val="none" w:sz="0" w:space="0" w:color="auto"/>
                  </w:divBdr>
                </w:div>
                <w:div w:id="920144243">
                  <w:marLeft w:val="640"/>
                  <w:marRight w:val="0"/>
                  <w:marTop w:val="0"/>
                  <w:marBottom w:val="0"/>
                  <w:divBdr>
                    <w:top w:val="none" w:sz="0" w:space="0" w:color="auto"/>
                    <w:left w:val="none" w:sz="0" w:space="0" w:color="auto"/>
                    <w:bottom w:val="none" w:sz="0" w:space="0" w:color="auto"/>
                    <w:right w:val="none" w:sz="0" w:space="0" w:color="auto"/>
                  </w:divBdr>
                </w:div>
                <w:div w:id="949513252">
                  <w:marLeft w:val="640"/>
                  <w:marRight w:val="0"/>
                  <w:marTop w:val="0"/>
                  <w:marBottom w:val="0"/>
                  <w:divBdr>
                    <w:top w:val="none" w:sz="0" w:space="0" w:color="auto"/>
                    <w:left w:val="none" w:sz="0" w:space="0" w:color="auto"/>
                    <w:bottom w:val="none" w:sz="0" w:space="0" w:color="auto"/>
                    <w:right w:val="none" w:sz="0" w:space="0" w:color="auto"/>
                  </w:divBdr>
                </w:div>
                <w:div w:id="980621108">
                  <w:marLeft w:val="640"/>
                  <w:marRight w:val="0"/>
                  <w:marTop w:val="0"/>
                  <w:marBottom w:val="0"/>
                  <w:divBdr>
                    <w:top w:val="none" w:sz="0" w:space="0" w:color="auto"/>
                    <w:left w:val="none" w:sz="0" w:space="0" w:color="auto"/>
                    <w:bottom w:val="none" w:sz="0" w:space="0" w:color="auto"/>
                    <w:right w:val="none" w:sz="0" w:space="0" w:color="auto"/>
                  </w:divBdr>
                </w:div>
                <w:div w:id="1004671591">
                  <w:marLeft w:val="640"/>
                  <w:marRight w:val="0"/>
                  <w:marTop w:val="0"/>
                  <w:marBottom w:val="0"/>
                  <w:divBdr>
                    <w:top w:val="none" w:sz="0" w:space="0" w:color="auto"/>
                    <w:left w:val="none" w:sz="0" w:space="0" w:color="auto"/>
                    <w:bottom w:val="none" w:sz="0" w:space="0" w:color="auto"/>
                    <w:right w:val="none" w:sz="0" w:space="0" w:color="auto"/>
                  </w:divBdr>
                </w:div>
                <w:div w:id="1009217457">
                  <w:marLeft w:val="640"/>
                  <w:marRight w:val="0"/>
                  <w:marTop w:val="0"/>
                  <w:marBottom w:val="0"/>
                  <w:divBdr>
                    <w:top w:val="none" w:sz="0" w:space="0" w:color="auto"/>
                    <w:left w:val="none" w:sz="0" w:space="0" w:color="auto"/>
                    <w:bottom w:val="none" w:sz="0" w:space="0" w:color="auto"/>
                    <w:right w:val="none" w:sz="0" w:space="0" w:color="auto"/>
                  </w:divBdr>
                </w:div>
                <w:div w:id="1026178366">
                  <w:marLeft w:val="640"/>
                  <w:marRight w:val="0"/>
                  <w:marTop w:val="0"/>
                  <w:marBottom w:val="0"/>
                  <w:divBdr>
                    <w:top w:val="none" w:sz="0" w:space="0" w:color="auto"/>
                    <w:left w:val="none" w:sz="0" w:space="0" w:color="auto"/>
                    <w:bottom w:val="none" w:sz="0" w:space="0" w:color="auto"/>
                    <w:right w:val="none" w:sz="0" w:space="0" w:color="auto"/>
                  </w:divBdr>
                </w:div>
                <w:div w:id="1031567606">
                  <w:marLeft w:val="640"/>
                  <w:marRight w:val="0"/>
                  <w:marTop w:val="0"/>
                  <w:marBottom w:val="0"/>
                  <w:divBdr>
                    <w:top w:val="none" w:sz="0" w:space="0" w:color="auto"/>
                    <w:left w:val="none" w:sz="0" w:space="0" w:color="auto"/>
                    <w:bottom w:val="none" w:sz="0" w:space="0" w:color="auto"/>
                    <w:right w:val="none" w:sz="0" w:space="0" w:color="auto"/>
                  </w:divBdr>
                </w:div>
                <w:div w:id="1037392054">
                  <w:marLeft w:val="640"/>
                  <w:marRight w:val="0"/>
                  <w:marTop w:val="0"/>
                  <w:marBottom w:val="0"/>
                  <w:divBdr>
                    <w:top w:val="none" w:sz="0" w:space="0" w:color="auto"/>
                    <w:left w:val="none" w:sz="0" w:space="0" w:color="auto"/>
                    <w:bottom w:val="none" w:sz="0" w:space="0" w:color="auto"/>
                    <w:right w:val="none" w:sz="0" w:space="0" w:color="auto"/>
                  </w:divBdr>
                </w:div>
                <w:div w:id="1049643918">
                  <w:marLeft w:val="640"/>
                  <w:marRight w:val="0"/>
                  <w:marTop w:val="0"/>
                  <w:marBottom w:val="0"/>
                  <w:divBdr>
                    <w:top w:val="none" w:sz="0" w:space="0" w:color="auto"/>
                    <w:left w:val="none" w:sz="0" w:space="0" w:color="auto"/>
                    <w:bottom w:val="none" w:sz="0" w:space="0" w:color="auto"/>
                    <w:right w:val="none" w:sz="0" w:space="0" w:color="auto"/>
                  </w:divBdr>
                </w:div>
                <w:div w:id="1093278832">
                  <w:marLeft w:val="640"/>
                  <w:marRight w:val="0"/>
                  <w:marTop w:val="0"/>
                  <w:marBottom w:val="0"/>
                  <w:divBdr>
                    <w:top w:val="none" w:sz="0" w:space="0" w:color="auto"/>
                    <w:left w:val="none" w:sz="0" w:space="0" w:color="auto"/>
                    <w:bottom w:val="none" w:sz="0" w:space="0" w:color="auto"/>
                    <w:right w:val="none" w:sz="0" w:space="0" w:color="auto"/>
                  </w:divBdr>
                </w:div>
                <w:div w:id="1169444033">
                  <w:marLeft w:val="640"/>
                  <w:marRight w:val="0"/>
                  <w:marTop w:val="0"/>
                  <w:marBottom w:val="0"/>
                  <w:divBdr>
                    <w:top w:val="none" w:sz="0" w:space="0" w:color="auto"/>
                    <w:left w:val="none" w:sz="0" w:space="0" w:color="auto"/>
                    <w:bottom w:val="none" w:sz="0" w:space="0" w:color="auto"/>
                    <w:right w:val="none" w:sz="0" w:space="0" w:color="auto"/>
                  </w:divBdr>
                </w:div>
                <w:div w:id="1223060483">
                  <w:marLeft w:val="640"/>
                  <w:marRight w:val="0"/>
                  <w:marTop w:val="0"/>
                  <w:marBottom w:val="0"/>
                  <w:divBdr>
                    <w:top w:val="none" w:sz="0" w:space="0" w:color="auto"/>
                    <w:left w:val="none" w:sz="0" w:space="0" w:color="auto"/>
                    <w:bottom w:val="none" w:sz="0" w:space="0" w:color="auto"/>
                    <w:right w:val="none" w:sz="0" w:space="0" w:color="auto"/>
                  </w:divBdr>
                </w:div>
                <w:div w:id="1349022521">
                  <w:marLeft w:val="640"/>
                  <w:marRight w:val="0"/>
                  <w:marTop w:val="0"/>
                  <w:marBottom w:val="0"/>
                  <w:divBdr>
                    <w:top w:val="none" w:sz="0" w:space="0" w:color="auto"/>
                    <w:left w:val="none" w:sz="0" w:space="0" w:color="auto"/>
                    <w:bottom w:val="none" w:sz="0" w:space="0" w:color="auto"/>
                    <w:right w:val="none" w:sz="0" w:space="0" w:color="auto"/>
                  </w:divBdr>
                </w:div>
                <w:div w:id="1391688528">
                  <w:marLeft w:val="640"/>
                  <w:marRight w:val="0"/>
                  <w:marTop w:val="0"/>
                  <w:marBottom w:val="0"/>
                  <w:divBdr>
                    <w:top w:val="none" w:sz="0" w:space="0" w:color="auto"/>
                    <w:left w:val="none" w:sz="0" w:space="0" w:color="auto"/>
                    <w:bottom w:val="none" w:sz="0" w:space="0" w:color="auto"/>
                    <w:right w:val="none" w:sz="0" w:space="0" w:color="auto"/>
                  </w:divBdr>
                </w:div>
                <w:div w:id="1480422818">
                  <w:marLeft w:val="640"/>
                  <w:marRight w:val="0"/>
                  <w:marTop w:val="0"/>
                  <w:marBottom w:val="0"/>
                  <w:divBdr>
                    <w:top w:val="none" w:sz="0" w:space="0" w:color="auto"/>
                    <w:left w:val="none" w:sz="0" w:space="0" w:color="auto"/>
                    <w:bottom w:val="none" w:sz="0" w:space="0" w:color="auto"/>
                    <w:right w:val="none" w:sz="0" w:space="0" w:color="auto"/>
                  </w:divBdr>
                </w:div>
                <w:div w:id="1526672739">
                  <w:marLeft w:val="640"/>
                  <w:marRight w:val="0"/>
                  <w:marTop w:val="0"/>
                  <w:marBottom w:val="0"/>
                  <w:divBdr>
                    <w:top w:val="none" w:sz="0" w:space="0" w:color="auto"/>
                    <w:left w:val="none" w:sz="0" w:space="0" w:color="auto"/>
                    <w:bottom w:val="none" w:sz="0" w:space="0" w:color="auto"/>
                    <w:right w:val="none" w:sz="0" w:space="0" w:color="auto"/>
                  </w:divBdr>
                </w:div>
                <w:div w:id="1562787253">
                  <w:marLeft w:val="640"/>
                  <w:marRight w:val="0"/>
                  <w:marTop w:val="0"/>
                  <w:marBottom w:val="0"/>
                  <w:divBdr>
                    <w:top w:val="none" w:sz="0" w:space="0" w:color="auto"/>
                    <w:left w:val="none" w:sz="0" w:space="0" w:color="auto"/>
                    <w:bottom w:val="none" w:sz="0" w:space="0" w:color="auto"/>
                    <w:right w:val="none" w:sz="0" w:space="0" w:color="auto"/>
                  </w:divBdr>
                </w:div>
                <w:div w:id="1565529261">
                  <w:marLeft w:val="640"/>
                  <w:marRight w:val="0"/>
                  <w:marTop w:val="0"/>
                  <w:marBottom w:val="0"/>
                  <w:divBdr>
                    <w:top w:val="none" w:sz="0" w:space="0" w:color="auto"/>
                    <w:left w:val="none" w:sz="0" w:space="0" w:color="auto"/>
                    <w:bottom w:val="none" w:sz="0" w:space="0" w:color="auto"/>
                    <w:right w:val="none" w:sz="0" w:space="0" w:color="auto"/>
                  </w:divBdr>
                </w:div>
                <w:div w:id="1615357865">
                  <w:marLeft w:val="640"/>
                  <w:marRight w:val="0"/>
                  <w:marTop w:val="0"/>
                  <w:marBottom w:val="0"/>
                  <w:divBdr>
                    <w:top w:val="none" w:sz="0" w:space="0" w:color="auto"/>
                    <w:left w:val="none" w:sz="0" w:space="0" w:color="auto"/>
                    <w:bottom w:val="none" w:sz="0" w:space="0" w:color="auto"/>
                    <w:right w:val="none" w:sz="0" w:space="0" w:color="auto"/>
                  </w:divBdr>
                </w:div>
                <w:div w:id="1648126117">
                  <w:marLeft w:val="640"/>
                  <w:marRight w:val="0"/>
                  <w:marTop w:val="0"/>
                  <w:marBottom w:val="0"/>
                  <w:divBdr>
                    <w:top w:val="none" w:sz="0" w:space="0" w:color="auto"/>
                    <w:left w:val="none" w:sz="0" w:space="0" w:color="auto"/>
                    <w:bottom w:val="none" w:sz="0" w:space="0" w:color="auto"/>
                    <w:right w:val="none" w:sz="0" w:space="0" w:color="auto"/>
                  </w:divBdr>
                </w:div>
                <w:div w:id="1659920503">
                  <w:marLeft w:val="640"/>
                  <w:marRight w:val="0"/>
                  <w:marTop w:val="0"/>
                  <w:marBottom w:val="0"/>
                  <w:divBdr>
                    <w:top w:val="none" w:sz="0" w:space="0" w:color="auto"/>
                    <w:left w:val="none" w:sz="0" w:space="0" w:color="auto"/>
                    <w:bottom w:val="none" w:sz="0" w:space="0" w:color="auto"/>
                    <w:right w:val="none" w:sz="0" w:space="0" w:color="auto"/>
                  </w:divBdr>
                </w:div>
                <w:div w:id="1699356754">
                  <w:marLeft w:val="640"/>
                  <w:marRight w:val="0"/>
                  <w:marTop w:val="0"/>
                  <w:marBottom w:val="0"/>
                  <w:divBdr>
                    <w:top w:val="none" w:sz="0" w:space="0" w:color="auto"/>
                    <w:left w:val="none" w:sz="0" w:space="0" w:color="auto"/>
                    <w:bottom w:val="none" w:sz="0" w:space="0" w:color="auto"/>
                    <w:right w:val="none" w:sz="0" w:space="0" w:color="auto"/>
                  </w:divBdr>
                </w:div>
                <w:div w:id="1714228933">
                  <w:marLeft w:val="640"/>
                  <w:marRight w:val="0"/>
                  <w:marTop w:val="0"/>
                  <w:marBottom w:val="0"/>
                  <w:divBdr>
                    <w:top w:val="none" w:sz="0" w:space="0" w:color="auto"/>
                    <w:left w:val="none" w:sz="0" w:space="0" w:color="auto"/>
                    <w:bottom w:val="none" w:sz="0" w:space="0" w:color="auto"/>
                    <w:right w:val="none" w:sz="0" w:space="0" w:color="auto"/>
                  </w:divBdr>
                </w:div>
                <w:div w:id="1742365099">
                  <w:marLeft w:val="640"/>
                  <w:marRight w:val="0"/>
                  <w:marTop w:val="0"/>
                  <w:marBottom w:val="0"/>
                  <w:divBdr>
                    <w:top w:val="none" w:sz="0" w:space="0" w:color="auto"/>
                    <w:left w:val="none" w:sz="0" w:space="0" w:color="auto"/>
                    <w:bottom w:val="none" w:sz="0" w:space="0" w:color="auto"/>
                    <w:right w:val="none" w:sz="0" w:space="0" w:color="auto"/>
                  </w:divBdr>
                </w:div>
                <w:div w:id="1798138455">
                  <w:marLeft w:val="640"/>
                  <w:marRight w:val="0"/>
                  <w:marTop w:val="0"/>
                  <w:marBottom w:val="0"/>
                  <w:divBdr>
                    <w:top w:val="none" w:sz="0" w:space="0" w:color="auto"/>
                    <w:left w:val="none" w:sz="0" w:space="0" w:color="auto"/>
                    <w:bottom w:val="none" w:sz="0" w:space="0" w:color="auto"/>
                    <w:right w:val="none" w:sz="0" w:space="0" w:color="auto"/>
                  </w:divBdr>
                </w:div>
                <w:div w:id="1838306336">
                  <w:marLeft w:val="640"/>
                  <w:marRight w:val="0"/>
                  <w:marTop w:val="0"/>
                  <w:marBottom w:val="0"/>
                  <w:divBdr>
                    <w:top w:val="none" w:sz="0" w:space="0" w:color="auto"/>
                    <w:left w:val="none" w:sz="0" w:space="0" w:color="auto"/>
                    <w:bottom w:val="none" w:sz="0" w:space="0" w:color="auto"/>
                    <w:right w:val="none" w:sz="0" w:space="0" w:color="auto"/>
                  </w:divBdr>
                </w:div>
                <w:div w:id="1889997626">
                  <w:marLeft w:val="640"/>
                  <w:marRight w:val="0"/>
                  <w:marTop w:val="0"/>
                  <w:marBottom w:val="0"/>
                  <w:divBdr>
                    <w:top w:val="none" w:sz="0" w:space="0" w:color="auto"/>
                    <w:left w:val="none" w:sz="0" w:space="0" w:color="auto"/>
                    <w:bottom w:val="none" w:sz="0" w:space="0" w:color="auto"/>
                    <w:right w:val="none" w:sz="0" w:space="0" w:color="auto"/>
                  </w:divBdr>
                </w:div>
                <w:div w:id="1967277653">
                  <w:marLeft w:val="640"/>
                  <w:marRight w:val="0"/>
                  <w:marTop w:val="0"/>
                  <w:marBottom w:val="0"/>
                  <w:divBdr>
                    <w:top w:val="none" w:sz="0" w:space="0" w:color="auto"/>
                    <w:left w:val="none" w:sz="0" w:space="0" w:color="auto"/>
                    <w:bottom w:val="none" w:sz="0" w:space="0" w:color="auto"/>
                    <w:right w:val="none" w:sz="0" w:space="0" w:color="auto"/>
                  </w:divBdr>
                </w:div>
                <w:div w:id="2025278377">
                  <w:marLeft w:val="640"/>
                  <w:marRight w:val="0"/>
                  <w:marTop w:val="0"/>
                  <w:marBottom w:val="0"/>
                  <w:divBdr>
                    <w:top w:val="none" w:sz="0" w:space="0" w:color="auto"/>
                    <w:left w:val="none" w:sz="0" w:space="0" w:color="auto"/>
                    <w:bottom w:val="none" w:sz="0" w:space="0" w:color="auto"/>
                    <w:right w:val="none" w:sz="0" w:space="0" w:color="auto"/>
                  </w:divBdr>
                </w:div>
                <w:div w:id="2071928108">
                  <w:marLeft w:val="640"/>
                  <w:marRight w:val="0"/>
                  <w:marTop w:val="0"/>
                  <w:marBottom w:val="0"/>
                  <w:divBdr>
                    <w:top w:val="none" w:sz="0" w:space="0" w:color="auto"/>
                    <w:left w:val="none" w:sz="0" w:space="0" w:color="auto"/>
                    <w:bottom w:val="none" w:sz="0" w:space="0" w:color="auto"/>
                    <w:right w:val="none" w:sz="0" w:space="0" w:color="auto"/>
                  </w:divBdr>
                </w:div>
                <w:div w:id="2119636195">
                  <w:marLeft w:val="640"/>
                  <w:marRight w:val="0"/>
                  <w:marTop w:val="0"/>
                  <w:marBottom w:val="0"/>
                  <w:divBdr>
                    <w:top w:val="none" w:sz="0" w:space="0" w:color="auto"/>
                    <w:left w:val="none" w:sz="0" w:space="0" w:color="auto"/>
                    <w:bottom w:val="none" w:sz="0" w:space="0" w:color="auto"/>
                    <w:right w:val="none" w:sz="0" w:space="0" w:color="auto"/>
                  </w:divBdr>
                </w:div>
              </w:divsChild>
            </w:div>
            <w:div w:id="726343878">
              <w:marLeft w:val="0"/>
              <w:marRight w:val="0"/>
              <w:marTop w:val="0"/>
              <w:marBottom w:val="0"/>
              <w:divBdr>
                <w:top w:val="none" w:sz="0" w:space="0" w:color="auto"/>
                <w:left w:val="none" w:sz="0" w:space="0" w:color="auto"/>
                <w:bottom w:val="none" w:sz="0" w:space="0" w:color="auto"/>
                <w:right w:val="none" w:sz="0" w:space="0" w:color="auto"/>
              </w:divBdr>
              <w:divsChild>
                <w:div w:id="132256">
                  <w:marLeft w:val="640"/>
                  <w:marRight w:val="0"/>
                  <w:marTop w:val="0"/>
                  <w:marBottom w:val="0"/>
                  <w:divBdr>
                    <w:top w:val="none" w:sz="0" w:space="0" w:color="auto"/>
                    <w:left w:val="none" w:sz="0" w:space="0" w:color="auto"/>
                    <w:bottom w:val="none" w:sz="0" w:space="0" w:color="auto"/>
                    <w:right w:val="none" w:sz="0" w:space="0" w:color="auto"/>
                  </w:divBdr>
                </w:div>
                <w:div w:id="42754323">
                  <w:marLeft w:val="640"/>
                  <w:marRight w:val="0"/>
                  <w:marTop w:val="0"/>
                  <w:marBottom w:val="0"/>
                  <w:divBdr>
                    <w:top w:val="none" w:sz="0" w:space="0" w:color="auto"/>
                    <w:left w:val="none" w:sz="0" w:space="0" w:color="auto"/>
                    <w:bottom w:val="none" w:sz="0" w:space="0" w:color="auto"/>
                    <w:right w:val="none" w:sz="0" w:space="0" w:color="auto"/>
                  </w:divBdr>
                </w:div>
                <w:div w:id="44112935">
                  <w:marLeft w:val="640"/>
                  <w:marRight w:val="0"/>
                  <w:marTop w:val="0"/>
                  <w:marBottom w:val="0"/>
                  <w:divBdr>
                    <w:top w:val="none" w:sz="0" w:space="0" w:color="auto"/>
                    <w:left w:val="none" w:sz="0" w:space="0" w:color="auto"/>
                    <w:bottom w:val="none" w:sz="0" w:space="0" w:color="auto"/>
                    <w:right w:val="none" w:sz="0" w:space="0" w:color="auto"/>
                  </w:divBdr>
                </w:div>
                <w:div w:id="78139310">
                  <w:marLeft w:val="640"/>
                  <w:marRight w:val="0"/>
                  <w:marTop w:val="0"/>
                  <w:marBottom w:val="0"/>
                  <w:divBdr>
                    <w:top w:val="none" w:sz="0" w:space="0" w:color="auto"/>
                    <w:left w:val="none" w:sz="0" w:space="0" w:color="auto"/>
                    <w:bottom w:val="none" w:sz="0" w:space="0" w:color="auto"/>
                    <w:right w:val="none" w:sz="0" w:space="0" w:color="auto"/>
                  </w:divBdr>
                </w:div>
                <w:div w:id="117382333">
                  <w:marLeft w:val="640"/>
                  <w:marRight w:val="0"/>
                  <w:marTop w:val="0"/>
                  <w:marBottom w:val="0"/>
                  <w:divBdr>
                    <w:top w:val="none" w:sz="0" w:space="0" w:color="auto"/>
                    <w:left w:val="none" w:sz="0" w:space="0" w:color="auto"/>
                    <w:bottom w:val="none" w:sz="0" w:space="0" w:color="auto"/>
                    <w:right w:val="none" w:sz="0" w:space="0" w:color="auto"/>
                  </w:divBdr>
                </w:div>
                <w:div w:id="120080847">
                  <w:marLeft w:val="640"/>
                  <w:marRight w:val="0"/>
                  <w:marTop w:val="0"/>
                  <w:marBottom w:val="0"/>
                  <w:divBdr>
                    <w:top w:val="none" w:sz="0" w:space="0" w:color="auto"/>
                    <w:left w:val="none" w:sz="0" w:space="0" w:color="auto"/>
                    <w:bottom w:val="none" w:sz="0" w:space="0" w:color="auto"/>
                    <w:right w:val="none" w:sz="0" w:space="0" w:color="auto"/>
                  </w:divBdr>
                </w:div>
                <w:div w:id="124087581">
                  <w:marLeft w:val="640"/>
                  <w:marRight w:val="0"/>
                  <w:marTop w:val="0"/>
                  <w:marBottom w:val="0"/>
                  <w:divBdr>
                    <w:top w:val="none" w:sz="0" w:space="0" w:color="auto"/>
                    <w:left w:val="none" w:sz="0" w:space="0" w:color="auto"/>
                    <w:bottom w:val="none" w:sz="0" w:space="0" w:color="auto"/>
                    <w:right w:val="none" w:sz="0" w:space="0" w:color="auto"/>
                  </w:divBdr>
                </w:div>
                <w:div w:id="246889913">
                  <w:marLeft w:val="640"/>
                  <w:marRight w:val="0"/>
                  <w:marTop w:val="0"/>
                  <w:marBottom w:val="0"/>
                  <w:divBdr>
                    <w:top w:val="none" w:sz="0" w:space="0" w:color="auto"/>
                    <w:left w:val="none" w:sz="0" w:space="0" w:color="auto"/>
                    <w:bottom w:val="none" w:sz="0" w:space="0" w:color="auto"/>
                    <w:right w:val="none" w:sz="0" w:space="0" w:color="auto"/>
                  </w:divBdr>
                </w:div>
                <w:div w:id="319844704">
                  <w:marLeft w:val="640"/>
                  <w:marRight w:val="0"/>
                  <w:marTop w:val="0"/>
                  <w:marBottom w:val="0"/>
                  <w:divBdr>
                    <w:top w:val="none" w:sz="0" w:space="0" w:color="auto"/>
                    <w:left w:val="none" w:sz="0" w:space="0" w:color="auto"/>
                    <w:bottom w:val="none" w:sz="0" w:space="0" w:color="auto"/>
                    <w:right w:val="none" w:sz="0" w:space="0" w:color="auto"/>
                  </w:divBdr>
                </w:div>
                <w:div w:id="337733031">
                  <w:marLeft w:val="640"/>
                  <w:marRight w:val="0"/>
                  <w:marTop w:val="0"/>
                  <w:marBottom w:val="0"/>
                  <w:divBdr>
                    <w:top w:val="none" w:sz="0" w:space="0" w:color="auto"/>
                    <w:left w:val="none" w:sz="0" w:space="0" w:color="auto"/>
                    <w:bottom w:val="none" w:sz="0" w:space="0" w:color="auto"/>
                    <w:right w:val="none" w:sz="0" w:space="0" w:color="auto"/>
                  </w:divBdr>
                </w:div>
                <w:div w:id="340863621">
                  <w:marLeft w:val="640"/>
                  <w:marRight w:val="0"/>
                  <w:marTop w:val="0"/>
                  <w:marBottom w:val="0"/>
                  <w:divBdr>
                    <w:top w:val="none" w:sz="0" w:space="0" w:color="auto"/>
                    <w:left w:val="none" w:sz="0" w:space="0" w:color="auto"/>
                    <w:bottom w:val="none" w:sz="0" w:space="0" w:color="auto"/>
                    <w:right w:val="none" w:sz="0" w:space="0" w:color="auto"/>
                  </w:divBdr>
                </w:div>
                <w:div w:id="395129788">
                  <w:marLeft w:val="640"/>
                  <w:marRight w:val="0"/>
                  <w:marTop w:val="0"/>
                  <w:marBottom w:val="0"/>
                  <w:divBdr>
                    <w:top w:val="none" w:sz="0" w:space="0" w:color="auto"/>
                    <w:left w:val="none" w:sz="0" w:space="0" w:color="auto"/>
                    <w:bottom w:val="none" w:sz="0" w:space="0" w:color="auto"/>
                    <w:right w:val="none" w:sz="0" w:space="0" w:color="auto"/>
                  </w:divBdr>
                </w:div>
                <w:div w:id="408885124">
                  <w:marLeft w:val="640"/>
                  <w:marRight w:val="0"/>
                  <w:marTop w:val="0"/>
                  <w:marBottom w:val="0"/>
                  <w:divBdr>
                    <w:top w:val="none" w:sz="0" w:space="0" w:color="auto"/>
                    <w:left w:val="none" w:sz="0" w:space="0" w:color="auto"/>
                    <w:bottom w:val="none" w:sz="0" w:space="0" w:color="auto"/>
                    <w:right w:val="none" w:sz="0" w:space="0" w:color="auto"/>
                  </w:divBdr>
                </w:div>
                <w:div w:id="421880493">
                  <w:marLeft w:val="640"/>
                  <w:marRight w:val="0"/>
                  <w:marTop w:val="0"/>
                  <w:marBottom w:val="0"/>
                  <w:divBdr>
                    <w:top w:val="none" w:sz="0" w:space="0" w:color="auto"/>
                    <w:left w:val="none" w:sz="0" w:space="0" w:color="auto"/>
                    <w:bottom w:val="none" w:sz="0" w:space="0" w:color="auto"/>
                    <w:right w:val="none" w:sz="0" w:space="0" w:color="auto"/>
                  </w:divBdr>
                </w:div>
                <w:div w:id="445585193">
                  <w:marLeft w:val="640"/>
                  <w:marRight w:val="0"/>
                  <w:marTop w:val="0"/>
                  <w:marBottom w:val="0"/>
                  <w:divBdr>
                    <w:top w:val="none" w:sz="0" w:space="0" w:color="auto"/>
                    <w:left w:val="none" w:sz="0" w:space="0" w:color="auto"/>
                    <w:bottom w:val="none" w:sz="0" w:space="0" w:color="auto"/>
                    <w:right w:val="none" w:sz="0" w:space="0" w:color="auto"/>
                  </w:divBdr>
                </w:div>
                <w:div w:id="490294039">
                  <w:marLeft w:val="640"/>
                  <w:marRight w:val="0"/>
                  <w:marTop w:val="0"/>
                  <w:marBottom w:val="0"/>
                  <w:divBdr>
                    <w:top w:val="none" w:sz="0" w:space="0" w:color="auto"/>
                    <w:left w:val="none" w:sz="0" w:space="0" w:color="auto"/>
                    <w:bottom w:val="none" w:sz="0" w:space="0" w:color="auto"/>
                    <w:right w:val="none" w:sz="0" w:space="0" w:color="auto"/>
                  </w:divBdr>
                </w:div>
                <w:div w:id="498622613">
                  <w:marLeft w:val="640"/>
                  <w:marRight w:val="0"/>
                  <w:marTop w:val="0"/>
                  <w:marBottom w:val="0"/>
                  <w:divBdr>
                    <w:top w:val="none" w:sz="0" w:space="0" w:color="auto"/>
                    <w:left w:val="none" w:sz="0" w:space="0" w:color="auto"/>
                    <w:bottom w:val="none" w:sz="0" w:space="0" w:color="auto"/>
                    <w:right w:val="none" w:sz="0" w:space="0" w:color="auto"/>
                  </w:divBdr>
                </w:div>
                <w:div w:id="523599108">
                  <w:marLeft w:val="640"/>
                  <w:marRight w:val="0"/>
                  <w:marTop w:val="0"/>
                  <w:marBottom w:val="0"/>
                  <w:divBdr>
                    <w:top w:val="none" w:sz="0" w:space="0" w:color="auto"/>
                    <w:left w:val="none" w:sz="0" w:space="0" w:color="auto"/>
                    <w:bottom w:val="none" w:sz="0" w:space="0" w:color="auto"/>
                    <w:right w:val="none" w:sz="0" w:space="0" w:color="auto"/>
                  </w:divBdr>
                </w:div>
                <w:div w:id="589705997">
                  <w:marLeft w:val="640"/>
                  <w:marRight w:val="0"/>
                  <w:marTop w:val="0"/>
                  <w:marBottom w:val="0"/>
                  <w:divBdr>
                    <w:top w:val="none" w:sz="0" w:space="0" w:color="auto"/>
                    <w:left w:val="none" w:sz="0" w:space="0" w:color="auto"/>
                    <w:bottom w:val="none" w:sz="0" w:space="0" w:color="auto"/>
                    <w:right w:val="none" w:sz="0" w:space="0" w:color="auto"/>
                  </w:divBdr>
                </w:div>
                <w:div w:id="644553536">
                  <w:marLeft w:val="640"/>
                  <w:marRight w:val="0"/>
                  <w:marTop w:val="0"/>
                  <w:marBottom w:val="0"/>
                  <w:divBdr>
                    <w:top w:val="none" w:sz="0" w:space="0" w:color="auto"/>
                    <w:left w:val="none" w:sz="0" w:space="0" w:color="auto"/>
                    <w:bottom w:val="none" w:sz="0" w:space="0" w:color="auto"/>
                    <w:right w:val="none" w:sz="0" w:space="0" w:color="auto"/>
                  </w:divBdr>
                </w:div>
                <w:div w:id="647514564">
                  <w:marLeft w:val="640"/>
                  <w:marRight w:val="0"/>
                  <w:marTop w:val="0"/>
                  <w:marBottom w:val="0"/>
                  <w:divBdr>
                    <w:top w:val="none" w:sz="0" w:space="0" w:color="auto"/>
                    <w:left w:val="none" w:sz="0" w:space="0" w:color="auto"/>
                    <w:bottom w:val="none" w:sz="0" w:space="0" w:color="auto"/>
                    <w:right w:val="none" w:sz="0" w:space="0" w:color="auto"/>
                  </w:divBdr>
                </w:div>
                <w:div w:id="705644891">
                  <w:marLeft w:val="640"/>
                  <w:marRight w:val="0"/>
                  <w:marTop w:val="0"/>
                  <w:marBottom w:val="0"/>
                  <w:divBdr>
                    <w:top w:val="none" w:sz="0" w:space="0" w:color="auto"/>
                    <w:left w:val="none" w:sz="0" w:space="0" w:color="auto"/>
                    <w:bottom w:val="none" w:sz="0" w:space="0" w:color="auto"/>
                    <w:right w:val="none" w:sz="0" w:space="0" w:color="auto"/>
                  </w:divBdr>
                </w:div>
                <w:div w:id="715853911">
                  <w:marLeft w:val="640"/>
                  <w:marRight w:val="0"/>
                  <w:marTop w:val="0"/>
                  <w:marBottom w:val="0"/>
                  <w:divBdr>
                    <w:top w:val="none" w:sz="0" w:space="0" w:color="auto"/>
                    <w:left w:val="none" w:sz="0" w:space="0" w:color="auto"/>
                    <w:bottom w:val="none" w:sz="0" w:space="0" w:color="auto"/>
                    <w:right w:val="none" w:sz="0" w:space="0" w:color="auto"/>
                  </w:divBdr>
                </w:div>
                <w:div w:id="764347205">
                  <w:marLeft w:val="640"/>
                  <w:marRight w:val="0"/>
                  <w:marTop w:val="0"/>
                  <w:marBottom w:val="0"/>
                  <w:divBdr>
                    <w:top w:val="none" w:sz="0" w:space="0" w:color="auto"/>
                    <w:left w:val="none" w:sz="0" w:space="0" w:color="auto"/>
                    <w:bottom w:val="none" w:sz="0" w:space="0" w:color="auto"/>
                    <w:right w:val="none" w:sz="0" w:space="0" w:color="auto"/>
                  </w:divBdr>
                </w:div>
                <w:div w:id="780875032">
                  <w:marLeft w:val="640"/>
                  <w:marRight w:val="0"/>
                  <w:marTop w:val="0"/>
                  <w:marBottom w:val="0"/>
                  <w:divBdr>
                    <w:top w:val="none" w:sz="0" w:space="0" w:color="auto"/>
                    <w:left w:val="none" w:sz="0" w:space="0" w:color="auto"/>
                    <w:bottom w:val="none" w:sz="0" w:space="0" w:color="auto"/>
                    <w:right w:val="none" w:sz="0" w:space="0" w:color="auto"/>
                  </w:divBdr>
                </w:div>
                <w:div w:id="872426352">
                  <w:marLeft w:val="640"/>
                  <w:marRight w:val="0"/>
                  <w:marTop w:val="0"/>
                  <w:marBottom w:val="0"/>
                  <w:divBdr>
                    <w:top w:val="none" w:sz="0" w:space="0" w:color="auto"/>
                    <w:left w:val="none" w:sz="0" w:space="0" w:color="auto"/>
                    <w:bottom w:val="none" w:sz="0" w:space="0" w:color="auto"/>
                    <w:right w:val="none" w:sz="0" w:space="0" w:color="auto"/>
                  </w:divBdr>
                </w:div>
                <w:div w:id="888494651">
                  <w:marLeft w:val="640"/>
                  <w:marRight w:val="0"/>
                  <w:marTop w:val="0"/>
                  <w:marBottom w:val="0"/>
                  <w:divBdr>
                    <w:top w:val="none" w:sz="0" w:space="0" w:color="auto"/>
                    <w:left w:val="none" w:sz="0" w:space="0" w:color="auto"/>
                    <w:bottom w:val="none" w:sz="0" w:space="0" w:color="auto"/>
                    <w:right w:val="none" w:sz="0" w:space="0" w:color="auto"/>
                  </w:divBdr>
                </w:div>
                <w:div w:id="919291390">
                  <w:marLeft w:val="640"/>
                  <w:marRight w:val="0"/>
                  <w:marTop w:val="0"/>
                  <w:marBottom w:val="0"/>
                  <w:divBdr>
                    <w:top w:val="none" w:sz="0" w:space="0" w:color="auto"/>
                    <w:left w:val="none" w:sz="0" w:space="0" w:color="auto"/>
                    <w:bottom w:val="none" w:sz="0" w:space="0" w:color="auto"/>
                    <w:right w:val="none" w:sz="0" w:space="0" w:color="auto"/>
                  </w:divBdr>
                </w:div>
                <w:div w:id="992567273">
                  <w:marLeft w:val="640"/>
                  <w:marRight w:val="0"/>
                  <w:marTop w:val="0"/>
                  <w:marBottom w:val="0"/>
                  <w:divBdr>
                    <w:top w:val="none" w:sz="0" w:space="0" w:color="auto"/>
                    <w:left w:val="none" w:sz="0" w:space="0" w:color="auto"/>
                    <w:bottom w:val="none" w:sz="0" w:space="0" w:color="auto"/>
                    <w:right w:val="none" w:sz="0" w:space="0" w:color="auto"/>
                  </w:divBdr>
                </w:div>
                <w:div w:id="1013805929">
                  <w:marLeft w:val="640"/>
                  <w:marRight w:val="0"/>
                  <w:marTop w:val="0"/>
                  <w:marBottom w:val="0"/>
                  <w:divBdr>
                    <w:top w:val="none" w:sz="0" w:space="0" w:color="auto"/>
                    <w:left w:val="none" w:sz="0" w:space="0" w:color="auto"/>
                    <w:bottom w:val="none" w:sz="0" w:space="0" w:color="auto"/>
                    <w:right w:val="none" w:sz="0" w:space="0" w:color="auto"/>
                  </w:divBdr>
                </w:div>
                <w:div w:id="1053118121">
                  <w:marLeft w:val="640"/>
                  <w:marRight w:val="0"/>
                  <w:marTop w:val="0"/>
                  <w:marBottom w:val="0"/>
                  <w:divBdr>
                    <w:top w:val="none" w:sz="0" w:space="0" w:color="auto"/>
                    <w:left w:val="none" w:sz="0" w:space="0" w:color="auto"/>
                    <w:bottom w:val="none" w:sz="0" w:space="0" w:color="auto"/>
                    <w:right w:val="none" w:sz="0" w:space="0" w:color="auto"/>
                  </w:divBdr>
                </w:div>
                <w:div w:id="1065881628">
                  <w:marLeft w:val="640"/>
                  <w:marRight w:val="0"/>
                  <w:marTop w:val="0"/>
                  <w:marBottom w:val="0"/>
                  <w:divBdr>
                    <w:top w:val="none" w:sz="0" w:space="0" w:color="auto"/>
                    <w:left w:val="none" w:sz="0" w:space="0" w:color="auto"/>
                    <w:bottom w:val="none" w:sz="0" w:space="0" w:color="auto"/>
                    <w:right w:val="none" w:sz="0" w:space="0" w:color="auto"/>
                  </w:divBdr>
                </w:div>
                <w:div w:id="1071273998">
                  <w:marLeft w:val="640"/>
                  <w:marRight w:val="0"/>
                  <w:marTop w:val="0"/>
                  <w:marBottom w:val="0"/>
                  <w:divBdr>
                    <w:top w:val="none" w:sz="0" w:space="0" w:color="auto"/>
                    <w:left w:val="none" w:sz="0" w:space="0" w:color="auto"/>
                    <w:bottom w:val="none" w:sz="0" w:space="0" w:color="auto"/>
                    <w:right w:val="none" w:sz="0" w:space="0" w:color="auto"/>
                  </w:divBdr>
                </w:div>
                <w:div w:id="1122453343">
                  <w:marLeft w:val="640"/>
                  <w:marRight w:val="0"/>
                  <w:marTop w:val="0"/>
                  <w:marBottom w:val="0"/>
                  <w:divBdr>
                    <w:top w:val="none" w:sz="0" w:space="0" w:color="auto"/>
                    <w:left w:val="none" w:sz="0" w:space="0" w:color="auto"/>
                    <w:bottom w:val="none" w:sz="0" w:space="0" w:color="auto"/>
                    <w:right w:val="none" w:sz="0" w:space="0" w:color="auto"/>
                  </w:divBdr>
                </w:div>
                <w:div w:id="1276324028">
                  <w:marLeft w:val="640"/>
                  <w:marRight w:val="0"/>
                  <w:marTop w:val="0"/>
                  <w:marBottom w:val="0"/>
                  <w:divBdr>
                    <w:top w:val="none" w:sz="0" w:space="0" w:color="auto"/>
                    <w:left w:val="none" w:sz="0" w:space="0" w:color="auto"/>
                    <w:bottom w:val="none" w:sz="0" w:space="0" w:color="auto"/>
                    <w:right w:val="none" w:sz="0" w:space="0" w:color="auto"/>
                  </w:divBdr>
                </w:div>
                <w:div w:id="1416591323">
                  <w:marLeft w:val="640"/>
                  <w:marRight w:val="0"/>
                  <w:marTop w:val="0"/>
                  <w:marBottom w:val="0"/>
                  <w:divBdr>
                    <w:top w:val="none" w:sz="0" w:space="0" w:color="auto"/>
                    <w:left w:val="none" w:sz="0" w:space="0" w:color="auto"/>
                    <w:bottom w:val="none" w:sz="0" w:space="0" w:color="auto"/>
                    <w:right w:val="none" w:sz="0" w:space="0" w:color="auto"/>
                  </w:divBdr>
                </w:div>
                <w:div w:id="1421412243">
                  <w:marLeft w:val="640"/>
                  <w:marRight w:val="0"/>
                  <w:marTop w:val="0"/>
                  <w:marBottom w:val="0"/>
                  <w:divBdr>
                    <w:top w:val="none" w:sz="0" w:space="0" w:color="auto"/>
                    <w:left w:val="none" w:sz="0" w:space="0" w:color="auto"/>
                    <w:bottom w:val="none" w:sz="0" w:space="0" w:color="auto"/>
                    <w:right w:val="none" w:sz="0" w:space="0" w:color="auto"/>
                  </w:divBdr>
                </w:div>
                <w:div w:id="1431198216">
                  <w:marLeft w:val="640"/>
                  <w:marRight w:val="0"/>
                  <w:marTop w:val="0"/>
                  <w:marBottom w:val="0"/>
                  <w:divBdr>
                    <w:top w:val="none" w:sz="0" w:space="0" w:color="auto"/>
                    <w:left w:val="none" w:sz="0" w:space="0" w:color="auto"/>
                    <w:bottom w:val="none" w:sz="0" w:space="0" w:color="auto"/>
                    <w:right w:val="none" w:sz="0" w:space="0" w:color="auto"/>
                  </w:divBdr>
                </w:div>
                <w:div w:id="1434016835">
                  <w:marLeft w:val="640"/>
                  <w:marRight w:val="0"/>
                  <w:marTop w:val="0"/>
                  <w:marBottom w:val="0"/>
                  <w:divBdr>
                    <w:top w:val="none" w:sz="0" w:space="0" w:color="auto"/>
                    <w:left w:val="none" w:sz="0" w:space="0" w:color="auto"/>
                    <w:bottom w:val="none" w:sz="0" w:space="0" w:color="auto"/>
                    <w:right w:val="none" w:sz="0" w:space="0" w:color="auto"/>
                  </w:divBdr>
                </w:div>
                <w:div w:id="1461455013">
                  <w:marLeft w:val="640"/>
                  <w:marRight w:val="0"/>
                  <w:marTop w:val="0"/>
                  <w:marBottom w:val="0"/>
                  <w:divBdr>
                    <w:top w:val="none" w:sz="0" w:space="0" w:color="auto"/>
                    <w:left w:val="none" w:sz="0" w:space="0" w:color="auto"/>
                    <w:bottom w:val="none" w:sz="0" w:space="0" w:color="auto"/>
                    <w:right w:val="none" w:sz="0" w:space="0" w:color="auto"/>
                  </w:divBdr>
                </w:div>
                <w:div w:id="1467627253">
                  <w:marLeft w:val="640"/>
                  <w:marRight w:val="0"/>
                  <w:marTop w:val="0"/>
                  <w:marBottom w:val="0"/>
                  <w:divBdr>
                    <w:top w:val="none" w:sz="0" w:space="0" w:color="auto"/>
                    <w:left w:val="none" w:sz="0" w:space="0" w:color="auto"/>
                    <w:bottom w:val="none" w:sz="0" w:space="0" w:color="auto"/>
                    <w:right w:val="none" w:sz="0" w:space="0" w:color="auto"/>
                  </w:divBdr>
                </w:div>
                <w:div w:id="1518930899">
                  <w:marLeft w:val="640"/>
                  <w:marRight w:val="0"/>
                  <w:marTop w:val="0"/>
                  <w:marBottom w:val="0"/>
                  <w:divBdr>
                    <w:top w:val="none" w:sz="0" w:space="0" w:color="auto"/>
                    <w:left w:val="none" w:sz="0" w:space="0" w:color="auto"/>
                    <w:bottom w:val="none" w:sz="0" w:space="0" w:color="auto"/>
                    <w:right w:val="none" w:sz="0" w:space="0" w:color="auto"/>
                  </w:divBdr>
                </w:div>
                <w:div w:id="1528643152">
                  <w:marLeft w:val="640"/>
                  <w:marRight w:val="0"/>
                  <w:marTop w:val="0"/>
                  <w:marBottom w:val="0"/>
                  <w:divBdr>
                    <w:top w:val="none" w:sz="0" w:space="0" w:color="auto"/>
                    <w:left w:val="none" w:sz="0" w:space="0" w:color="auto"/>
                    <w:bottom w:val="none" w:sz="0" w:space="0" w:color="auto"/>
                    <w:right w:val="none" w:sz="0" w:space="0" w:color="auto"/>
                  </w:divBdr>
                </w:div>
                <w:div w:id="1597402846">
                  <w:marLeft w:val="640"/>
                  <w:marRight w:val="0"/>
                  <w:marTop w:val="0"/>
                  <w:marBottom w:val="0"/>
                  <w:divBdr>
                    <w:top w:val="none" w:sz="0" w:space="0" w:color="auto"/>
                    <w:left w:val="none" w:sz="0" w:space="0" w:color="auto"/>
                    <w:bottom w:val="none" w:sz="0" w:space="0" w:color="auto"/>
                    <w:right w:val="none" w:sz="0" w:space="0" w:color="auto"/>
                  </w:divBdr>
                </w:div>
                <w:div w:id="1674137419">
                  <w:marLeft w:val="640"/>
                  <w:marRight w:val="0"/>
                  <w:marTop w:val="0"/>
                  <w:marBottom w:val="0"/>
                  <w:divBdr>
                    <w:top w:val="none" w:sz="0" w:space="0" w:color="auto"/>
                    <w:left w:val="none" w:sz="0" w:space="0" w:color="auto"/>
                    <w:bottom w:val="none" w:sz="0" w:space="0" w:color="auto"/>
                    <w:right w:val="none" w:sz="0" w:space="0" w:color="auto"/>
                  </w:divBdr>
                </w:div>
                <w:div w:id="1674532124">
                  <w:marLeft w:val="640"/>
                  <w:marRight w:val="0"/>
                  <w:marTop w:val="0"/>
                  <w:marBottom w:val="0"/>
                  <w:divBdr>
                    <w:top w:val="none" w:sz="0" w:space="0" w:color="auto"/>
                    <w:left w:val="none" w:sz="0" w:space="0" w:color="auto"/>
                    <w:bottom w:val="none" w:sz="0" w:space="0" w:color="auto"/>
                    <w:right w:val="none" w:sz="0" w:space="0" w:color="auto"/>
                  </w:divBdr>
                </w:div>
                <w:div w:id="1720281876">
                  <w:marLeft w:val="640"/>
                  <w:marRight w:val="0"/>
                  <w:marTop w:val="0"/>
                  <w:marBottom w:val="0"/>
                  <w:divBdr>
                    <w:top w:val="none" w:sz="0" w:space="0" w:color="auto"/>
                    <w:left w:val="none" w:sz="0" w:space="0" w:color="auto"/>
                    <w:bottom w:val="none" w:sz="0" w:space="0" w:color="auto"/>
                    <w:right w:val="none" w:sz="0" w:space="0" w:color="auto"/>
                  </w:divBdr>
                </w:div>
                <w:div w:id="1722318579">
                  <w:marLeft w:val="640"/>
                  <w:marRight w:val="0"/>
                  <w:marTop w:val="0"/>
                  <w:marBottom w:val="0"/>
                  <w:divBdr>
                    <w:top w:val="none" w:sz="0" w:space="0" w:color="auto"/>
                    <w:left w:val="none" w:sz="0" w:space="0" w:color="auto"/>
                    <w:bottom w:val="none" w:sz="0" w:space="0" w:color="auto"/>
                    <w:right w:val="none" w:sz="0" w:space="0" w:color="auto"/>
                  </w:divBdr>
                </w:div>
                <w:div w:id="1734238027">
                  <w:marLeft w:val="640"/>
                  <w:marRight w:val="0"/>
                  <w:marTop w:val="0"/>
                  <w:marBottom w:val="0"/>
                  <w:divBdr>
                    <w:top w:val="none" w:sz="0" w:space="0" w:color="auto"/>
                    <w:left w:val="none" w:sz="0" w:space="0" w:color="auto"/>
                    <w:bottom w:val="none" w:sz="0" w:space="0" w:color="auto"/>
                    <w:right w:val="none" w:sz="0" w:space="0" w:color="auto"/>
                  </w:divBdr>
                </w:div>
                <w:div w:id="1796027023">
                  <w:marLeft w:val="640"/>
                  <w:marRight w:val="0"/>
                  <w:marTop w:val="0"/>
                  <w:marBottom w:val="0"/>
                  <w:divBdr>
                    <w:top w:val="none" w:sz="0" w:space="0" w:color="auto"/>
                    <w:left w:val="none" w:sz="0" w:space="0" w:color="auto"/>
                    <w:bottom w:val="none" w:sz="0" w:space="0" w:color="auto"/>
                    <w:right w:val="none" w:sz="0" w:space="0" w:color="auto"/>
                  </w:divBdr>
                </w:div>
                <w:div w:id="1874344897">
                  <w:marLeft w:val="640"/>
                  <w:marRight w:val="0"/>
                  <w:marTop w:val="0"/>
                  <w:marBottom w:val="0"/>
                  <w:divBdr>
                    <w:top w:val="none" w:sz="0" w:space="0" w:color="auto"/>
                    <w:left w:val="none" w:sz="0" w:space="0" w:color="auto"/>
                    <w:bottom w:val="none" w:sz="0" w:space="0" w:color="auto"/>
                    <w:right w:val="none" w:sz="0" w:space="0" w:color="auto"/>
                  </w:divBdr>
                </w:div>
                <w:div w:id="1881166831">
                  <w:marLeft w:val="640"/>
                  <w:marRight w:val="0"/>
                  <w:marTop w:val="0"/>
                  <w:marBottom w:val="0"/>
                  <w:divBdr>
                    <w:top w:val="none" w:sz="0" w:space="0" w:color="auto"/>
                    <w:left w:val="none" w:sz="0" w:space="0" w:color="auto"/>
                    <w:bottom w:val="none" w:sz="0" w:space="0" w:color="auto"/>
                    <w:right w:val="none" w:sz="0" w:space="0" w:color="auto"/>
                  </w:divBdr>
                </w:div>
                <w:div w:id="1960339028">
                  <w:marLeft w:val="640"/>
                  <w:marRight w:val="0"/>
                  <w:marTop w:val="0"/>
                  <w:marBottom w:val="0"/>
                  <w:divBdr>
                    <w:top w:val="none" w:sz="0" w:space="0" w:color="auto"/>
                    <w:left w:val="none" w:sz="0" w:space="0" w:color="auto"/>
                    <w:bottom w:val="none" w:sz="0" w:space="0" w:color="auto"/>
                    <w:right w:val="none" w:sz="0" w:space="0" w:color="auto"/>
                  </w:divBdr>
                </w:div>
                <w:div w:id="2038457708">
                  <w:marLeft w:val="640"/>
                  <w:marRight w:val="0"/>
                  <w:marTop w:val="0"/>
                  <w:marBottom w:val="0"/>
                  <w:divBdr>
                    <w:top w:val="none" w:sz="0" w:space="0" w:color="auto"/>
                    <w:left w:val="none" w:sz="0" w:space="0" w:color="auto"/>
                    <w:bottom w:val="none" w:sz="0" w:space="0" w:color="auto"/>
                    <w:right w:val="none" w:sz="0" w:space="0" w:color="auto"/>
                  </w:divBdr>
                </w:div>
                <w:div w:id="2080126352">
                  <w:marLeft w:val="640"/>
                  <w:marRight w:val="0"/>
                  <w:marTop w:val="0"/>
                  <w:marBottom w:val="0"/>
                  <w:divBdr>
                    <w:top w:val="none" w:sz="0" w:space="0" w:color="auto"/>
                    <w:left w:val="none" w:sz="0" w:space="0" w:color="auto"/>
                    <w:bottom w:val="none" w:sz="0" w:space="0" w:color="auto"/>
                    <w:right w:val="none" w:sz="0" w:space="0" w:color="auto"/>
                  </w:divBdr>
                </w:div>
              </w:divsChild>
            </w:div>
            <w:div w:id="738790830">
              <w:marLeft w:val="0"/>
              <w:marRight w:val="0"/>
              <w:marTop w:val="0"/>
              <w:marBottom w:val="0"/>
              <w:divBdr>
                <w:top w:val="none" w:sz="0" w:space="0" w:color="auto"/>
                <w:left w:val="none" w:sz="0" w:space="0" w:color="auto"/>
                <w:bottom w:val="none" w:sz="0" w:space="0" w:color="auto"/>
                <w:right w:val="none" w:sz="0" w:space="0" w:color="auto"/>
              </w:divBdr>
              <w:divsChild>
                <w:div w:id="1009524">
                  <w:marLeft w:val="640"/>
                  <w:marRight w:val="0"/>
                  <w:marTop w:val="0"/>
                  <w:marBottom w:val="0"/>
                  <w:divBdr>
                    <w:top w:val="none" w:sz="0" w:space="0" w:color="auto"/>
                    <w:left w:val="none" w:sz="0" w:space="0" w:color="auto"/>
                    <w:bottom w:val="none" w:sz="0" w:space="0" w:color="auto"/>
                    <w:right w:val="none" w:sz="0" w:space="0" w:color="auto"/>
                  </w:divBdr>
                </w:div>
                <w:div w:id="10451029">
                  <w:marLeft w:val="640"/>
                  <w:marRight w:val="0"/>
                  <w:marTop w:val="0"/>
                  <w:marBottom w:val="0"/>
                  <w:divBdr>
                    <w:top w:val="none" w:sz="0" w:space="0" w:color="auto"/>
                    <w:left w:val="none" w:sz="0" w:space="0" w:color="auto"/>
                    <w:bottom w:val="none" w:sz="0" w:space="0" w:color="auto"/>
                    <w:right w:val="none" w:sz="0" w:space="0" w:color="auto"/>
                  </w:divBdr>
                </w:div>
                <w:div w:id="99690807">
                  <w:marLeft w:val="640"/>
                  <w:marRight w:val="0"/>
                  <w:marTop w:val="0"/>
                  <w:marBottom w:val="0"/>
                  <w:divBdr>
                    <w:top w:val="none" w:sz="0" w:space="0" w:color="auto"/>
                    <w:left w:val="none" w:sz="0" w:space="0" w:color="auto"/>
                    <w:bottom w:val="none" w:sz="0" w:space="0" w:color="auto"/>
                    <w:right w:val="none" w:sz="0" w:space="0" w:color="auto"/>
                  </w:divBdr>
                </w:div>
                <w:div w:id="108205847">
                  <w:marLeft w:val="640"/>
                  <w:marRight w:val="0"/>
                  <w:marTop w:val="0"/>
                  <w:marBottom w:val="0"/>
                  <w:divBdr>
                    <w:top w:val="none" w:sz="0" w:space="0" w:color="auto"/>
                    <w:left w:val="none" w:sz="0" w:space="0" w:color="auto"/>
                    <w:bottom w:val="none" w:sz="0" w:space="0" w:color="auto"/>
                    <w:right w:val="none" w:sz="0" w:space="0" w:color="auto"/>
                  </w:divBdr>
                </w:div>
                <w:div w:id="117069775">
                  <w:marLeft w:val="640"/>
                  <w:marRight w:val="0"/>
                  <w:marTop w:val="0"/>
                  <w:marBottom w:val="0"/>
                  <w:divBdr>
                    <w:top w:val="none" w:sz="0" w:space="0" w:color="auto"/>
                    <w:left w:val="none" w:sz="0" w:space="0" w:color="auto"/>
                    <w:bottom w:val="none" w:sz="0" w:space="0" w:color="auto"/>
                    <w:right w:val="none" w:sz="0" w:space="0" w:color="auto"/>
                  </w:divBdr>
                </w:div>
                <w:div w:id="124667288">
                  <w:marLeft w:val="640"/>
                  <w:marRight w:val="0"/>
                  <w:marTop w:val="0"/>
                  <w:marBottom w:val="0"/>
                  <w:divBdr>
                    <w:top w:val="none" w:sz="0" w:space="0" w:color="auto"/>
                    <w:left w:val="none" w:sz="0" w:space="0" w:color="auto"/>
                    <w:bottom w:val="none" w:sz="0" w:space="0" w:color="auto"/>
                    <w:right w:val="none" w:sz="0" w:space="0" w:color="auto"/>
                  </w:divBdr>
                </w:div>
                <w:div w:id="128786928">
                  <w:marLeft w:val="640"/>
                  <w:marRight w:val="0"/>
                  <w:marTop w:val="0"/>
                  <w:marBottom w:val="0"/>
                  <w:divBdr>
                    <w:top w:val="none" w:sz="0" w:space="0" w:color="auto"/>
                    <w:left w:val="none" w:sz="0" w:space="0" w:color="auto"/>
                    <w:bottom w:val="none" w:sz="0" w:space="0" w:color="auto"/>
                    <w:right w:val="none" w:sz="0" w:space="0" w:color="auto"/>
                  </w:divBdr>
                </w:div>
                <w:div w:id="137580230">
                  <w:marLeft w:val="640"/>
                  <w:marRight w:val="0"/>
                  <w:marTop w:val="0"/>
                  <w:marBottom w:val="0"/>
                  <w:divBdr>
                    <w:top w:val="none" w:sz="0" w:space="0" w:color="auto"/>
                    <w:left w:val="none" w:sz="0" w:space="0" w:color="auto"/>
                    <w:bottom w:val="none" w:sz="0" w:space="0" w:color="auto"/>
                    <w:right w:val="none" w:sz="0" w:space="0" w:color="auto"/>
                  </w:divBdr>
                </w:div>
                <w:div w:id="226840645">
                  <w:marLeft w:val="640"/>
                  <w:marRight w:val="0"/>
                  <w:marTop w:val="0"/>
                  <w:marBottom w:val="0"/>
                  <w:divBdr>
                    <w:top w:val="none" w:sz="0" w:space="0" w:color="auto"/>
                    <w:left w:val="none" w:sz="0" w:space="0" w:color="auto"/>
                    <w:bottom w:val="none" w:sz="0" w:space="0" w:color="auto"/>
                    <w:right w:val="none" w:sz="0" w:space="0" w:color="auto"/>
                  </w:divBdr>
                </w:div>
                <w:div w:id="230121436">
                  <w:marLeft w:val="640"/>
                  <w:marRight w:val="0"/>
                  <w:marTop w:val="0"/>
                  <w:marBottom w:val="0"/>
                  <w:divBdr>
                    <w:top w:val="none" w:sz="0" w:space="0" w:color="auto"/>
                    <w:left w:val="none" w:sz="0" w:space="0" w:color="auto"/>
                    <w:bottom w:val="none" w:sz="0" w:space="0" w:color="auto"/>
                    <w:right w:val="none" w:sz="0" w:space="0" w:color="auto"/>
                  </w:divBdr>
                </w:div>
                <w:div w:id="333653983">
                  <w:marLeft w:val="640"/>
                  <w:marRight w:val="0"/>
                  <w:marTop w:val="0"/>
                  <w:marBottom w:val="0"/>
                  <w:divBdr>
                    <w:top w:val="none" w:sz="0" w:space="0" w:color="auto"/>
                    <w:left w:val="none" w:sz="0" w:space="0" w:color="auto"/>
                    <w:bottom w:val="none" w:sz="0" w:space="0" w:color="auto"/>
                    <w:right w:val="none" w:sz="0" w:space="0" w:color="auto"/>
                  </w:divBdr>
                </w:div>
                <w:div w:id="361591677">
                  <w:marLeft w:val="640"/>
                  <w:marRight w:val="0"/>
                  <w:marTop w:val="0"/>
                  <w:marBottom w:val="0"/>
                  <w:divBdr>
                    <w:top w:val="none" w:sz="0" w:space="0" w:color="auto"/>
                    <w:left w:val="none" w:sz="0" w:space="0" w:color="auto"/>
                    <w:bottom w:val="none" w:sz="0" w:space="0" w:color="auto"/>
                    <w:right w:val="none" w:sz="0" w:space="0" w:color="auto"/>
                  </w:divBdr>
                </w:div>
                <w:div w:id="371464953">
                  <w:marLeft w:val="640"/>
                  <w:marRight w:val="0"/>
                  <w:marTop w:val="0"/>
                  <w:marBottom w:val="0"/>
                  <w:divBdr>
                    <w:top w:val="none" w:sz="0" w:space="0" w:color="auto"/>
                    <w:left w:val="none" w:sz="0" w:space="0" w:color="auto"/>
                    <w:bottom w:val="none" w:sz="0" w:space="0" w:color="auto"/>
                    <w:right w:val="none" w:sz="0" w:space="0" w:color="auto"/>
                  </w:divBdr>
                </w:div>
                <w:div w:id="447941843">
                  <w:marLeft w:val="640"/>
                  <w:marRight w:val="0"/>
                  <w:marTop w:val="0"/>
                  <w:marBottom w:val="0"/>
                  <w:divBdr>
                    <w:top w:val="none" w:sz="0" w:space="0" w:color="auto"/>
                    <w:left w:val="none" w:sz="0" w:space="0" w:color="auto"/>
                    <w:bottom w:val="none" w:sz="0" w:space="0" w:color="auto"/>
                    <w:right w:val="none" w:sz="0" w:space="0" w:color="auto"/>
                  </w:divBdr>
                </w:div>
                <w:div w:id="533810671">
                  <w:marLeft w:val="640"/>
                  <w:marRight w:val="0"/>
                  <w:marTop w:val="0"/>
                  <w:marBottom w:val="0"/>
                  <w:divBdr>
                    <w:top w:val="none" w:sz="0" w:space="0" w:color="auto"/>
                    <w:left w:val="none" w:sz="0" w:space="0" w:color="auto"/>
                    <w:bottom w:val="none" w:sz="0" w:space="0" w:color="auto"/>
                    <w:right w:val="none" w:sz="0" w:space="0" w:color="auto"/>
                  </w:divBdr>
                </w:div>
                <w:div w:id="562638244">
                  <w:marLeft w:val="640"/>
                  <w:marRight w:val="0"/>
                  <w:marTop w:val="0"/>
                  <w:marBottom w:val="0"/>
                  <w:divBdr>
                    <w:top w:val="none" w:sz="0" w:space="0" w:color="auto"/>
                    <w:left w:val="none" w:sz="0" w:space="0" w:color="auto"/>
                    <w:bottom w:val="none" w:sz="0" w:space="0" w:color="auto"/>
                    <w:right w:val="none" w:sz="0" w:space="0" w:color="auto"/>
                  </w:divBdr>
                </w:div>
                <w:div w:id="579021202">
                  <w:marLeft w:val="640"/>
                  <w:marRight w:val="0"/>
                  <w:marTop w:val="0"/>
                  <w:marBottom w:val="0"/>
                  <w:divBdr>
                    <w:top w:val="none" w:sz="0" w:space="0" w:color="auto"/>
                    <w:left w:val="none" w:sz="0" w:space="0" w:color="auto"/>
                    <w:bottom w:val="none" w:sz="0" w:space="0" w:color="auto"/>
                    <w:right w:val="none" w:sz="0" w:space="0" w:color="auto"/>
                  </w:divBdr>
                </w:div>
                <w:div w:id="599919920">
                  <w:marLeft w:val="640"/>
                  <w:marRight w:val="0"/>
                  <w:marTop w:val="0"/>
                  <w:marBottom w:val="0"/>
                  <w:divBdr>
                    <w:top w:val="none" w:sz="0" w:space="0" w:color="auto"/>
                    <w:left w:val="none" w:sz="0" w:space="0" w:color="auto"/>
                    <w:bottom w:val="none" w:sz="0" w:space="0" w:color="auto"/>
                    <w:right w:val="none" w:sz="0" w:space="0" w:color="auto"/>
                  </w:divBdr>
                </w:div>
                <w:div w:id="621376952">
                  <w:marLeft w:val="640"/>
                  <w:marRight w:val="0"/>
                  <w:marTop w:val="0"/>
                  <w:marBottom w:val="0"/>
                  <w:divBdr>
                    <w:top w:val="none" w:sz="0" w:space="0" w:color="auto"/>
                    <w:left w:val="none" w:sz="0" w:space="0" w:color="auto"/>
                    <w:bottom w:val="none" w:sz="0" w:space="0" w:color="auto"/>
                    <w:right w:val="none" w:sz="0" w:space="0" w:color="auto"/>
                  </w:divBdr>
                </w:div>
                <w:div w:id="641889365">
                  <w:marLeft w:val="640"/>
                  <w:marRight w:val="0"/>
                  <w:marTop w:val="0"/>
                  <w:marBottom w:val="0"/>
                  <w:divBdr>
                    <w:top w:val="none" w:sz="0" w:space="0" w:color="auto"/>
                    <w:left w:val="none" w:sz="0" w:space="0" w:color="auto"/>
                    <w:bottom w:val="none" w:sz="0" w:space="0" w:color="auto"/>
                    <w:right w:val="none" w:sz="0" w:space="0" w:color="auto"/>
                  </w:divBdr>
                </w:div>
                <w:div w:id="723216370">
                  <w:marLeft w:val="640"/>
                  <w:marRight w:val="0"/>
                  <w:marTop w:val="0"/>
                  <w:marBottom w:val="0"/>
                  <w:divBdr>
                    <w:top w:val="none" w:sz="0" w:space="0" w:color="auto"/>
                    <w:left w:val="none" w:sz="0" w:space="0" w:color="auto"/>
                    <w:bottom w:val="none" w:sz="0" w:space="0" w:color="auto"/>
                    <w:right w:val="none" w:sz="0" w:space="0" w:color="auto"/>
                  </w:divBdr>
                </w:div>
                <w:div w:id="742996418">
                  <w:marLeft w:val="640"/>
                  <w:marRight w:val="0"/>
                  <w:marTop w:val="0"/>
                  <w:marBottom w:val="0"/>
                  <w:divBdr>
                    <w:top w:val="none" w:sz="0" w:space="0" w:color="auto"/>
                    <w:left w:val="none" w:sz="0" w:space="0" w:color="auto"/>
                    <w:bottom w:val="none" w:sz="0" w:space="0" w:color="auto"/>
                    <w:right w:val="none" w:sz="0" w:space="0" w:color="auto"/>
                  </w:divBdr>
                </w:div>
                <w:div w:id="841623501">
                  <w:marLeft w:val="640"/>
                  <w:marRight w:val="0"/>
                  <w:marTop w:val="0"/>
                  <w:marBottom w:val="0"/>
                  <w:divBdr>
                    <w:top w:val="none" w:sz="0" w:space="0" w:color="auto"/>
                    <w:left w:val="none" w:sz="0" w:space="0" w:color="auto"/>
                    <w:bottom w:val="none" w:sz="0" w:space="0" w:color="auto"/>
                    <w:right w:val="none" w:sz="0" w:space="0" w:color="auto"/>
                  </w:divBdr>
                </w:div>
                <w:div w:id="872115435">
                  <w:marLeft w:val="640"/>
                  <w:marRight w:val="0"/>
                  <w:marTop w:val="0"/>
                  <w:marBottom w:val="0"/>
                  <w:divBdr>
                    <w:top w:val="none" w:sz="0" w:space="0" w:color="auto"/>
                    <w:left w:val="none" w:sz="0" w:space="0" w:color="auto"/>
                    <w:bottom w:val="none" w:sz="0" w:space="0" w:color="auto"/>
                    <w:right w:val="none" w:sz="0" w:space="0" w:color="auto"/>
                  </w:divBdr>
                </w:div>
                <w:div w:id="956134336">
                  <w:marLeft w:val="640"/>
                  <w:marRight w:val="0"/>
                  <w:marTop w:val="0"/>
                  <w:marBottom w:val="0"/>
                  <w:divBdr>
                    <w:top w:val="none" w:sz="0" w:space="0" w:color="auto"/>
                    <w:left w:val="none" w:sz="0" w:space="0" w:color="auto"/>
                    <w:bottom w:val="none" w:sz="0" w:space="0" w:color="auto"/>
                    <w:right w:val="none" w:sz="0" w:space="0" w:color="auto"/>
                  </w:divBdr>
                </w:div>
                <w:div w:id="974026563">
                  <w:marLeft w:val="640"/>
                  <w:marRight w:val="0"/>
                  <w:marTop w:val="0"/>
                  <w:marBottom w:val="0"/>
                  <w:divBdr>
                    <w:top w:val="none" w:sz="0" w:space="0" w:color="auto"/>
                    <w:left w:val="none" w:sz="0" w:space="0" w:color="auto"/>
                    <w:bottom w:val="none" w:sz="0" w:space="0" w:color="auto"/>
                    <w:right w:val="none" w:sz="0" w:space="0" w:color="auto"/>
                  </w:divBdr>
                </w:div>
                <w:div w:id="981740597">
                  <w:marLeft w:val="640"/>
                  <w:marRight w:val="0"/>
                  <w:marTop w:val="0"/>
                  <w:marBottom w:val="0"/>
                  <w:divBdr>
                    <w:top w:val="none" w:sz="0" w:space="0" w:color="auto"/>
                    <w:left w:val="none" w:sz="0" w:space="0" w:color="auto"/>
                    <w:bottom w:val="none" w:sz="0" w:space="0" w:color="auto"/>
                    <w:right w:val="none" w:sz="0" w:space="0" w:color="auto"/>
                  </w:divBdr>
                </w:div>
                <w:div w:id="1078938339">
                  <w:marLeft w:val="640"/>
                  <w:marRight w:val="0"/>
                  <w:marTop w:val="0"/>
                  <w:marBottom w:val="0"/>
                  <w:divBdr>
                    <w:top w:val="none" w:sz="0" w:space="0" w:color="auto"/>
                    <w:left w:val="none" w:sz="0" w:space="0" w:color="auto"/>
                    <w:bottom w:val="none" w:sz="0" w:space="0" w:color="auto"/>
                    <w:right w:val="none" w:sz="0" w:space="0" w:color="auto"/>
                  </w:divBdr>
                </w:div>
                <w:div w:id="1090613776">
                  <w:marLeft w:val="640"/>
                  <w:marRight w:val="0"/>
                  <w:marTop w:val="0"/>
                  <w:marBottom w:val="0"/>
                  <w:divBdr>
                    <w:top w:val="none" w:sz="0" w:space="0" w:color="auto"/>
                    <w:left w:val="none" w:sz="0" w:space="0" w:color="auto"/>
                    <w:bottom w:val="none" w:sz="0" w:space="0" w:color="auto"/>
                    <w:right w:val="none" w:sz="0" w:space="0" w:color="auto"/>
                  </w:divBdr>
                </w:div>
                <w:div w:id="1149516414">
                  <w:marLeft w:val="640"/>
                  <w:marRight w:val="0"/>
                  <w:marTop w:val="0"/>
                  <w:marBottom w:val="0"/>
                  <w:divBdr>
                    <w:top w:val="none" w:sz="0" w:space="0" w:color="auto"/>
                    <w:left w:val="none" w:sz="0" w:space="0" w:color="auto"/>
                    <w:bottom w:val="none" w:sz="0" w:space="0" w:color="auto"/>
                    <w:right w:val="none" w:sz="0" w:space="0" w:color="auto"/>
                  </w:divBdr>
                </w:div>
                <w:div w:id="1179537424">
                  <w:marLeft w:val="640"/>
                  <w:marRight w:val="0"/>
                  <w:marTop w:val="0"/>
                  <w:marBottom w:val="0"/>
                  <w:divBdr>
                    <w:top w:val="none" w:sz="0" w:space="0" w:color="auto"/>
                    <w:left w:val="none" w:sz="0" w:space="0" w:color="auto"/>
                    <w:bottom w:val="none" w:sz="0" w:space="0" w:color="auto"/>
                    <w:right w:val="none" w:sz="0" w:space="0" w:color="auto"/>
                  </w:divBdr>
                </w:div>
                <w:div w:id="1194536730">
                  <w:marLeft w:val="640"/>
                  <w:marRight w:val="0"/>
                  <w:marTop w:val="0"/>
                  <w:marBottom w:val="0"/>
                  <w:divBdr>
                    <w:top w:val="none" w:sz="0" w:space="0" w:color="auto"/>
                    <w:left w:val="none" w:sz="0" w:space="0" w:color="auto"/>
                    <w:bottom w:val="none" w:sz="0" w:space="0" w:color="auto"/>
                    <w:right w:val="none" w:sz="0" w:space="0" w:color="auto"/>
                  </w:divBdr>
                </w:div>
                <w:div w:id="1248660042">
                  <w:marLeft w:val="640"/>
                  <w:marRight w:val="0"/>
                  <w:marTop w:val="0"/>
                  <w:marBottom w:val="0"/>
                  <w:divBdr>
                    <w:top w:val="none" w:sz="0" w:space="0" w:color="auto"/>
                    <w:left w:val="none" w:sz="0" w:space="0" w:color="auto"/>
                    <w:bottom w:val="none" w:sz="0" w:space="0" w:color="auto"/>
                    <w:right w:val="none" w:sz="0" w:space="0" w:color="auto"/>
                  </w:divBdr>
                </w:div>
                <w:div w:id="1255824526">
                  <w:marLeft w:val="640"/>
                  <w:marRight w:val="0"/>
                  <w:marTop w:val="0"/>
                  <w:marBottom w:val="0"/>
                  <w:divBdr>
                    <w:top w:val="none" w:sz="0" w:space="0" w:color="auto"/>
                    <w:left w:val="none" w:sz="0" w:space="0" w:color="auto"/>
                    <w:bottom w:val="none" w:sz="0" w:space="0" w:color="auto"/>
                    <w:right w:val="none" w:sz="0" w:space="0" w:color="auto"/>
                  </w:divBdr>
                </w:div>
                <w:div w:id="1269505651">
                  <w:marLeft w:val="640"/>
                  <w:marRight w:val="0"/>
                  <w:marTop w:val="0"/>
                  <w:marBottom w:val="0"/>
                  <w:divBdr>
                    <w:top w:val="none" w:sz="0" w:space="0" w:color="auto"/>
                    <w:left w:val="none" w:sz="0" w:space="0" w:color="auto"/>
                    <w:bottom w:val="none" w:sz="0" w:space="0" w:color="auto"/>
                    <w:right w:val="none" w:sz="0" w:space="0" w:color="auto"/>
                  </w:divBdr>
                </w:div>
                <w:div w:id="1402293860">
                  <w:marLeft w:val="640"/>
                  <w:marRight w:val="0"/>
                  <w:marTop w:val="0"/>
                  <w:marBottom w:val="0"/>
                  <w:divBdr>
                    <w:top w:val="none" w:sz="0" w:space="0" w:color="auto"/>
                    <w:left w:val="none" w:sz="0" w:space="0" w:color="auto"/>
                    <w:bottom w:val="none" w:sz="0" w:space="0" w:color="auto"/>
                    <w:right w:val="none" w:sz="0" w:space="0" w:color="auto"/>
                  </w:divBdr>
                </w:div>
                <w:div w:id="1573925039">
                  <w:marLeft w:val="640"/>
                  <w:marRight w:val="0"/>
                  <w:marTop w:val="0"/>
                  <w:marBottom w:val="0"/>
                  <w:divBdr>
                    <w:top w:val="none" w:sz="0" w:space="0" w:color="auto"/>
                    <w:left w:val="none" w:sz="0" w:space="0" w:color="auto"/>
                    <w:bottom w:val="none" w:sz="0" w:space="0" w:color="auto"/>
                    <w:right w:val="none" w:sz="0" w:space="0" w:color="auto"/>
                  </w:divBdr>
                </w:div>
                <w:div w:id="1683362504">
                  <w:marLeft w:val="640"/>
                  <w:marRight w:val="0"/>
                  <w:marTop w:val="0"/>
                  <w:marBottom w:val="0"/>
                  <w:divBdr>
                    <w:top w:val="none" w:sz="0" w:space="0" w:color="auto"/>
                    <w:left w:val="none" w:sz="0" w:space="0" w:color="auto"/>
                    <w:bottom w:val="none" w:sz="0" w:space="0" w:color="auto"/>
                    <w:right w:val="none" w:sz="0" w:space="0" w:color="auto"/>
                  </w:divBdr>
                </w:div>
                <w:div w:id="1721515098">
                  <w:marLeft w:val="640"/>
                  <w:marRight w:val="0"/>
                  <w:marTop w:val="0"/>
                  <w:marBottom w:val="0"/>
                  <w:divBdr>
                    <w:top w:val="none" w:sz="0" w:space="0" w:color="auto"/>
                    <w:left w:val="none" w:sz="0" w:space="0" w:color="auto"/>
                    <w:bottom w:val="none" w:sz="0" w:space="0" w:color="auto"/>
                    <w:right w:val="none" w:sz="0" w:space="0" w:color="auto"/>
                  </w:divBdr>
                </w:div>
                <w:div w:id="1722511054">
                  <w:marLeft w:val="640"/>
                  <w:marRight w:val="0"/>
                  <w:marTop w:val="0"/>
                  <w:marBottom w:val="0"/>
                  <w:divBdr>
                    <w:top w:val="none" w:sz="0" w:space="0" w:color="auto"/>
                    <w:left w:val="none" w:sz="0" w:space="0" w:color="auto"/>
                    <w:bottom w:val="none" w:sz="0" w:space="0" w:color="auto"/>
                    <w:right w:val="none" w:sz="0" w:space="0" w:color="auto"/>
                  </w:divBdr>
                </w:div>
                <w:div w:id="1769618101">
                  <w:marLeft w:val="640"/>
                  <w:marRight w:val="0"/>
                  <w:marTop w:val="0"/>
                  <w:marBottom w:val="0"/>
                  <w:divBdr>
                    <w:top w:val="none" w:sz="0" w:space="0" w:color="auto"/>
                    <w:left w:val="none" w:sz="0" w:space="0" w:color="auto"/>
                    <w:bottom w:val="none" w:sz="0" w:space="0" w:color="auto"/>
                    <w:right w:val="none" w:sz="0" w:space="0" w:color="auto"/>
                  </w:divBdr>
                </w:div>
                <w:div w:id="1774010065">
                  <w:marLeft w:val="640"/>
                  <w:marRight w:val="0"/>
                  <w:marTop w:val="0"/>
                  <w:marBottom w:val="0"/>
                  <w:divBdr>
                    <w:top w:val="none" w:sz="0" w:space="0" w:color="auto"/>
                    <w:left w:val="none" w:sz="0" w:space="0" w:color="auto"/>
                    <w:bottom w:val="none" w:sz="0" w:space="0" w:color="auto"/>
                    <w:right w:val="none" w:sz="0" w:space="0" w:color="auto"/>
                  </w:divBdr>
                </w:div>
                <w:div w:id="1780485385">
                  <w:marLeft w:val="640"/>
                  <w:marRight w:val="0"/>
                  <w:marTop w:val="0"/>
                  <w:marBottom w:val="0"/>
                  <w:divBdr>
                    <w:top w:val="none" w:sz="0" w:space="0" w:color="auto"/>
                    <w:left w:val="none" w:sz="0" w:space="0" w:color="auto"/>
                    <w:bottom w:val="none" w:sz="0" w:space="0" w:color="auto"/>
                    <w:right w:val="none" w:sz="0" w:space="0" w:color="auto"/>
                  </w:divBdr>
                </w:div>
                <w:div w:id="1809318540">
                  <w:marLeft w:val="640"/>
                  <w:marRight w:val="0"/>
                  <w:marTop w:val="0"/>
                  <w:marBottom w:val="0"/>
                  <w:divBdr>
                    <w:top w:val="none" w:sz="0" w:space="0" w:color="auto"/>
                    <w:left w:val="none" w:sz="0" w:space="0" w:color="auto"/>
                    <w:bottom w:val="none" w:sz="0" w:space="0" w:color="auto"/>
                    <w:right w:val="none" w:sz="0" w:space="0" w:color="auto"/>
                  </w:divBdr>
                </w:div>
                <w:div w:id="1873107864">
                  <w:marLeft w:val="640"/>
                  <w:marRight w:val="0"/>
                  <w:marTop w:val="0"/>
                  <w:marBottom w:val="0"/>
                  <w:divBdr>
                    <w:top w:val="none" w:sz="0" w:space="0" w:color="auto"/>
                    <w:left w:val="none" w:sz="0" w:space="0" w:color="auto"/>
                    <w:bottom w:val="none" w:sz="0" w:space="0" w:color="auto"/>
                    <w:right w:val="none" w:sz="0" w:space="0" w:color="auto"/>
                  </w:divBdr>
                </w:div>
                <w:div w:id="1890725904">
                  <w:marLeft w:val="640"/>
                  <w:marRight w:val="0"/>
                  <w:marTop w:val="0"/>
                  <w:marBottom w:val="0"/>
                  <w:divBdr>
                    <w:top w:val="none" w:sz="0" w:space="0" w:color="auto"/>
                    <w:left w:val="none" w:sz="0" w:space="0" w:color="auto"/>
                    <w:bottom w:val="none" w:sz="0" w:space="0" w:color="auto"/>
                    <w:right w:val="none" w:sz="0" w:space="0" w:color="auto"/>
                  </w:divBdr>
                </w:div>
                <w:div w:id="1902134809">
                  <w:marLeft w:val="640"/>
                  <w:marRight w:val="0"/>
                  <w:marTop w:val="0"/>
                  <w:marBottom w:val="0"/>
                  <w:divBdr>
                    <w:top w:val="none" w:sz="0" w:space="0" w:color="auto"/>
                    <w:left w:val="none" w:sz="0" w:space="0" w:color="auto"/>
                    <w:bottom w:val="none" w:sz="0" w:space="0" w:color="auto"/>
                    <w:right w:val="none" w:sz="0" w:space="0" w:color="auto"/>
                  </w:divBdr>
                </w:div>
                <w:div w:id="1909919386">
                  <w:marLeft w:val="640"/>
                  <w:marRight w:val="0"/>
                  <w:marTop w:val="0"/>
                  <w:marBottom w:val="0"/>
                  <w:divBdr>
                    <w:top w:val="none" w:sz="0" w:space="0" w:color="auto"/>
                    <w:left w:val="none" w:sz="0" w:space="0" w:color="auto"/>
                    <w:bottom w:val="none" w:sz="0" w:space="0" w:color="auto"/>
                    <w:right w:val="none" w:sz="0" w:space="0" w:color="auto"/>
                  </w:divBdr>
                </w:div>
                <w:div w:id="1957709469">
                  <w:marLeft w:val="640"/>
                  <w:marRight w:val="0"/>
                  <w:marTop w:val="0"/>
                  <w:marBottom w:val="0"/>
                  <w:divBdr>
                    <w:top w:val="none" w:sz="0" w:space="0" w:color="auto"/>
                    <w:left w:val="none" w:sz="0" w:space="0" w:color="auto"/>
                    <w:bottom w:val="none" w:sz="0" w:space="0" w:color="auto"/>
                    <w:right w:val="none" w:sz="0" w:space="0" w:color="auto"/>
                  </w:divBdr>
                </w:div>
                <w:div w:id="2000960065">
                  <w:marLeft w:val="640"/>
                  <w:marRight w:val="0"/>
                  <w:marTop w:val="0"/>
                  <w:marBottom w:val="0"/>
                  <w:divBdr>
                    <w:top w:val="none" w:sz="0" w:space="0" w:color="auto"/>
                    <w:left w:val="none" w:sz="0" w:space="0" w:color="auto"/>
                    <w:bottom w:val="none" w:sz="0" w:space="0" w:color="auto"/>
                    <w:right w:val="none" w:sz="0" w:space="0" w:color="auto"/>
                  </w:divBdr>
                </w:div>
                <w:div w:id="2040155148">
                  <w:marLeft w:val="640"/>
                  <w:marRight w:val="0"/>
                  <w:marTop w:val="0"/>
                  <w:marBottom w:val="0"/>
                  <w:divBdr>
                    <w:top w:val="none" w:sz="0" w:space="0" w:color="auto"/>
                    <w:left w:val="none" w:sz="0" w:space="0" w:color="auto"/>
                    <w:bottom w:val="none" w:sz="0" w:space="0" w:color="auto"/>
                    <w:right w:val="none" w:sz="0" w:space="0" w:color="auto"/>
                  </w:divBdr>
                </w:div>
                <w:div w:id="2043286507">
                  <w:marLeft w:val="640"/>
                  <w:marRight w:val="0"/>
                  <w:marTop w:val="0"/>
                  <w:marBottom w:val="0"/>
                  <w:divBdr>
                    <w:top w:val="none" w:sz="0" w:space="0" w:color="auto"/>
                    <w:left w:val="none" w:sz="0" w:space="0" w:color="auto"/>
                    <w:bottom w:val="none" w:sz="0" w:space="0" w:color="auto"/>
                    <w:right w:val="none" w:sz="0" w:space="0" w:color="auto"/>
                  </w:divBdr>
                </w:div>
                <w:div w:id="2057117776">
                  <w:marLeft w:val="640"/>
                  <w:marRight w:val="0"/>
                  <w:marTop w:val="0"/>
                  <w:marBottom w:val="0"/>
                  <w:divBdr>
                    <w:top w:val="none" w:sz="0" w:space="0" w:color="auto"/>
                    <w:left w:val="none" w:sz="0" w:space="0" w:color="auto"/>
                    <w:bottom w:val="none" w:sz="0" w:space="0" w:color="auto"/>
                    <w:right w:val="none" w:sz="0" w:space="0" w:color="auto"/>
                  </w:divBdr>
                </w:div>
                <w:div w:id="2092308443">
                  <w:marLeft w:val="640"/>
                  <w:marRight w:val="0"/>
                  <w:marTop w:val="0"/>
                  <w:marBottom w:val="0"/>
                  <w:divBdr>
                    <w:top w:val="none" w:sz="0" w:space="0" w:color="auto"/>
                    <w:left w:val="none" w:sz="0" w:space="0" w:color="auto"/>
                    <w:bottom w:val="none" w:sz="0" w:space="0" w:color="auto"/>
                    <w:right w:val="none" w:sz="0" w:space="0" w:color="auto"/>
                  </w:divBdr>
                </w:div>
                <w:div w:id="2096974100">
                  <w:marLeft w:val="640"/>
                  <w:marRight w:val="0"/>
                  <w:marTop w:val="0"/>
                  <w:marBottom w:val="0"/>
                  <w:divBdr>
                    <w:top w:val="none" w:sz="0" w:space="0" w:color="auto"/>
                    <w:left w:val="none" w:sz="0" w:space="0" w:color="auto"/>
                    <w:bottom w:val="none" w:sz="0" w:space="0" w:color="auto"/>
                    <w:right w:val="none" w:sz="0" w:space="0" w:color="auto"/>
                  </w:divBdr>
                </w:div>
                <w:div w:id="2135252052">
                  <w:marLeft w:val="640"/>
                  <w:marRight w:val="0"/>
                  <w:marTop w:val="0"/>
                  <w:marBottom w:val="0"/>
                  <w:divBdr>
                    <w:top w:val="none" w:sz="0" w:space="0" w:color="auto"/>
                    <w:left w:val="none" w:sz="0" w:space="0" w:color="auto"/>
                    <w:bottom w:val="none" w:sz="0" w:space="0" w:color="auto"/>
                    <w:right w:val="none" w:sz="0" w:space="0" w:color="auto"/>
                  </w:divBdr>
                </w:div>
              </w:divsChild>
            </w:div>
            <w:div w:id="941913616">
              <w:marLeft w:val="0"/>
              <w:marRight w:val="0"/>
              <w:marTop w:val="0"/>
              <w:marBottom w:val="0"/>
              <w:divBdr>
                <w:top w:val="none" w:sz="0" w:space="0" w:color="auto"/>
                <w:left w:val="none" w:sz="0" w:space="0" w:color="auto"/>
                <w:bottom w:val="none" w:sz="0" w:space="0" w:color="auto"/>
                <w:right w:val="none" w:sz="0" w:space="0" w:color="auto"/>
              </w:divBdr>
              <w:divsChild>
                <w:div w:id="48070629">
                  <w:marLeft w:val="640"/>
                  <w:marRight w:val="0"/>
                  <w:marTop w:val="0"/>
                  <w:marBottom w:val="0"/>
                  <w:divBdr>
                    <w:top w:val="none" w:sz="0" w:space="0" w:color="auto"/>
                    <w:left w:val="none" w:sz="0" w:space="0" w:color="auto"/>
                    <w:bottom w:val="none" w:sz="0" w:space="0" w:color="auto"/>
                    <w:right w:val="none" w:sz="0" w:space="0" w:color="auto"/>
                  </w:divBdr>
                </w:div>
                <w:div w:id="70080403">
                  <w:marLeft w:val="640"/>
                  <w:marRight w:val="0"/>
                  <w:marTop w:val="0"/>
                  <w:marBottom w:val="0"/>
                  <w:divBdr>
                    <w:top w:val="none" w:sz="0" w:space="0" w:color="auto"/>
                    <w:left w:val="none" w:sz="0" w:space="0" w:color="auto"/>
                    <w:bottom w:val="none" w:sz="0" w:space="0" w:color="auto"/>
                    <w:right w:val="none" w:sz="0" w:space="0" w:color="auto"/>
                  </w:divBdr>
                </w:div>
                <w:div w:id="125323633">
                  <w:marLeft w:val="640"/>
                  <w:marRight w:val="0"/>
                  <w:marTop w:val="0"/>
                  <w:marBottom w:val="0"/>
                  <w:divBdr>
                    <w:top w:val="none" w:sz="0" w:space="0" w:color="auto"/>
                    <w:left w:val="none" w:sz="0" w:space="0" w:color="auto"/>
                    <w:bottom w:val="none" w:sz="0" w:space="0" w:color="auto"/>
                    <w:right w:val="none" w:sz="0" w:space="0" w:color="auto"/>
                  </w:divBdr>
                </w:div>
                <w:div w:id="156190096">
                  <w:marLeft w:val="640"/>
                  <w:marRight w:val="0"/>
                  <w:marTop w:val="0"/>
                  <w:marBottom w:val="0"/>
                  <w:divBdr>
                    <w:top w:val="none" w:sz="0" w:space="0" w:color="auto"/>
                    <w:left w:val="none" w:sz="0" w:space="0" w:color="auto"/>
                    <w:bottom w:val="none" w:sz="0" w:space="0" w:color="auto"/>
                    <w:right w:val="none" w:sz="0" w:space="0" w:color="auto"/>
                  </w:divBdr>
                </w:div>
                <w:div w:id="172572586">
                  <w:marLeft w:val="640"/>
                  <w:marRight w:val="0"/>
                  <w:marTop w:val="0"/>
                  <w:marBottom w:val="0"/>
                  <w:divBdr>
                    <w:top w:val="none" w:sz="0" w:space="0" w:color="auto"/>
                    <w:left w:val="none" w:sz="0" w:space="0" w:color="auto"/>
                    <w:bottom w:val="none" w:sz="0" w:space="0" w:color="auto"/>
                    <w:right w:val="none" w:sz="0" w:space="0" w:color="auto"/>
                  </w:divBdr>
                </w:div>
                <w:div w:id="183134794">
                  <w:marLeft w:val="640"/>
                  <w:marRight w:val="0"/>
                  <w:marTop w:val="0"/>
                  <w:marBottom w:val="0"/>
                  <w:divBdr>
                    <w:top w:val="none" w:sz="0" w:space="0" w:color="auto"/>
                    <w:left w:val="none" w:sz="0" w:space="0" w:color="auto"/>
                    <w:bottom w:val="none" w:sz="0" w:space="0" w:color="auto"/>
                    <w:right w:val="none" w:sz="0" w:space="0" w:color="auto"/>
                  </w:divBdr>
                </w:div>
                <w:div w:id="231161901">
                  <w:marLeft w:val="640"/>
                  <w:marRight w:val="0"/>
                  <w:marTop w:val="0"/>
                  <w:marBottom w:val="0"/>
                  <w:divBdr>
                    <w:top w:val="none" w:sz="0" w:space="0" w:color="auto"/>
                    <w:left w:val="none" w:sz="0" w:space="0" w:color="auto"/>
                    <w:bottom w:val="none" w:sz="0" w:space="0" w:color="auto"/>
                    <w:right w:val="none" w:sz="0" w:space="0" w:color="auto"/>
                  </w:divBdr>
                </w:div>
                <w:div w:id="255019015">
                  <w:marLeft w:val="640"/>
                  <w:marRight w:val="0"/>
                  <w:marTop w:val="0"/>
                  <w:marBottom w:val="0"/>
                  <w:divBdr>
                    <w:top w:val="none" w:sz="0" w:space="0" w:color="auto"/>
                    <w:left w:val="none" w:sz="0" w:space="0" w:color="auto"/>
                    <w:bottom w:val="none" w:sz="0" w:space="0" w:color="auto"/>
                    <w:right w:val="none" w:sz="0" w:space="0" w:color="auto"/>
                  </w:divBdr>
                </w:div>
                <w:div w:id="262033080">
                  <w:marLeft w:val="640"/>
                  <w:marRight w:val="0"/>
                  <w:marTop w:val="0"/>
                  <w:marBottom w:val="0"/>
                  <w:divBdr>
                    <w:top w:val="none" w:sz="0" w:space="0" w:color="auto"/>
                    <w:left w:val="none" w:sz="0" w:space="0" w:color="auto"/>
                    <w:bottom w:val="none" w:sz="0" w:space="0" w:color="auto"/>
                    <w:right w:val="none" w:sz="0" w:space="0" w:color="auto"/>
                  </w:divBdr>
                </w:div>
                <w:div w:id="373621758">
                  <w:marLeft w:val="640"/>
                  <w:marRight w:val="0"/>
                  <w:marTop w:val="0"/>
                  <w:marBottom w:val="0"/>
                  <w:divBdr>
                    <w:top w:val="none" w:sz="0" w:space="0" w:color="auto"/>
                    <w:left w:val="none" w:sz="0" w:space="0" w:color="auto"/>
                    <w:bottom w:val="none" w:sz="0" w:space="0" w:color="auto"/>
                    <w:right w:val="none" w:sz="0" w:space="0" w:color="auto"/>
                  </w:divBdr>
                </w:div>
                <w:div w:id="383527291">
                  <w:marLeft w:val="640"/>
                  <w:marRight w:val="0"/>
                  <w:marTop w:val="0"/>
                  <w:marBottom w:val="0"/>
                  <w:divBdr>
                    <w:top w:val="none" w:sz="0" w:space="0" w:color="auto"/>
                    <w:left w:val="none" w:sz="0" w:space="0" w:color="auto"/>
                    <w:bottom w:val="none" w:sz="0" w:space="0" w:color="auto"/>
                    <w:right w:val="none" w:sz="0" w:space="0" w:color="auto"/>
                  </w:divBdr>
                </w:div>
                <w:div w:id="387847614">
                  <w:marLeft w:val="640"/>
                  <w:marRight w:val="0"/>
                  <w:marTop w:val="0"/>
                  <w:marBottom w:val="0"/>
                  <w:divBdr>
                    <w:top w:val="none" w:sz="0" w:space="0" w:color="auto"/>
                    <w:left w:val="none" w:sz="0" w:space="0" w:color="auto"/>
                    <w:bottom w:val="none" w:sz="0" w:space="0" w:color="auto"/>
                    <w:right w:val="none" w:sz="0" w:space="0" w:color="auto"/>
                  </w:divBdr>
                </w:div>
                <w:div w:id="392587812">
                  <w:marLeft w:val="640"/>
                  <w:marRight w:val="0"/>
                  <w:marTop w:val="0"/>
                  <w:marBottom w:val="0"/>
                  <w:divBdr>
                    <w:top w:val="none" w:sz="0" w:space="0" w:color="auto"/>
                    <w:left w:val="none" w:sz="0" w:space="0" w:color="auto"/>
                    <w:bottom w:val="none" w:sz="0" w:space="0" w:color="auto"/>
                    <w:right w:val="none" w:sz="0" w:space="0" w:color="auto"/>
                  </w:divBdr>
                </w:div>
                <w:div w:id="404299843">
                  <w:marLeft w:val="640"/>
                  <w:marRight w:val="0"/>
                  <w:marTop w:val="0"/>
                  <w:marBottom w:val="0"/>
                  <w:divBdr>
                    <w:top w:val="none" w:sz="0" w:space="0" w:color="auto"/>
                    <w:left w:val="none" w:sz="0" w:space="0" w:color="auto"/>
                    <w:bottom w:val="none" w:sz="0" w:space="0" w:color="auto"/>
                    <w:right w:val="none" w:sz="0" w:space="0" w:color="auto"/>
                  </w:divBdr>
                </w:div>
                <w:div w:id="405497089">
                  <w:marLeft w:val="640"/>
                  <w:marRight w:val="0"/>
                  <w:marTop w:val="0"/>
                  <w:marBottom w:val="0"/>
                  <w:divBdr>
                    <w:top w:val="none" w:sz="0" w:space="0" w:color="auto"/>
                    <w:left w:val="none" w:sz="0" w:space="0" w:color="auto"/>
                    <w:bottom w:val="none" w:sz="0" w:space="0" w:color="auto"/>
                    <w:right w:val="none" w:sz="0" w:space="0" w:color="auto"/>
                  </w:divBdr>
                </w:div>
                <w:div w:id="442847921">
                  <w:marLeft w:val="640"/>
                  <w:marRight w:val="0"/>
                  <w:marTop w:val="0"/>
                  <w:marBottom w:val="0"/>
                  <w:divBdr>
                    <w:top w:val="none" w:sz="0" w:space="0" w:color="auto"/>
                    <w:left w:val="none" w:sz="0" w:space="0" w:color="auto"/>
                    <w:bottom w:val="none" w:sz="0" w:space="0" w:color="auto"/>
                    <w:right w:val="none" w:sz="0" w:space="0" w:color="auto"/>
                  </w:divBdr>
                </w:div>
                <w:div w:id="522401641">
                  <w:marLeft w:val="640"/>
                  <w:marRight w:val="0"/>
                  <w:marTop w:val="0"/>
                  <w:marBottom w:val="0"/>
                  <w:divBdr>
                    <w:top w:val="none" w:sz="0" w:space="0" w:color="auto"/>
                    <w:left w:val="none" w:sz="0" w:space="0" w:color="auto"/>
                    <w:bottom w:val="none" w:sz="0" w:space="0" w:color="auto"/>
                    <w:right w:val="none" w:sz="0" w:space="0" w:color="auto"/>
                  </w:divBdr>
                </w:div>
                <w:div w:id="554006239">
                  <w:marLeft w:val="640"/>
                  <w:marRight w:val="0"/>
                  <w:marTop w:val="0"/>
                  <w:marBottom w:val="0"/>
                  <w:divBdr>
                    <w:top w:val="none" w:sz="0" w:space="0" w:color="auto"/>
                    <w:left w:val="none" w:sz="0" w:space="0" w:color="auto"/>
                    <w:bottom w:val="none" w:sz="0" w:space="0" w:color="auto"/>
                    <w:right w:val="none" w:sz="0" w:space="0" w:color="auto"/>
                  </w:divBdr>
                </w:div>
                <w:div w:id="589235869">
                  <w:marLeft w:val="640"/>
                  <w:marRight w:val="0"/>
                  <w:marTop w:val="0"/>
                  <w:marBottom w:val="0"/>
                  <w:divBdr>
                    <w:top w:val="none" w:sz="0" w:space="0" w:color="auto"/>
                    <w:left w:val="none" w:sz="0" w:space="0" w:color="auto"/>
                    <w:bottom w:val="none" w:sz="0" w:space="0" w:color="auto"/>
                    <w:right w:val="none" w:sz="0" w:space="0" w:color="auto"/>
                  </w:divBdr>
                </w:div>
                <w:div w:id="808323173">
                  <w:marLeft w:val="640"/>
                  <w:marRight w:val="0"/>
                  <w:marTop w:val="0"/>
                  <w:marBottom w:val="0"/>
                  <w:divBdr>
                    <w:top w:val="none" w:sz="0" w:space="0" w:color="auto"/>
                    <w:left w:val="none" w:sz="0" w:space="0" w:color="auto"/>
                    <w:bottom w:val="none" w:sz="0" w:space="0" w:color="auto"/>
                    <w:right w:val="none" w:sz="0" w:space="0" w:color="auto"/>
                  </w:divBdr>
                </w:div>
                <w:div w:id="856390174">
                  <w:marLeft w:val="640"/>
                  <w:marRight w:val="0"/>
                  <w:marTop w:val="0"/>
                  <w:marBottom w:val="0"/>
                  <w:divBdr>
                    <w:top w:val="none" w:sz="0" w:space="0" w:color="auto"/>
                    <w:left w:val="none" w:sz="0" w:space="0" w:color="auto"/>
                    <w:bottom w:val="none" w:sz="0" w:space="0" w:color="auto"/>
                    <w:right w:val="none" w:sz="0" w:space="0" w:color="auto"/>
                  </w:divBdr>
                </w:div>
                <w:div w:id="949121763">
                  <w:marLeft w:val="640"/>
                  <w:marRight w:val="0"/>
                  <w:marTop w:val="0"/>
                  <w:marBottom w:val="0"/>
                  <w:divBdr>
                    <w:top w:val="none" w:sz="0" w:space="0" w:color="auto"/>
                    <w:left w:val="none" w:sz="0" w:space="0" w:color="auto"/>
                    <w:bottom w:val="none" w:sz="0" w:space="0" w:color="auto"/>
                    <w:right w:val="none" w:sz="0" w:space="0" w:color="auto"/>
                  </w:divBdr>
                </w:div>
                <w:div w:id="979309570">
                  <w:marLeft w:val="640"/>
                  <w:marRight w:val="0"/>
                  <w:marTop w:val="0"/>
                  <w:marBottom w:val="0"/>
                  <w:divBdr>
                    <w:top w:val="none" w:sz="0" w:space="0" w:color="auto"/>
                    <w:left w:val="none" w:sz="0" w:space="0" w:color="auto"/>
                    <w:bottom w:val="none" w:sz="0" w:space="0" w:color="auto"/>
                    <w:right w:val="none" w:sz="0" w:space="0" w:color="auto"/>
                  </w:divBdr>
                </w:div>
                <w:div w:id="1045833669">
                  <w:marLeft w:val="640"/>
                  <w:marRight w:val="0"/>
                  <w:marTop w:val="0"/>
                  <w:marBottom w:val="0"/>
                  <w:divBdr>
                    <w:top w:val="none" w:sz="0" w:space="0" w:color="auto"/>
                    <w:left w:val="none" w:sz="0" w:space="0" w:color="auto"/>
                    <w:bottom w:val="none" w:sz="0" w:space="0" w:color="auto"/>
                    <w:right w:val="none" w:sz="0" w:space="0" w:color="auto"/>
                  </w:divBdr>
                </w:div>
                <w:div w:id="1117529486">
                  <w:marLeft w:val="640"/>
                  <w:marRight w:val="0"/>
                  <w:marTop w:val="0"/>
                  <w:marBottom w:val="0"/>
                  <w:divBdr>
                    <w:top w:val="none" w:sz="0" w:space="0" w:color="auto"/>
                    <w:left w:val="none" w:sz="0" w:space="0" w:color="auto"/>
                    <w:bottom w:val="none" w:sz="0" w:space="0" w:color="auto"/>
                    <w:right w:val="none" w:sz="0" w:space="0" w:color="auto"/>
                  </w:divBdr>
                </w:div>
                <w:div w:id="1121337649">
                  <w:marLeft w:val="640"/>
                  <w:marRight w:val="0"/>
                  <w:marTop w:val="0"/>
                  <w:marBottom w:val="0"/>
                  <w:divBdr>
                    <w:top w:val="none" w:sz="0" w:space="0" w:color="auto"/>
                    <w:left w:val="none" w:sz="0" w:space="0" w:color="auto"/>
                    <w:bottom w:val="none" w:sz="0" w:space="0" w:color="auto"/>
                    <w:right w:val="none" w:sz="0" w:space="0" w:color="auto"/>
                  </w:divBdr>
                </w:div>
                <w:div w:id="1130974657">
                  <w:marLeft w:val="640"/>
                  <w:marRight w:val="0"/>
                  <w:marTop w:val="0"/>
                  <w:marBottom w:val="0"/>
                  <w:divBdr>
                    <w:top w:val="none" w:sz="0" w:space="0" w:color="auto"/>
                    <w:left w:val="none" w:sz="0" w:space="0" w:color="auto"/>
                    <w:bottom w:val="none" w:sz="0" w:space="0" w:color="auto"/>
                    <w:right w:val="none" w:sz="0" w:space="0" w:color="auto"/>
                  </w:divBdr>
                </w:div>
                <w:div w:id="1133056993">
                  <w:marLeft w:val="640"/>
                  <w:marRight w:val="0"/>
                  <w:marTop w:val="0"/>
                  <w:marBottom w:val="0"/>
                  <w:divBdr>
                    <w:top w:val="none" w:sz="0" w:space="0" w:color="auto"/>
                    <w:left w:val="none" w:sz="0" w:space="0" w:color="auto"/>
                    <w:bottom w:val="none" w:sz="0" w:space="0" w:color="auto"/>
                    <w:right w:val="none" w:sz="0" w:space="0" w:color="auto"/>
                  </w:divBdr>
                </w:div>
                <w:div w:id="1134836702">
                  <w:marLeft w:val="640"/>
                  <w:marRight w:val="0"/>
                  <w:marTop w:val="0"/>
                  <w:marBottom w:val="0"/>
                  <w:divBdr>
                    <w:top w:val="none" w:sz="0" w:space="0" w:color="auto"/>
                    <w:left w:val="none" w:sz="0" w:space="0" w:color="auto"/>
                    <w:bottom w:val="none" w:sz="0" w:space="0" w:color="auto"/>
                    <w:right w:val="none" w:sz="0" w:space="0" w:color="auto"/>
                  </w:divBdr>
                </w:div>
                <w:div w:id="1188644067">
                  <w:marLeft w:val="640"/>
                  <w:marRight w:val="0"/>
                  <w:marTop w:val="0"/>
                  <w:marBottom w:val="0"/>
                  <w:divBdr>
                    <w:top w:val="none" w:sz="0" w:space="0" w:color="auto"/>
                    <w:left w:val="none" w:sz="0" w:space="0" w:color="auto"/>
                    <w:bottom w:val="none" w:sz="0" w:space="0" w:color="auto"/>
                    <w:right w:val="none" w:sz="0" w:space="0" w:color="auto"/>
                  </w:divBdr>
                </w:div>
                <w:div w:id="1203637834">
                  <w:marLeft w:val="640"/>
                  <w:marRight w:val="0"/>
                  <w:marTop w:val="0"/>
                  <w:marBottom w:val="0"/>
                  <w:divBdr>
                    <w:top w:val="none" w:sz="0" w:space="0" w:color="auto"/>
                    <w:left w:val="none" w:sz="0" w:space="0" w:color="auto"/>
                    <w:bottom w:val="none" w:sz="0" w:space="0" w:color="auto"/>
                    <w:right w:val="none" w:sz="0" w:space="0" w:color="auto"/>
                  </w:divBdr>
                </w:div>
                <w:div w:id="1280143290">
                  <w:marLeft w:val="640"/>
                  <w:marRight w:val="0"/>
                  <w:marTop w:val="0"/>
                  <w:marBottom w:val="0"/>
                  <w:divBdr>
                    <w:top w:val="none" w:sz="0" w:space="0" w:color="auto"/>
                    <w:left w:val="none" w:sz="0" w:space="0" w:color="auto"/>
                    <w:bottom w:val="none" w:sz="0" w:space="0" w:color="auto"/>
                    <w:right w:val="none" w:sz="0" w:space="0" w:color="auto"/>
                  </w:divBdr>
                </w:div>
                <w:div w:id="1319924877">
                  <w:marLeft w:val="640"/>
                  <w:marRight w:val="0"/>
                  <w:marTop w:val="0"/>
                  <w:marBottom w:val="0"/>
                  <w:divBdr>
                    <w:top w:val="none" w:sz="0" w:space="0" w:color="auto"/>
                    <w:left w:val="none" w:sz="0" w:space="0" w:color="auto"/>
                    <w:bottom w:val="none" w:sz="0" w:space="0" w:color="auto"/>
                    <w:right w:val="none" w:sz="0" w:space="0" w:color="auto"/>
                  </w:divBdr>
                </w:div>
                <w:div w:id="1358120438">
                  <w:marLeft w:val="640"/>
                  <w:marRight w:val="0"/>
                  <w:marTop w:val="0"/>
                  <w:marBottom w:val="0"/>
                  <w:divBdr>
                    <w:top w:val="none" w:sz="0" w:space="0" w:color="auto"/>
                    <w:left w:val="none" w:sz="0" w:space="0" w:color="auto"/>
                    <w:bottom w:val="none" w:sz="0" w:space="0" w:color="auto"/>
                    <w:right w:val="none" w:sz="0" w:space="0" w:color="auto"/>
                  </w:divBdr>
                </w:div>
                <w:div w:id="1374232999">
                  <w:marLeft w:val="640"/>
                  <w:marRight w:val="0"/>
                  <w:marTop w:val="0"/>
                  <w:marBottom w:val="0"/>
                  <w:divBdr>
                    <w:top w:val="none" w:sz="0" w:space="0" w:color="auto"/>
                    <w:left w:val="none" w:sz="0" w:space="0" w:color="auto"/>
                    <w:bottom w:val="none" w:sz="0" w:space="0" w:color="auto"/>
                    <w:right w:val="none" w:sz="0" w:space="0" w:color="auto"/>
                  </w:divBdr>
                </w:div>
                <w:div w:id="1384595536">
                  <w:marLeft w:val="640"/>
                  <w:marRight w:val="0"/>
                  <w:marTop w:val="0"/>
                  <w:marBottom w:val="0"/>
                  <w:divBdr>
                    <w:top w:val="none" w:sz="0" w:space="0" w:color="auto"/>
                    <w:left w:val="none" w:sz="0" w:space="0" w:color="auto"/>
                    <w:bottom w:val="none" w:sz="0" w:space="0" w:color="auto"/>
                    <w:right w:val="none" w:sz="0" w:space="0" w:color="auto"/>
                  </w:divBdr>
                </w:div>
                <w:div w:id="1478760612">
                  <w:marLeft w:val="640"/>
                  <w:marRight w:val="0"/>
                  <w:marTop w:val="0"/>
                  <w:marBottom w:val="0"/>
                  <w:divBdr>
                    <w:top w:val="none" w:sz="0" w:space="0" w:color="auto"/>
                    <w:left w:val="none" w:sz="0" w:space="0" w:color="auto"/>
                    <w:bottom w:val="none" w:sz="0" w:space="0" w:color="auto"/>
                    <w:right w:val="none" w:sz="0" w:space="0" w:color="auto"/>
                  </w:divBdr>
                </w:div>
                <w:div w:id="1505123567">
                  <w:marLeft w:val="640"/>
                  <w:marRight w:val="0"/>
                  <w:marTop w:val="0"/>
                  <w:marBottom w:val="0"/>
                  <w:divBdr>
                    <w:top w:val="none" w:sz="0" w:space="0" w:color="auto"/>
                    <w:left w:val="none" w:sz="0" w:space="0" w:color="auto"/>
                    <w:bottom w:val="none" w:sz="0" w:space="0" w:color="auto"/>
                    <w:right w:val="none" w:sz="0" w:space="0" w:color="auto"/>
                  </w:divBdr>
                </w:div>
                <w:div w:id="1565751262">
                  <w:marLeft w:val="640"/>
                  <w:marRight w:val="0"/>
                  <w:marTop w:val="0"/>
                  <w:marBottom w:val="0"/>
                  <w:divBdr>
                    <w:top w:val="none" w:sz="0" w:space="0" w:color="auto"/>
                    <w:left w:val="none" w:sz="0" w:space="0" w:color="auto"/>
                    <w:bottom w:val="none" w:sz="0" w:space="0" w:color="auto"/>
                    <w:right w:val="none" w:sz="0" w:space="0" w:color="auto"/>
                  </w:divBdr>
                </w:div>
                <w:div w:id="1580404514">
                  <w:marLeft w:val="640"/>
                  <w:marRight w:val="0"/>
                  <w:marTop w:val="0"/>
                  <w:marBottom w:val="0"/>
                  <w:divBdr>
                    <w:top w:val="none" w:sz="0" w:space="0" w:color="auto"/>
                    <w:left w:val="none" w:sz="0" w:space="0" w:color="auto"/>
                    <w:bottom w:val="none" w:sz="0" w:space="0" w:color="auto"/>
                    <w:right w:val="none" w:sz="0" w:space="0" w:color="auto"/>
                  </w:divBdr>
                </w:div>
                <w:div w:id="1582325555">
                  <w:marLeft w:val="640"/>
                  <w:marRight w:val="0"/>
                  <w:marTop w:val="0"/>
                  <w:marBottom w:val="0"/>
                  <w:divBdr>
                    <w:top w:val="none" w:sz="0" w:space="0" w:color="auto"/>
                    <w:left w:val="none" w:sz="0" w:space="0" w:color="auto"/>
                    <w:bottom w:val="none" w:sz="0" w:space="0" w:color="auto"/>
                    <w:right w:val="none" w:sz="0" w:space="0" w:color="auto"/>
                  </w:divBdr>
                </w:div>
                <w:div w:id="1590503090">
                  <w:marLeft w:val="640"/>
                  <w:marRight w:val="0"/>
                  <w:marTop w:val="0"/>
                  <w:marBottom w:val="0"/>
                  <w:divBdr>
                    <w:top w:val="none" w:sz="0" w:space="0" w:color="auto"/>
                    <w:left w:val="none" w:sz="0" w:space="0" w:color="auto"/>
                    <w:bottom w:val="none" w:sz="0" w:space="0" w:color="auto"/>
                    <w:right w:val="none" w:sz="0" w:space="0" w:color="auto"/>
                  </w:divBdr>
                </w:div>
                <w:div w:id="1594045605">
                  <w:marLeft w:val="640"/>
                  <w:marRight w:val="0"/>
                  <w:marTop w:val="0"/>
                  <w:marBottom w:val="0"/>
                  <w:divBdr>
                    <w:top w:val="none" w:sz="0" w:space="0" w:color="auto"/>
                    <w:left w:val="none" w:sz="0" w:space="0" w:color="auto"/>
                    <w:bottom w:val="none" w:sz="0" w:space="0" w:color="auto"/>
                    <w:right w:val="none" w:sz="0" w:space="0" w:color="auto"/>
                  </w:divBdr>
                </w:div>
                <w:div w:id="1664090617">
                  <w:marLeft w:val="640"/>
                  <w:marRight w:val="0"/>
                  <w:marTop w:val="0"/>
                  <w:marBottom w:val="0"/>
                  <w:divBdr>
                    <w:top w:val="none" w:sz="0" w:space="0" w:color="auto"/>
                    <w:left w:val="none" w:sz="0" w:space="0" w:color="auto"/>
                    <w:bottom w:val="none" w:sz="0" w:space="0" w:color="auto"/>
                    <w:right w:val="none" w:sz="0" w:space="0" w:color="auto"/>
                  </w:divBdr>
                </w:div>
                <w:div w:id="1691254091">
                  <w:marLeft w:val="640"/>
                  <w:marRight w:val="0"/>
                  <w:marTop w:val="0"/>
                  <w:marBottom w:val="0"/>
                  <w:divBdr>
                    <w:top w:val="none" w:sz="0" w:space="0" w:color="auto"/>
                    <w:left w:val="none" w:sz="0" w:space="0" w:color="auto"/>
                    <w:bottom w:val="none" w:sz="0" w:space="0" w:color="auto"/>
                    <w:right w:val="none" w:sz="0" w:space="0" w:color="auto"/>
                  </w:divBdr>
                </w:div>
                <w:div w:id="1742021926">
                  <w:marLeft w:val="640"/>
                  <w:marRight w:val="0"/>
                  <w:marTop w:val="0"/>
                  <w:marBottom w:val="0"/>
                  <w:divBdr>
                    <w:top w:val="none" w:sz="0" w:space="0" w:color="auto"/>
                    <w:left w:val="none" w:sz="0" w:space="0" w:color="auto"/>
                    <w:bottom w:val="none" w:sz="0" w:space="0" w:color="auto"/>
                    <w:right w:val="none" w:sz="0" w:space="0" w:color="auto"/>
                  </w:divBdr>
                </w:div>
                <w:div w:id="1750156206">
                  <w:marLeft w:val="640"/>
                  <w:marRight w:val="0"/>
                  <w:marTop w:val="0"/>
                  <w:marBottom w:val="0"/>
                  <w:divBdr>
                    <w:top w:val="none" w:sz="0" w:space="0" w:color="auto"/>
                    <w:left w:val="none" w:sz="0" w:space="0" w:color="auto"/>
                    <w:bottom w:val="none" w:sz="0" w:space="0" w:color="auto"/>
                    <w:right w:val="none" w:sz="0" w:space="0" w:color="auto"/>
                  </w:divBdr>
                </w:div>
                <w:div w:id="1760712509">
                  <w:marLeft w:val="640"/>
                  <w:marRight w:val="0"/>
                  <w:marTop w:val="0"/>
                  <w:marBottom w:val="0"/>
                  <w:divBdr>
                    <w:top w:val="none" w:sz="0" w:space="0" w:color="auto"/>
                    <w:left w:val="none" w:sz="0" w:space="0" w:color="auto"/>
                    <w:bottom w:val="none" w:sz="0" w:space="0" w:color="auto"/>
                    <w:right w:val="none" w:sz="0" w:space="0" w:color="auto"/>
                  </w:divBdr>
                </w:div>
                <w:div w:id="1761176103">
                  <w:marLeft w:val="640"/>
                  <w:marRight w:val="0"/>
                  <w:marTop w:val="0"/>
                  <w:marBottom w:val="0"/>
                  <w:divBdr>
                    <w:top w:val="none" w:sz="0" w:space="0" w:color="auto"/>
                    <w:left w:val="none" w:sz="0" w:space="0" w:color="auto"/>
                    <w:bottom w:val="none" w:sz="0" w:space="0" w:color="auto"/>
                    <w:right w:val="none" w:sz="0" w:space="0" w:color="auto"/>
                  </w:divBdr>
                </w:div>
                <w:div w:id="1856653293">
                  <w:marLeft w:val="640"/>
                  <w:marRight w:val="0"/>
                  <w:marTop w:val="0"/>
                  <w:marBottom w:val="0"/>
                  <w:divBdr>
                    <w:top w:val="none" w:sz="0" w:space="0" w:color="auto"/>
                    <w:left w:val="none" w:sz="0" w:space="0" w:color="auto"/>
                    <w:bottom w:val="none" w:sz="0" w:space="0" w:color="auto"/>
                    <w:right w:val="none" w:sz="0" w:space="0" w:color="auto"/>
                  </w:divBdr>
                </w:div>
                <w:div w:id="1944681113">
                  <w:marLeft w:val="640"/>
                  <w:marRight w:val="0"/>
                  <w:marTop w:val="0"/>
                  <w:marBottom w:val="0"/>
                  <w:divBdr>
                    <w:top w:val="none" w:sz="0" w:space="0" w:color="auto"/>
                    <w:left w:val="none" w:sz="0" w:space="0" w:color="auto"/>
                    <w:bottom w:val="none" w:sz="0" w:space="0" w:color="auto"/>
                    <w:right w:val="none" w:sz="0" w:space="0" w:color="auto"/>
                  </w:divBdr>
                </w:div>
                <w:div w:id="2019647910">
                  <w:marLeft w:val="640"/>
                  <w:marRight w:val="0"/>
                  <w:marTop w:val="0"/>
                  <w:marBottom w:val="0"/>
                  <w:divBdr>
                    <w:top w:val="none" w:sz="0" w:space="0" w:color="auto"/>
                    <w:left w:val="none" w:sz="0" w:space="0" w:color="auto"/>
                    <w:bottom w:val="none" w:sz="0" w:space="0" w:color="auto"/>
                    <w:right w:val="none" w:sz="0" w:space="0" w:color="auto"/>
                  </w:divBdr>
                </w:div>
                <w:div w:id="2046251064">
                  <w:marLeft w:val="640"/>
                  <w:marRight w:val="0"/>
                  <w:marTop w:val="0"/>
                  <w:marBottom w:val="0"/>
                  <w:divBdr>
                    <w:top w:val="none" w:sz="0" w:space="0" w:color="auto"/>
                    <w:left w:val="none" w:sz="0" w:space="0" w:color="auto"/>
                    <w:bottom w:val="none" w:sz="0" w:space="0" w:color="auto"/>
                    <w:right w:val="none" w:sz="0" w:space="0" w:color="auto"/>
                  </w:divBdr>
                </w:div>
                <w:div w:id="2059011405">
                  <w:marLeft w:val="640"/>
                  <w:marRight w:val="0"/>
                  <w:marTop w:val="0"/>
                  <w:marBottom w:val="0"/>
                  <w:divBdr>
                    <w:top w:val="none" w:sz="0" w:space="0" w:color="auto"/>
                    <w:left w:val="none" w:sz="0" w:space="0" w:color="auto"/>
                    <w:bottom w:val="none" w:sz="0" w:space="0" w:color="auto"/>
                    <w:right w:val="none" w:sz="0" w:space="0" w:color="auto"/>
                  </w:divBdr>
                </w:div>
                <w:div w:id="2067220493">
                  <w:marLeft w:val="640"/>
                  <w:marRight w:val="0"/>
                  <w:marTop w:val="0"/>
                  <w:marBottom w:val="0"/>
                  <w:divBdr>
                    <w:top w:val="none" w:sz="0" w:space="0" w:color="auto"/>
                    <w:left w:val="none" w:sz="0" w:space="0" w:color="auto"/>
                    <w:bottom w:val="none" w:sz="0" w:space="0" w:color="auto"/>
                    <w:right w:val="none" w:sz="0" w:space="0" w:color="auto"/>
                  </w:divBdr>
                </w:div>
                <w:div w:id="2090688089">
                  <w:marLeft w:val="640"/>
                  <w:marRight w:val="0"/>
                  <w:marTop w:val="0"/>
                  <w:marBottom w:val="0"/>
                  <w:divBdr>
                    <w:top w:val="none" w:sz="0" w:space="0" w:color="auto"/>
                    <w:left w:val="none" w:sz="0" w:space="0" w:color="auto"/>
                    <w:bottom w:val="none" w:sz="0" w:space="0" w:color="auto"/>
                    <w:right w:val="none" w:sz="0" w:space="0" w:color="auto"/>
                  </w:divBdr>
                </w:div>
                <w:div w:id="2119595110">
                  <w:marLeft w:val="640"/>
                  <w:marRight w:val="0"/>
                  <w:marTop w:val="0"/>
                  <w:marBottom w:val="0"/>
                  <w:divBdr>
                    <w:top w:val="none" w:sz="0" w:space="0" w:color="auto"/>
                    <w:left w:val="none" w:sz="0" w:space="0" w:color="auto"/>
                    <w:bottom w:val="none" w:sz="0" w:space="0" w:color="auto"/>
                    <w:right w:val="none" w:sz="0" w:space="0" w:color="auto"/>
                  </w:divBdr>
                </w:div>
                <w:div w:id="2135371078">
                  <w:marLeft w:val="640"/>
                  <w:marRight w:val="0"/>
                  <w:marTop w:val="0"/>
                  <w:marBottom w:val="0"/>
                  <w:divBdr>
                    <w:top w:val="none" w:sz="0" w:space="0" w:color="auto"/>
                    <w:left w:val="none" w:sz="0" w:space="0" w:color="auto"/>
                    <w:bottom w:val="none" w:sz="0" w:space="0" w:color="auto"/>
                    <w:right w:val="none" w:sz="0" w:space="0" w:color="auto"/>
                  </w:divBdr>
                </w:div>
              </w:divsChild>
            </w:div>
            <w:div w:id="1028607333">
              <w:marLeft w:val="0"/>
              <w:marRight w:val="0"/>
              <w:marTop w:val="0"/>
              <w:marBottom w:val="0"/>
              <w:divBdr>
                <w:top w:val="none" w:sz="0" w:space="0" w:color="auto"/>
                <w:left w:val="none" w:sz="0" w:space="0" w:color="auto"/>
                <w:bottom w:val="none" w:sz="0" w:space="0" w:color="auto"/>
                <w:right w:val="none" w:sz="0" w:space="0" w:color="auto"/>
              </w:divBdr>
              <w:divsChild>
                <w:div w:id="3174631">
                  <w:marLeft w:val="640"/>
                  <w:marRight w:val="0"/>
                  <w:marTop w:val="0"/>
                  <w:marBottom w:val="0"/>
                  <w:divBdr>
                    <w:top w:val="none" w:sz="0" w:space="0" w:color="auto"/>
                    <w:left w:val="none" w:sz="0" w:space="0" w:color="auto"/>
                    <w:bottom w:val="none" w:sz="0" w:space="0" w:color="auto"/>
                    <w:right w:val="none" w:sz="0" w:space="0" w:color="auto"/>
                  </w:divBdr>
                </w:div>
                <w:div w:id="65037435">
                  <w:marLeft w:val="640"/>
                  <w:marRight w:val="0"/>
                  <w:marTop w:val="0"/>
                  <w:marBottom w:val="0"/>
                  <w:divBdr>
                    <w:top w:val="none" w:sz="0" w:space="0" w:color="auto"/>
                    <w:left w:val="none" w:sz="0" w:space="0" w:color="auto"/>
                    <w:bottom w:val="none" w:sz="0" w:space="0" w:color="auto"/>
                    <w:right w:val="none" w:sz="0" w:space="0" w:color="auto"/>
                  </w:divBdr>
                </w:div>
                <w:div w:id="120416872">
                  <w:marLeft w:val="640"/>
                  <w:marRight w:val="0"/>
                  <w:marTop w:val="0"/>
                  <w:marBottom w:val="0"/>
                  <w:divBdr>
                    <w:top w:val="none" w:sz="0" w:space="0" w:color="auto"/>
                    <w:left w:val="none" w:sz="0" w:space="0" w:color="auto"/>
                    <w:bottom w:val="none" w:sz="0" w:space="0" w:color="auto"/>
                    <w:right w:val="none" w:sz="0" w:space="0" w:color="auto"/>
                  </w:divBdr>
                </w:div>
                <w:div w:id="173031808">
                  <w:marLeft w:val="640"/>
                  <w:marRight w:val="0"/>
                  <w:marTop w:val="0"/>
                  <w:marBottom w:val="0"/>
                  <w:divBdr>
                    <w:top w:val="none" w:sz="0" w:space="0" w:color="auto"/>
                    <w:left w:val="none" w:sz="0" w:space="0" w:color="auto"/>
                    <w:bottom w:val="none" w:sz="0" w:space="0" w:color="auto"/>
                    <w:right w:val="none" w:sz="0" w:space="0" w:color="auto"/>
                  </w:divBdr>
                </w:div>
                <w:div w:id="222909412">
                  <w:marLeft w:val="640"/>
                  <w:marRight w:val="0"/>
                  <w:marTop w:val="0"/>
                  <w:marBottom w:val="0"/>
                  <w:divBdr>
                    <w:top w:val="none" w:sz="0" w:space="0" w:color="auto"/>
                    <w:left w:val="none" w:sz="0" w:space="0" w:color="auto"/>
                    <w:bottom w:val="none" w:sz="0" w:space="0" w:color="auto"/>
                    <w:right w:val="none" w:sz="0" w:space="0" w:color="auto"/>
                  </w:divBdr>
                </w:div>
                <w:div w:id="236669862">
                  <w:marLeft w:val="640"/>
                  <w:marRight w:val="0"/>
                  <w:marTop w:val="0"/>
                  <w:marBottom w:val="0"/>
                  <w:divBdr>
                    <w:top w:val="none" w:sz="0" w:space="0" w:color="auto"/>
                    <w:left w:val="none" w:sz="0" w:space="0" w:color="auto"/>
                    <w:bottom w:val="none" w:sz="0" w:space="0" w:color="auto"/>
                    <w:right w:val="none" w:sz="0" w:space="0" w:color="auto"/>
                  </w:divBdr>
                </w:div>
                <w:div w:id="273051578">
                  <w:marLeft w:val="640"/>
                  <w:marRight w:val="0"/>
                  <w:marTop w:val="0"/>
                  <w:marBottom w:val="0"/>
                  <w:divBdr>
                    <w:top w:val="none" w:sz="0" w:space="0" w:color="auto"/>
                    <w:left w:val="none" w:sz="0" w:space="0" w:color="auto"/>
                    <w:bottom w:val="none" w:sz="0" w:space="0" w:color="auto"/>
                    <w:right w:val="none" w:sz="0" w:space="0" w:color="auto"/>
                  </w:divBdr>
                </w:div>
                <w:div w:id="333067122">
                  <w:marLeft w:val="640"/>
                  <w:marRight w:val="0"/>
                  <w:marTop w:val="0"/>
                  <w:marBottom w:val="0"/>
                  <w:divBdr>
                    <w:top w:val="none" w:sz="0" w:space="0" w:color="auto"/>
                    <w:left w:val="none" w:sz="0" w:space="0" w:color="auto"/>
                    <w:bottom w:val="none" w:sz="0" w:space="0" w:color="auto"/>
                    <w:right w:val="none" w:sz="0" w:space="0" w:color="auto"/>
                  </w:divBdr>
                </w:div>
                <w:div w:id="491406535">
                  <w:marLeft w:val="640"/>
                  <w:marRight w:val="0"/>
                  <w:marTop w:val="0"/>
                  <w:marBottom w:val="0"/>
                  <w:divBdr>
                    <w:top w:val="none" w:sz="0" w:space="0" w:color="auto"/>
                    <w:left w:val="none" w:sz="0" w:space="0" w:color="auto"/>
                    <w:bottom w:val="none" w:sz="0" w:space="0" w:color="auto"/>
                    <w:right w:val="none" w:sz="0" w:space="0" w:color="auto"/>
                  </w:divBdr>
                </w:div>
                <w:div w:id="504444543">
                  <w:marLeft w:val="640"/>
                  <w:marRight w:val="0"/>
                  <w:marTop w:val="0"/>
                  <w:marBottom w:val="0"/>
                  <w:divBdr>
                    <w:top w:val="none" w:sz="0" w:space="0" w:color="auto"/>
                    <w:left w:val="none" w:sz="0" w:space="0" w:color="auto"/>
                    <w:bottom w:val="none" w:sz="0" w:space="0" w:color="auto"/>
                    <w:right w:val="none" w:sz="0" w:space="0" w:color="auto"/>
                  </w:divBdr>
                </w:div>
                <w:div w:id="509804930">
                  <w:marLeft w:val="640"/>
                  <w:marRight w:val="0"/>
                  <w:marTop w:val="0"/>
                  <w:marBottom w:val="0"/>
                  <w:divBdr>
                    <w:top w:val="none" w:sz="0" w:space="0" w:color="auto"/>
                    <w:left w:val="none" w:sz="0" w:space="0" w:color="auto"/>
                    <w:bottom w:val="none" w:sz="0" w:space="0" w:color="auto"/>
                    <w:right w:val="none" w:sz="0" w:space="0" w:color="auto"/>
                  </w:divBdr>
                </w:div>
                <w:div w:id="587277012">
                  <w:marLeft w:val="640"/>
                  <w:marRight w:val="0"/>
                  <w:marTop w:val="0"/>
                  <w:marBottom w:val="0"/>
                  <w:divBdr>
                    <w:top w:val="none" w:sz="0" w:space="0" w:color="auto"/>
                    <w:left w:val="none" w:sz="0" w:space="0" w:color="auto"/>
                    <w:bottom w:val="none" w:sz="0" w:space="0" w:color="auto"/>
                    <w:right w:val="none" w:sz="0" w:space="0" w:color="auto"/>
                  </w:divBdr>
                </w:div>
                <w:div w:id="592713666">
                  <w:marLeft w:val="640"/>
                  <w:marRight w:val="0"/>
                  <w:marTop w:val="0"/>
                  <w:marBottom w:val="0"/>
                  <w:divBdr>
                    <w:top w:val="none" w:sz="0" w:space="0" w:color="auto"/>
                    <w:left w:val="none" w:sz="0" w:space="0" w:color="auto"/>
                    <w:bottom w:val="none" w:sz="0" w:space="0" w:color="auto"/>
                    <w:right w:val="none" w:sz="0" w:space="0" w:color="auto"/>
                  </w:divBdr>
                </w:div>
                <w:div w:id="644939986">
                  <w:marLeft w:val="640"/>
                  <w:marRight w:val="0"/>
                  <w:marTop w:val="0"/>
                  <w:marBottom w:val="0"/>
                  <w:divBdr>
                    <w:top w:val="none" w:sz="0" w:space="0" w:color="auto"/>
                    <w:left w:val="none" w:sz="0" w:space="0" w:color="auto"/>
                    <w:bottom w:val="none" w:sz="0" w:space="0" w:color="auto"/>
                    <w:right w:val="none" w:sz="0" w:space="0" w:color="auto"/>
                  </w:divBdr>
                </w:div>
                <w:div w:id="653072540">
                  <w:marLeft w:val="640"/>
                  <w:marRight w:val="0"/>
                  <w:marTop w:val="0"/>
                  <w:marBottom w:val="0"/>
                  <w:divBdr>
                    <w:top w:val="none" w:sz="0" w:space="0" w:color="auto"/>
                    <w:left w:val="none" w:sz="0" w:space="0" w:color="auto"/>
                    <w:bottom w:val="none" w:sz="0" w:space="0" w:color="auto"/>
                    <w:right w:val="none" w:sz="0" w:space="0" w:color="auto"/>
                  </w:divBdr>
                </w:div>
                <w:div w:id="838345887">
                  <w:marLeft w:val="640"/>
                  <w:marRight w:val="0"/>
                  <w:marTop w:val="0"/>
                  <w:marBottom w:val="0"/>
                  <w:divBdr>
                    <w:top w:val="none" w:sz="0" w:space="0" w:color="auto"/>
                    <w:left w:val="none" w:sz="0" w:space="0" w:color="auto"/>
                    <w:bottom w:val="none" w:sz="0" w:space="0" w:color="auto"/>
                    <w:right w:val="none" w:sz="0" w:space="0" w:color="auto"/>
                  </w:divBdr>
                </w:div>
                <w:div w:id="840587782">
                  <w:marLeft w:val="640"/>
                  <w:marRight w:val="0"/>
                  <w:marTop w:val="0"/>
                  <w:marBottom w:val="0"/>
                  <w:divBdr>
                    <w:top w:val="none" w:sz="0" w:space="0" w:color="auto"/>
                    <w:left w:val="none" w:sz="0" w:space="0" w:color="auto"/>
                    <w:bottom w:val="none" w:sz="0" w:space="0" w:color="auto"/>
                    <w:right w:val="none" w:sz="0" w:space="0" w:color="auto"/>
                  </w:divBdr>
                </w:div>
                <w:div w:id="878131383">
                  <w:marLeft w:val="640"/>
                  <w:marRight w:val="0"/>
                  <w:marTop w:val="0"/>
                  <w:marBottom w:val="0"/>
                  <w:divBdr>
                    <w:top w:val="none" w:sz="0" w:space="0" w:color="auto"/>
                    <w:left w:val="none" w:sz="0" w:space="0" w:color="auto"/>
                    <w:bottom w:val="none" w:sz="0" w:space="0" w:color="auto"/>
                    <w:right w:val="none" w:sz="0" w:space="0" w:color="auto"/>
                  </w:divBdr>
                </w:div>
                <w:div w:id="892346372">
                  <w:marLeft w:val="640"/>
                  <w:marRight w:val="0"/>
                  <w:marTop w:val="0"/>
                  <w:marBottom w:val="0"/>
                  <w:divBdr>
                    <w:top w:val="none" w:sz="0" w:space="0" w:color="auto"/>
                    <w:left w:val="none" w:sz="0" w:space="0" w:color="auto"/>
                    <w:bottom w:val="none" w:sz="0" w:space="0" w:color="auto"/>
                    <w:right w:val="none" w:sz="0" w:space="0" w:color="auto"/>
                  </w:divBdr>
                </w:div>
                <w:div w:id="925379358">
                  <w:marLeft w:val="640"/>
                  <w:marRight w:val="0"/>
                  <w:marTop w:val="0"/>
                  <w:marBottom w:val="0"/>
                  <w:divBdr>
                    <w:top w:val="none" w:sz="0" w:space="0" w:color="auto"/>
                    <w:left w:val="none" w:sz="0" w:space="0" w:color="auto"/>
                    <w:bottom w:val="none" w:sz="0" w:space="0" w:color="auto"/>
                    <w:right w:val="none" w:sz="0" w:space="0" w:color="auto"/>
                  </w:divBdr>
                </w:div>
                <w:div w:id="932519811">
                  <w:marLeft w:val="640"/>
                  <w:marRight w:val="0"/>
                  <w:marTop w:val="0"/>
                  <w:marBottom w:val="0"/>
                  <w:divBdr>
                    <w:top w:val="none" w:sz="0" w:space="0" w:color="auto"/>
                    <w:left w:val="none" w:sz="0" w:space="0" w:color="auto"/>
                    <w:bottom w:val="none" w:sz="0" w:space="0" w:color="auto"/>
                    <w:right w:val="none" w:sz="0" w:space="0" w:color="auto"/>
                  </w:divBdr>
                </w:div>
                <w:div w:id="932711951">
                  <w:marLeft w:val="640"/>
                  <w:marRight w:val="0"/>
                  <w:marTop w:val="0"/>
                  <w:marBottom w:val="0"/>
                  <w:divBdr>
                    <w:top w:val="none" w:sz="0" w:space="0" w:color="auto"/>
                    <w:left w:val="none" w:sz="0" w:space="0" w:color="auto"/>
                    <w:bottom w:val="none" w:sz="0" w:space="0" w:color="auto"/>
                    <w:right w:val="none" w:sz="0" w:space="0" w:color="auto"/>
                  </w:divBdr>
                </w:div>
                <w:div w:id="934631496">
                  <w:marLeft w:val="640"/>
                  <w:marRight w:val="0"/>
                  <w:marTop w:val="0"/>
                  <w:marBottom w:val="0"/>
                  <w:divBdr>
                    <w:top w:val="none" w:sz="0" w:space="0" w:color="auto"/>
                    <w:left w:val="none" w:sz="0" w:space="0" w:color="auto"/>
                    <w:bottom w:val="none" w:sz="0" w:space="0" w:color="auto"/>
                    <w:right w:val="none" w:sz="0" w:space="0" w:color="auto"/>
                  </w:divBdr>
                </w:div>
                <w:div w:id="986594134">
                  <w:marLeft w:val="640"/>
                  <w:marRight w:val="0"/>
                  <w:marTop w:val="0"/>
                  <w:marBottom w:val="0"/>
                  <w:divBdr>
                    <w:top w:val="none" w:sz="0" w:space="0" w:color="auto"/>
                    <w:left w:val="none" w:sz="0" w:space="0" w:color="auto"/>
                    <w:bottom w:val="none" w:sz="0" w:space="0" w:color="auto"/>
                    <w:right w:val="none" w:sz="0" w:space="0" w:color="auto"/>
                  </w:divBdr>
                </w:div>
                <w:div w:id="1146630697">
                  <w:marLeft w:val="640"/>
                  <w:marRight w:val="0"/>
                  <w:marTop w:val="0"/>
                  <w:marBottom w:val="0"/>
                  <w:divBdr>
                    <w:top w:val="none" w:sz="0" w:space="0" w:color="auto"/>
                    <w:left w:val="none" w:sz="0" w:space="0" w:color="auto"/>
                    <w:bottom w:val="none" w:sz="0" w:space="0" w:color="auto"/>
                    <w:right w:val="none" w:sz="0" w:space="0" w:color="auto"/>
                  </w:divBdr>
                </w:div>
                <w:div w:id="1188368651">
                  <w:marLeft w:val="640"/>
                  <w:marRight w:val="0"/>
                  <w:marTop w:val="0"/>
                  <w:marBottom w:val="0"/>
                  <w:divBdr>
                    <w:top w:val="none" w:sz="0" w:space="0" w:color="auto"/>
                    <w:left w:val="none" w:sz="0" w:space="0" w:color="auto"/>
                    <w:bottom w:val="none" w:sz="0" w:space="0" w:color="auto"/>
                    <w:right w:val="none" w:sz="0" w:space="0" w:color="auto"/>
                  </w:divBdr>
                </w:div>
                <w:div w:id="1215385172">
                  <w:marLeft w:val="640"/>
                  <w:marRight w:val="0"/>
                  <w:marTop w:val="0"/>
                  <w:marBottom w:val="0"/>
                  <w:divBdr>
                    <w:top w:val="none" w:sz="0" w:space="0" w:color="auto"/>
                    <w:left w:val="none" w:sz="0" w:space="0" w:color="auto"/>
                    <w:bottom w:val="none" w:sz="0" w:space="0" w:color="auto"/>
                    <w:right w:val="none" w:sz="0" w:space="0" w:color="auto"/>
                  </w:divBdr>
                </w:div>
                <w:div w:id="1218936064">
                  <w:marLeft w:val="640"/>
                  <w:marRight w:val="0"/>
                  <w:marTop w:val="0"/>
                  <w:marBottom w:val="0"/>
                  <w:divBdr>
                    <w:top w:val="none" w:sz="0" w:space="0" w:color="auto"/>
                    <w:left w:val="none" w:sz="0" w:space="0" w:color="auto"/>
                    <w:bottom w:val="none" w:sz="0" w:space="0" w:color="auto"/>
                    <w:right w:val="none" w:sz="0" w:space="0" w:color="auto"/>
                  </w:divBdr>
                </w:div>
                <w:div w:id="1299606553">
                  <w:marLeft w:val="640"/>
                  <w:marRight w:val="0"/>
                  <w:marTop w:val="0"/>
                  <w:marBottom w:val="0"/>
                  <w:divBdr>
                    <w:top w:val="none" w:sz="0" w:space="0" w:color="auto"/>
                    <w:left w:val="none" w:sz="0" w:space="0" w:color="auto"/>
                    <w:bottom w:val="none" w:sz="0" w:space="0" w:color="auto"/>
                    <w:right w:val="none" w:sz="0" w:space="0" w:color="auto"/>
                  </w:divBdr>
                </w:div>
                <w:div w:id="1379627773">
                  <w:marLeft w:val="640"/>
                  <w:marRight w:val="0"/>
                  <w:marTop w:val="0"/>
                  <w:marBottom w:val="0"/>
                  <w:divBdr>
                    <w:top w:val="none" w:sz="0" w:space="0" w:color="auto"/>
                    <w:left w:val="none" w:sz="0" w:space="0" w:color="auto"/>
                    <w:bottom w:val="none" w:sz="0" w:space="0" w:color="auto"/>
                    <w:right w:val="none" w:sz="0" w:space="0" w:color="auto"/>
                  </w:divBdr>
                </w:div>
                <w:div w:id="1389264663">
                  <w:marLeft w:val="640"/>
                  <w:marRight w:val="0"/>
                  <w:marTop w:val="0"/>
                  <w:marBottom w:val="0"/>
                  <w:divBdr>
                    <w:top w:val="none" w:sz="0" w:space="0" w:color="auto"/>
                    <w:left w:val="none" w:sz="0" w:space="0" w:color="auto"/>
                    <w:bottom w:val="none" w:sz="0" w:space="0" w:color="auto"/>
                    <w:right w:val="none" w:sz="0" w:space="0" w:color="auto"/>
                  </w:divBdr>
                </w:div>
                <w:div w:id="1449858831">
                  <w:marLeft w:val="640"/>
                  <w:marRight w:val="0"/>
                  <w:marTop w:val="0"/>
                  <w:marBottom w:val="0"/>
                  <w:divBdr>
                    <w:top w:val="none" w:sz="0" w:space="0" w:color="auto"/>
                    <w:left w:val="none" w:sz="0" w:space="0" w:color="auto"/>
                    <w:bottom w:val="none" w:sz="0" w:space="0" w:color="auto"/>
                    <w:right w:val="none" w:sz="0" w:space="0" w:color="auto"/>
                  </w:divBdr>
                </w:div>
                <w:div w:id="1455367575">
                  <w:marLeft w:val="640"/>
                  <w:marRight w:val="0"/>
                  <w:marTop w:val="0"/>
                  <w:marBottom w:val="0"/>
                  <w:divBdr>
                    <w:top w:val="none" w:sz="0" w:space="0" w:color="auto"/>
                    <w:left w:val="none" w:sz="0" w:space="0" w:color="auto"/>
                    <w:bottom w:val="none" w:sz="0" w:space="0" w:color="auto"/>
                    <w:right w:val="none" w:sz="0" w:space="0" w:color="auto"/>
                  </w:divBdr>
                </w:div>
                <w:div w:id="1467429094">
                  <w:marLeft w:val="640"/>
                  <w:marRight w:val="0"/>
                  <w:marTop w:val="0"/>
                  <w:marBottom w:val="0"/>
                  <w:divBdr>
                    <w:top w:val="none" w:sz="0" w:space="0" w:color="auto"/>
                    <w:left w:val="none" w:sz="0" w:space="0" w:color="auto"/>
                    <w:bottom w:val="none" w:sz="0" w:space="0" w:color="auto"/>
                    <w:right w:val="none" w:sz="0" w:space="0" w:color="auto"/>
                  </w:divBdr>
                </w:div>
                <w:div w:id="1589927673">
                  <w:marLeft w:val="640"/>
                  <w:marRight w:val="0"/>
                  <w:marTop w:val="0"/>
                  <w:marBottom w:val="0"/>
                  <w:divBdr>
                    <w:top w:val="none" w:sz="0" w:space="0" w:color="auto"/>
                    <w:left w:val="none" w:sz="0" w:space="0" w:color="auto"/>
                    <w:bottom w:val="none" w:sz="0" w:space="0" w:color="auto"/>
                    <w:right w:val="none" w:sz="0" w:space="0" w:color="auto"/>
                  </w:divBdr>
                </w:div>
                <w:div w:id="1615400424">
                  <w:marLeft w:val="640"/>
                  <w:marRight w:val="0"/>
                  <w:marTop w:val="0"/>
                  <w:marBottom w:val="0"/>
                  <w:divBdr>
                    <w:top w:val="none" w:sz="0" w:space="0" w:color="auto"/>
                    <w:left w:val="none" w:sz="0" w:space="0" w:color="auto"/>
                    <w:bottom w:val="none" w:sz="0" w:space="0" w:color="auto"/>
                    <w:right w:val="none" w:sz="0" w:space="0" w:color="auto"/>
                  </w:divBdr>
                </w:div>
                <w:div w:id="1655334661">
                  <w:marLeft w:val="640"/>
                  <w:marRight w:val="0"/>
                  <w:marTop w:val="0"/>
                  <w:marBottom w:val="0"/>
                  <w:divBdr>
                    <w:top w:val="none" w:sz="0" w:space="0" w:color="auto"/>
                    <w:left w:val="none" w:sz="0" w:space="0" w:color="auto"/>
                    <w:bottom w:val="none" w:sz="0" w:space="0" w:color="auto"/>
                    <w:right w:val="none" w:sz="0" w:space="0" w:color="auto"/>
                  </w:divBdr>
                </w:div>
                <w:div w:id="1680766864">
                  <w:marLeft w:val="640"/>
                  <w:marRight w:val="0"/>
                  <w:marTop w:val="0"/>
                  <w:marBottom w:val="0"/>
                  <w:divBdr>
                    <w:top w:val="none" w:sz="0" w:space="0" w:color="auto"/>
                    <w:left w:val="none" w:sz="0" w:space="0" w:color="auto"/>
                    <w:bottom w:val="none" w:sz="0" w:space="0" w:color="auto"/>
                    <w:right w:val="none" w:sz="0" w:space="0" w:color="auto"/>
                  </w:divBdr>
                </w:div>
                <w:div w:id="1747917484">
                  <w:marLeft w:val="640"/>
                  <w:marRight w:val="0"/>
                  <w:marTop w:val="0"/>
                  <w:marBottom w:val="0"/>
                  <w:divBdr>
                    <w:top w:val="none" w:sz="0" w:space="0" w:color="auto"/>
                    <w:left w:val="none" w:sz="0" w:space="0" w:color="auto"/>
                    <w:bottom w:val="none" w:sz="0" w:space="0" w:color="auto"/>
                    <w:right w:val="none" w:sz="0" w:space="0" w:color="auto"/>
                  </w:divBdr>
                </w:div>
                <w:div w:id="1751855372">
                  <w:marLeft w:val="640"/>
                  <w:marRight w:val="0"/>
                  <w:marTop w:val="0"/>
                  <w:marBottom w:val="0"/>
                  <w:divBdr>
                    <w:top w:val="none" w:sz="0" w:space="0" w:color="auto"/>
                    <w:left w:val="none" w:sz="0" w:space="0" w:color="auto"/>
                    <w:bottom w:val="none" w:sz="0" w:space="0" w:color="auto"/>
                    <w:right w:val="none" w:sz="0" w:space="0" w:color="auto"/>
                  </w:divBdr>
                </w:div>
                <w:div w:id="1774595451">
                  <w:marLeft w:val="640"/>
                  <w:marRight w:val="0"/>
                  <w:marTop w:val="0"/>
                  <w:marBottom w:val="0"/>
                  <w:divBdr>
                    <w:top w:val="none" w:sz="0" w:space="0" w:color="auto"/>
                    <w:left w:val="none" w:sz="0" w:space="0" w:color="auto"/>
                    <w:bottom w:val="none" w:sz="0" w:space="0" w:color="auto"/>
                    <w:right w:val="none" w:sz="0" w:space="0" w:color="auto"/>
                  </w:divBdr>
                </w:div>
                <w:div w:id="1775199756">
                  <w:marLeft w:val="640"/>
                  <w:marRight w:val="0"/>
                  <w:marTop w:val="0"/>
                  <w:marBottom w:val="0"/>
                  <w:divBdr>
                    <w:top w:val="none" w:sz="0" w:space="0" w:color="auto"/>
                    <w:left w:val="none" w:sz="0" w:space="0" w:color="auto"/>
                    <w:bottom w:val="none" w:sz="0" w:space="0" w:color="auto"/>
                    <w:right w:val="none" w:sz="0" w:space="0" w:color="auto"/>
                  </w:divBdr>
                </w:div>
                <w:div w:id="1849950936">
                  <w:marLeft w:val="640"/>
                  <w:marRight w:val="0"/>
                  <w:marTop w:val="0"/>
                  <w:marBottom w:val="0"/>
                  <w:divBdr>
                    <w:top w:val="none" w:sz="0" w:space="0" w:color="auto"/>
                    <w:left w:val="none" w:sz="0" w:space="0" w:color="auto"/>
                    <w:bottom w:val="none" w:sz="0" w:space="0" w:color="auto"/>
                    <w:right w:val="none" w:sz="0" w:space="0" w:color="auto"/>
                  </w:divBdr>
                </w:div>
                <w:div w:id="1850873752">
                  <w:marLeft w:val="640"/>
                  <w:marRight w:val="0"/>
                  <w:marTop w:val="0"/>
                  <w:marBottom w:val="0"/>
                  <w:divBdr>
                    <w:top w:val="none" w:sz="0" w:space="0" w:color="auto"/>
                    <w:left w:val="none" w:sz="0" w:space="0" w:color="auto"/>
                    <w:bottom w:val="none" w:sz="0" w:space="0" w:color="auto"/>
                    <w:right w:val="none" w:sz="0" w:space="0" w:color="auto"/>
                  </w:divBdr>
                </w:div>
                <w:div w:id="1856532998">
                  <w:marLeft w:val="640"/>
                  <w:marRight w:val="0"/>
                  <w:marTop w:val="0"/>
                  <w:marBottom w:val="0"/>
                  <w:divBdr>
                    <w:top w:val="none" w:sz="0" w:space="0" w:color="auto"/>
                    <w:left w:val="none" w:sz="0" w:space="0" w:color="auto"/>
                    <w:bottom w:val="none" w:sz="0" w:space="0" w:color="auto"/>
                    <w:right w:val="none" w:sz="0" w:space="0" w:color="auto"/>
                  </w:divBdr>
                </w:div>
                <w:div w:id="1867862187">
                  <w:marLeft w:val="640"/>
                  <w:marRight w:val="0"/>
                  <w:marTop w:val="0"/>
                  <w:marBottom w:val="0"/>
                  <w:divBdr>
                    <w:top w:val="none" w:sz="0" w:space="0" w:color="auto"/>
                    <w:left w:val="none" w:sz="0" w:space="0" w:color="auto"/>
                    <w:bottom w:val="none" w:sz="0" w:space="0" w:color="auto"/>
                    <w:right w:val="none" w:sz="0" w:space="0" w:color="auto"/>
                  </w:divBdr>
                </w:div>
                <w:div w:id="1958220996">
                  <w:marLeft w:val="640"/>
                  <w:marRight w:val="0"/>
                  <w:marTop w:val="0"/>
                  <w:marBottom w:val="0"/>
                  <w:divBdr>
                    <w:top w:val="none" w:sz="0" w:space="0" w:color="auto"/>
                    <w:left w:val="none" w:sz="0" w:space="0" w:color="auto"/>
                    <w:bottom w:val="none" w:sz="0" w:space="0" w:color="auto"/>
                    <w:right w:val="none" w:sz="0" w:space="0" w:color="auto"/>
                  </w:divBdr>
                </w:div>
                <w:div w:id="1963071269">
                  <w:marLeft w:val="640"/>
                  <w:marRight w:val="0"/>
                  <w:marTop w:val="0"/>
                  <w:marBottom w:val="0"/>
                  <w:divBdr>
                    <w:top w:val="none" w:sz="0" w:space="0" w:color="auto"/>
                    <w:left w:val="none" w:sz="0" w:space="0" w:color="auto"/>
                    <w:bottom w:val="none" w:sz="0" w:space="0" w:color="auto"/>
                    <w:right w:val="none" w:sz="0" w:space="0" w:color="auto"/>
                  </w:divBdr>
                </w:div>
                <w:div w:id="1969044158">
                  <w:marLeft w:val="640"/>
                  <w:marRight w:val="0"/>
                  <w:marTop w:val="0"/>
                  <w:marBottom w:val="0"/>
                  <w:divBdr>
                    <w:top w:val="none" w:sz="0" w:space="0" w:color="auto"/>
                    <w:left w:val="none" w:sz="0" w:space="0" w:color="auto"/>
                    <w:bottom w:val="none" w:sz="0" w:space="0" w:color="auto"/>
                    <w:right w:val="none" w:sz="0" w:space="0" w:color="auto"/>
                  </w:divBdr>
                </w:div>
                <w:div w:id="1999576306">
                  <w:marLeft w:val="640"/>
                  <w:marRight w:val="0"/>
                  <w:marTop w:val="0"/>
                  <w:marBottom w:val="0"/>
                  <w:divBdr>
                    <w:top w:val="none" w:sz="0" w:space="0" w:color="auto"/>
                    <w:left w:val="none" w:sz="0" w:space="0" w:color="auto"/>
                    <w:bottom w:val="none" w:sz="0" w:space="0" w:color="auto"/>
                    <w:right w:val="none" w:sz="0" w:space="0" w:color="auto"/>
                  </w:divBdr>
                </w:div>
                <w:div w:id="2009747260">
                  <w:marLeft w:val="640"/>
                  <w:marRight w:val="0"/>
                  <w:marTop w:val="0"/>
                  <w:marBottom w:val="0"/>
                  <w:divBdr>
                    <w:top w:val="none" w:sz="0" w:space="0" w:color="auto"/>
                    <w:left w:val="none" w:sz="0" w:space="0" w:color="auto"/>
                    <w:bottom w:val="none" w:sz="0" w:space="0" w:color="auto"/>
                    <w:right w:val="none" w:sz="0" w:space="0" w:color="auto"/>
                  </w:divBdr>
                </w:div>
                <w:div w:id="2015454664">
                  <w:marLeft w:val="640"/>
                  <w:marRight w:val="0"/>
                  <w:marTop w:val="0"/>
                  <w:marBottom w:val="0"/>
                  <w:divBdr>
                    <w:top w:val="none" w:sz="0" w:space="0" w:color="auto"/>
                    <w:left w:val="none" w:sz="0" w:space="0" w:color="auto"/>
                    <w:bottom w:val="none" w:sz="0" w:space="0" w:color="auto"/>
                    <w:right w:val="none" w:sz="0" w:space="0" w:color="auto"/>
                  </w:divBdr>
                </w:div>
                <w:div w:id="2021422932">
                  <w:marLeft w:val="640"/>
                  <w:marRight w:val="0"/>
                  <w:marTop w:val="0"/>
                  <w:marBottom w:val="0"/>
                  <w:divBdr>
                    <w:top w:val="none" w:sz="0" w:space="0" w:color="auto"/>
                    <w:left w:val="none" w:sz="0" w:space="0" w:color="auto"/>
                    <w:bottom w:val="none" w:sz="0" w:space="0" w:color="auto"/>
                    <w:right w:val="none" w:sz="0" w:space="0" w:color="auto"/>
                  </w:divBdr>
                </w:div>
                <w:div w:id="2031451089">
                  <w:marLeft w:val="640"/>
                  <w:marRight w:val="0"/>
                  <w:marTop w:val="0"/>
                  <w:marBottom w:val="0"/>
                  <w:divBdr>
                    <w:top w:val="none" w:sz="0" w:space="0" w:color="auto"/>
                    <w:left w:val="none" w:sz="0" w:space="0" w:color="auto"/>
                    <w:bottom w:val="none" w:sz="0" w:space="0" w:color="auto"/>
                    <w:right w:val="none" w:sz="0" w:space="0" w:color="auto"/>
                  </w:divBdr>
                </w:div>
                <w:div w:id="2034107468">
                  <w:marLeft w:val="640"/>
                  <w:marRight w:val="0"/>
                  <w:marTop w:val="0"/>
                  <w:marBottom w:val="0"/>
                  <w:divBdr>
                    <w:top w:val="none" w:sz="0" w:space="0" w:color="auto"/>
                    <w:left w:val="none" w:sz="0" w:space="0" w:color="auto"/>
                    <w:bottom w:val="none" w:sz="0" w:space="0" w:color="auto"/>
                    <w:right w:val="none" w:sz="0" w:space="0" w:color="auto"/>
                  </w:divBdr>
                </w:div>
              </w:divsChild>
            </w:div>
            <w:div w:id="1207596038">
              <w:marLeft w:val="0"/>
              <w:marRight w:val="0"/>
              <w:marTop w:val="0"/>
              <w:marBottom w:val="0"/>
              <w:divBdr>
                <w:top w:val="none" w:sz="0" w:space="0" w:color="auto"/>
                <w:left w:val="none" w:sz="0" w:space="0" w:color="auto"/>
                <w:bottom w:val="none" w:sz="0" w:space="0" w:color="auto"/>
                <w:right w:val="none" w:sz="0" w:space="0" w:color="auto"/>
              </w:divBdr>
              <w:divsChild>
                <w:div w:id="114446816">
                  <w:marLeft w:val="640"/>
                  <w:marRight w:val="0"/>
                  <w:marTop w:val="0"/>
                  <w:marBottom w:val="0"/>
                  <w:divBdr>
                    <w:top w:val="none" w:sz="0" w:space="0" w:color="auto"/>
                    <w:left w:val="none" w:sz="0" w:space="0" w:color="auto"/>
                    <w:bottom w:val="none" w:sz="0" w:space="0" w:color="auto"/>
                    <w:right w:val="none" w:sz="0" w:space="0" w:color="auto"/>
                  </w:divBdr>
                </w:div>
                <w:div w:id="268129051">
                  <w:marLeft w:val="640"/>
                  <w:marRight w:val="0"/>
                  <w:marTop w:val="0"/>
                  <w:marBottom w:val="0"/>
                  <w:divBdr>
                    <w:top w:val="none" w:sz="0" w:space="0" w:color="auto"/>
                    <w:left w:val="none" w:sz="0" w:space="0" w:color="auto"/>
                    <w:bottom w:val="none" w:sz="0" w:space="0" w:color="auto"/>
                    <w:right w:val="none" w:sz="0" w:space="0" w:color="auto"/>
                  </w:divBdr>
                </w:div>
                <w:div w:id="279999623">
                  <w:marLeft w:val="640"/>
                  <w:marRight w:val="0"/>
                  <w:marTop w:val="0"/>
                  <w:marBottom w:val="0"/>
                  <w:divBdr>
                    <w:top w:val="none" w:sz="0" w:space="0" w:color="auto"/>
                    <w:left w:val="none" w:sz="0" w:space="0" w:color="auto"/>
                    <w:bottom w:val="none" w:sz="0" w:space="0" w:color="auto"/>
                    <w:right w:val="none" w:sz="0" w:space="0" w:color="auto"/>
                  </w:divBdr>
                </w:div>
                <w:div w:id="308246095">
                  <w:marLeft w:val="640"/>
                  <w:marRight w:val="0"/>
                  <w:marTop w:val="0"/>
                  <w:marBottom w:val="0"/>
                  <w:divBdr>
                    <w:top w:val="none" w:sz="0" w:space="0" w:color="auto"/>
                    <w:left w:val="none" w:sz="0" w:space="0" w:color="auto"/>
                    <w:bottom w:val="none" w:sz="0" w:space="0" w:color="auto"/>
                    <w:right w:val="none" w:sz="0" w:space="0" w:color="auto"/>
                  </w:divBdr>
                </w:div>
                <w:div w:id="335888561">
                  <w:marLeft w:val="640"/>
                  <w:marRight w:val="0"/>
                  <w:marTop w:val="0"/>
                  <w:marBottom w:val="0"/>
                  <w:divBdr>
                    <w:top w:val="none" w:sz="0" w:space="0" w:color="auto"/>
                    <w:left w:val="none" w:sz="0" w:space="0" w:color="auto"/>
                    <w:bottom w:val="none" w:sz="0" w:space="0" w:color="auto"/>
                    <w:right w:val="none" w:sz="0" w:space="0" w:color="auto"/>
                  </w:divBdr>
                </w:div>
                <w:div w:id="349068973">
                  <w:marLeft w:val="640"/>
                  <w:marRight w:val="0"/>
                  <w:marTop w:val="0"/>
                  <w:marBottom w:val="0"/>
                  <w:divBdr>
                    <w:top w:val="none" w:sz="0" w:space="0" w:color="auto"/>
                    <w:left w:val="none" w:sz="0" w:space="0" w:color="auto"/>
                    <w:bottom w:val="none" w:sz="0" w:space="0" w:color="auto"/>
                    <w:right w:val="none" w:sz="0" w:space="0" w:color="auto"/>
                  </w:divBdr>
                </w:div>
                <w:div w:id="382220878">
                  <w:marLeft w:val="640"/>
                  <w:marRight w:val="0"/>
                  <w:marTop w:val="0"/>
                  <w:marBottom w:val="0"/>
                  <w:divBdr>
                    <w:top w:val="none" w:sz="0" w:space="0" w:color="auto"/>
                    <w:left w:val="none" w:sz="0" w:space="0" w:color="auto"/>
                    <w:bottom w:val="none" w:sz="0" w:space="0" w:color="auto"/>
                    <w:right w:val="none" w:sz="0" w:space="0" w:color="auto"/>
                  </w:divBdr>
                </w:div>
                <w:div w:id="414210007">
                  <w:marLeft w:val="640"/>
                  <w:marRight w:val="0"/>
                  <w:marTop w:val="0"/>
                  <w:marBottom w:val="0"/>
                  <w:divBdr>
                    <w:top w:val="none" w:sz="0" w:space="0" w:color="auto"/>
                    <w:left w:val="none" w:sz="0" w:space="0" w:color="auto"/>
                    <w:bottom w:val="none" w:sz="0" w:space="0" w:color="auto"/>
                    <w:right w:val="none" w:sz="0" w:space="0" w:color="auto"/>
                  </w:divBdr>
                </w:div>
                <w:div w:id="439644450">
                  <w:marLeft w:val="640"/>
                  <w:marRight w:val="0"/>
                  <w:marTop w:val="0"/>
                  <w:marBottom w:val="0"/>
                  <w:divBdr>
                    <w:top w:val="none" w:sz="0" w:space="0" w:color="auto"/>
                    <w:left w:val="none" w:sz="0" w:space="0" w:color="auto"/>
                    <w:bottom w:val="none" w:sz="0" w:space="0" w:color="auto"/>
                    <w:right w:val="none" w:sz="0" w:space="0" w:color="auto"/>
                  </w:divBdr>
                </w:div>
                <w:div w:id="455491223">
                  <w:marLeft w:val="640"/>
                  <w:marRight w:val="0"/>
                  <w:marTop w:val="0"/>
                  <w:marBottom w:val="0"/>
                  <w:divBdr>
                    <w:top w:val="none" w:sz="0" w:space="0" w:color="auto"/>
                    <w:left w:val="none" w:sz="0" w:space="0" w:color="auto"/>
                    <w:bottom w:val="none" w:sz="0" w:space="0" w:color="auto"/>
                    <w:right w:val="none" w:sz="0" w:space="0" w:color="auto"/>
                  </w:divBdr>
                </w:div>
                <w:div w:id="526482759">
                  <w:marLeft w:val="640"/>
                  <w:marRight w:val="0"/>
                  <w:marTop w:val="0"/>
                  <w:marBottom w:val="0"/>
                  <w:divBdr>
                    <w:top w:val="none" w:sz="0" w:space="0" w:color="auto"/>
                    <w:left w:val="none" w:sz="0" w:space="0" w:color="auto"/>
                    <w:bottom w:val="none" w:sz="0" w:space="0" w:color="auto"/>
                    <w:right w:val="none" w:sz="0" w:space="0" w:color="auto"/>
                  </w:divBdr>
                </w:div>
                <w:div w:id="574508532">
                  <w:marLeft w:val="640"/>
                  <w:marRight w:val="0"/>
                  <w:marTop w:val="0"/>
                  <w:marBottom w:val="0"/>
                  <w:divBdr>
                    <w:top w:val="none" w:sz="0" w:space="0" w:color="auto"/>
                    <w:left w:val="none" w:sz="0" w:space="0" w:color="auto"/>
                    <w:bottom w:val="none" w:sz="0" w:space="0" w:color="auto"/>
                    <w:right w:val="none" w:sz="0" w:space="0" w:color="auto"/>
                  </w:divBdr>
                </w:div>
                <w:div w:id="579675068">
                  <w:marLeft w:val="640"/>
                  <w:marRight w:val="0"/>
                  <w:marTop w:val="0"/>
                  <w:marBottom w:val="0"/>
                  <w:divBdr>
                    <w:top w:val="none" w:sz="0" w:space="0" w:color="auto"/>
                    <w:left w:val="none" w:sz="0" w:space="0" w:color="auto"/>
                    <w:bottom w:val="none" w:sz="0" w:space="0" w:color="auto"/>
                    <w:right w:val="none" w:sz="0" w:space="0" w:color="auto"/>
                  </w:divBdr>
                </w:div>
                <w:div w:id="581719988">
                  <w:marLeft w:val="640"/>
                  <w:marRight w:val="0"/>
                  <w:marTop w:val="0"/>
                  <w:marBottom w:val="0"/>
                  <w:divBdr>
                    <w:top w:val="none" w:sz="0" w:space="0" w:color="auto"/>
                    <w:left w:val="none" w:sz="0" w:space="0" w:color="auto"/>
                    <w:bottom w:val="none" w:sz="0" w:space="0" w:color="auto"/>
                    <w:right w:val="none" w:sz="0" w:space="0" w:color="auto"/>
                  </w:divBdr>
                </w:div>
                <w:div w:id="588587427">
                  <w:marLeft w:val="640"/>
                  <w:marRight w:val="0"/>
                  <w:marTop w:val="0"/>
                  <w:marBottom w:val="0"/>
                  <w:divBdr>
                    <w:top w:val="none" w:sz="0" w:space="0" w:color="auto"/>
                    <w:left w:val="none" w:sz="0" w:space="0" w:color="auto"/>
                    <w:bottom w:val="none" w:sz="0" w:space="0" w:color="auto"/>
                    <w:right w:val="none" w:sz="0" w:space="0" w:color="auto"/>
                  </w:divBdr>
                </w:div>
                <w:div w:id="601373949">
                  <w:marLeft w:val="640"/>
                  <w:marRight w:val="0"/>
                  <w:marTop w:val="0"/>
                  <w:marBottom w:val="0"/>
                  <w:divBdr>
                    <w:top w:val="none" w:sz="0" w:space="0" w:color="auto"/>
                    <w:left w:val="none" w:sz="0" w:space="0" w:color="auto"/>
                    <w:bottom w:val="none" w:sz="0" w:space="0" w:color="auto"/>
                    <w:right w:val="none" w:sz="0" w:space="0" w:color="auto"/>
                  </w:divBdr>
                </w:div>
                <w:div w:id="623317793">
                  <w:marLeft w:val="640"/>
                  <w:marRight w:val="0"/>
                  <w:marTop w:val="0"/>
                  <w:marBottom w:val="0"/>
                  <w:divBdr>
                    <w:top w:val="none" w:sz="0" w:space="0" w:color="auto"/>
                    <w:left w:val="none" w:sz="0" w:space="0" w:color="auto"/>
                    <w:bottom w:val="none" w:sz="0" w:space="0" w:color="auto"/>
                    <w:right w:val="none" w:sz="0" w:space="0" w:color="auto"/>
                  </w:divBdr>
                </w:div>
                <w:div w:id="636648579">
                  <w:marLeft w:val="640"/>
                  <w:marRight w:val="0"/>
                  <w:marTop w:val="0"/>
                  <w:marBottom w:val="0"/>
                  <w:divBdr>
                    <w:top w:val="none" w:sz="0" w:space="0" w:color="auto"/>
                    <w:left w:val="none" w:sz="0" w:space="0" w:color="auto"/>
                    <w:bottom w:val="none" w:sz="0" w:space="0" w:color="auto"/>
                    <w:right w:val="none" w:sz="0" w:space="0" w:color="auto"/>
                  </w:divBdr>
                </w:div>
                <w:div w:id="649790067">
                  <w:marLeft w:val="640"/>
                  <w:marRight w:val="0"/>
                  <w:marTop w:val="0"/>
                  <w:marBottom w:val="0"/>
                  <w:divBdr>
                    <w:top w:val="none" w:sz="0" w:space="0" w:color="auto"/>
                    <w:left w:val="none" w:sz="0" w:space="0" w:color="auto"/>
                    <w:bottom w:val="none" w:sz="0" w:space="0" w:color="auto"/>
                    <w:right w:val="none" w:sz="0" w:space="0" w:color="auto"/>
                  </w:divBdr>
                </w:div>
                <w:div w:id="658848263">
                  <w:marLeft w:val="640"/>
                  <w:marRight w:val="0"/>
                  <w:marTop w:val="0"/>
                  <w:marBottom w:val="0"/>
                  <w:divBdr>
                    <w:top w:val="none" w:sz="0" w:space="0" w:color="auto"/>
                    <w:left w:val="none" w:sz="0" w:space="0" w:color="auto"/>
                    <w:bottom w:val="none" w:sz="0" w:space="0" w:color="auto"/>
                    <w:right w:val="none" w:sz="0" w:space="0" w:color="auto"/>
                  </w:divBdr>
                </w:div>
                <w:div w:id="738018407">
                  <w:marLeft w:val="640"/>
                  <w:marRight w:val="0"/>
                  <w:marTop w:val="0"/>
                  <w:marBottom w:val="0"/>
                  <w:divBdr>
                    <w:top w:val="none" w:sz="0" w:space="0" w:color="auto"/>
                    <w:left w:val="none" w:sz="0" w:space="0" w:color="auto"/>
                    <w:bottom w:val="none" w:sz="0" w:space="0" w:color="auto"/>
                    <w:right w:val="none" w:sz="0" w:space="0" w:color="auto"/>
                  </w:divBdr>
                </w:div>
                <w:div w:id="795752779">
                  <w:marLeft w:val="640"/>
                  <w:marRight w:val="0"/>
                  <w:marTop w:val="0"/>
                  <w:marBottom w:val="0"/>
                  <w:divBdr>
                    <w:top w:val="none" w:sz="0" w:space="0" w:color="auto"/>
                    <w:left w:val="none" w:sz="0" w:space="0" w:color="auto"/>
                    <w:bottom w:val="none" w:sz="0" w:space="0" w:color="auto"/>
                    <w:right w:val="none" w:sz="0" w:space="0" w:color="auto"/>
                  </w:divBdr>
                </w:div>
                <w:div w:id="804814084">
                  <w:marLeft w:val="640"/>
                  <w:marRight w:val="0"/>
                  <w:marTop w:val="0"/>
                  <w:marBottom w:val="0"/>
                  <w:divBdr>
                    <w:top w:val="none" w:sz="0" w:space="0" w:color="auto"/>
                    <w:left w:val="none" w:sz="0" w:space="0" w:color="auto"/>
                    <w:bottom w:val="none" w:sz="0" w:space="0" w:color="auto"/>
                    <w:right w:val="none" w:sz="0" w:space="0" w:color="auto"/>
                  </w:divBdr>
                </w:div>
                <w:div w:id="856114090">
                  <w:marLeft w:val="640"/>
                  <w:marRight w:val="0"/>
                  <w:marTop w:val="0"/>
                  <w:marBottom w:val="0"/>
                  <w:divBdr>
                    <w:top w:val="none" w:sz="0" w:space="0" w:color="auto"/>
                    <w:left w:val="none" w:sz="0" w:space="0" w:color="auto"/>
                    <w:bottom w:val="none" w:sz="0" w:space="0" w:color="auto"/>
                    <w:right w:val="none" w:sz="0" w:space="0" w:color="auto"/>
                  </w:divBdr>
                </w:div>
                <w:div w:id="875001381">
                  <w:marLeft w:val="640"/>
                  <w:marRight w:val="0"/>
                  <w:marTop w:val="0"/>
                  <w:marBottom w:val="0"/>
                  <w:divBdr>
                    <w:top w:val="none" w:sz="0" w:space="0" w:color="auto"/>
                    <w:left w:val="none" w:sz="0" w:space="0" w:color="auto"/>
                    <w:bottom w:val="none" w:sz="0" w:space="0" w:color="auto"/>
                    <w:right w:val="none" w:sz="0" w:space="0" w:color="auto"/>
                  </w:divBdr>
                </w:div>
                <w:div w:id="941760001">
                  <w:marLeft w:val="640"/>
                  <w:marRight w:val="0"/>
                  <w:marTop w:val="0"/>
                  <w:marBottom w:val="0"/>
                  <w:divBdr>
                    <w:top w:val="none" w:sz="0" w:space="0" w:color="auto"/>
                    <w:left w:val="none" w:sz="0" w:space="0" w:color="auto"/>
                    <w:bottom w:val="none" w:sz="0" w:space="0" w:color="auto"/>
                    <w:right w:val="none" w:sz="0" w:space="0" w:color="auto"/>
                  </w:divBdr>
                </w:div>
                <w:div w:id="959528770">
                  <w:marLeft w:val="640"/>
                  <w:marRight w:val="0"/>
                  <w:marTop w:val="0"/>
                  <w:marBottom w:val="0"/>
                  <w:divBdr>
                    <w:top w:val="none" w:sz="0" w:space="0" w:color="auto"/>
                    <w:left w:val="none" w:sz="0" w:space="0" w:color="auto"/>
                    <w:bottom w:val="none" w:sz="0" w:space="0" w:color="auto"/>
                    <w:right w:val="none" w:sz="0" w:space="0" w:color="auto"/>
                  </w:divBdr>
                </w:div>
                <w:div w:id="1053315443">
                  <w:marLeft w:val="640"/>
                  <w:marRight w:val="0"/>
                  <w:marTop w:val="0"/>
                  <w:marBottom w:val="0"/>
                  <w:divBdr>
                    <w:top w:val="none" w:sz="0" w:space="0" w:color="auto"/>
                    <w:left w:val="none" w:sz="0" w:space="0" w:color="auto"/>
                    <w:bottom w:val="none" w:sz="0" w:space="0" w:color="auto"/>
                    <w:right w:val="none" w:sz="0" w:space="0" w:color="auto"/>
                  </w:divBdr>
                </w:div>
                <w:div w:id="1094207897">
                  <w:marLeft w:val="640"/>
                  <w:marRight w:val="0"/>
                  <w:marTop w:val="0"/>
                  <w:marBottom w:val="0"/>
                  <w:divBdr>
                    <w:top w:val="none" w:sz="0" w:space="0" w:color="auto"/>
                    <w:left w:val="none" w:sz="0" w:space="0" w:color="auto"/>
                    <w:bottom w:val="none" w:sz="0" w:space="0" w:color="auto"/>
                    <w:right w:val="none" w:sz="0" w:space="0" w:color="auto"/>
                  </w:divBdr>
                </w:div>
                <w:div w:id="1127814565">
                  <w:marLeft w:val="640"/>
                  <w:marRight w:val="0"/>
                  <w:marTop w:val="0"/>
                  <w:marBottom w:val="0"/>
                  <w:divBdr>
                    <w:top w:val="none" w:sz="0" w:space="0" w:color="auto"/>
                    <w:left w:val="none" w:sz="0" w:space="0" w:color="auto"/>
                    <w:bottom w:val="none" w:sz="0" w:space="0" w:color="auto"/>
                    <w:right w:val="none" w:sz="0" w:space="0" w:color="auto"/>
                  </w:divBdr>
                </w:div>
                <w:div w:id="1172792898">
                  <w:marLeft w:val="640"/>
                  <w:marRight w:val="0"/>
                  <w:marTop w:val="0"/>
                  <w:marBottom w:val="0"/>
                  <w:divBdr>
                    <w:top w:val="none" w:sz="0" w:space="0" w:color="auto"/>
                    <w:left w:val="none" w:sz="0" w:space="0" w:color="auto"/>
                    <w:bottom w:val="none" w:sz="0" w:space="0" w:color="auto"/>
                    <w:right w:val="none" w:sz="0" w:space="0" w:color="auto"/>
                  </w:divBdr>
                </w:div>
                <w:div w:id="1223101243">
                  <w:marLeft w:val="640"/>
                  <w:marRight w:val="0"/>
                  <w:marTop w:val="0"/>
                  <w:marBottom w:val="0"/>
                  <w:divBdr>
                    <w:top w:val="none" w:sz="0" w:space="0" w:color="auto"/>
                    <w:left w:val="none" w:sz="0" w:space="0" w:color="auto"/>
                    <w:bottom w:val="none" w:sz="0" w:space="0" w:color="auto"/>
                    <w:right w:val="none" w:sz="0" w:space="0" w:color="auto"/>
                  </w:divBdr>
                </w:div>
                <w:div w:id="1257639366">
                  <w:marLeft w:val="640"/>
                  <w:marRight w:val="0"/>
                  <w:marTop w:val="0"/>
                  <w:marBottom w:val="0"/>
                  <w:divBdr>
                    <w:top w:val="none" w:sz="0" w:space="0" w:color="auto"/>
                    <w:left w:val="none" w:sz="0" w:space="0" w:color="auto"/>
                    <w:bottom w:val="none" w:sz="0" w:space="0" w:color="auto"/>
                    <w:right w:val="none" w:sz="0" w:space="0" w:color="auto"/>
                  </w:divBdr>
                </w:div>
                <w:div w:id="1270697934">
                  <w:marLeft w:val="640"/>
                  <w:marRight w:val="0"/>
                  <w:marTop w:val="0"/>
                  <w:marBottom w:val="0"/>
                  <w:divBdr>
                    <w:top w:val="none" w:sz="0" w:space="0" w:color="auto"/>
                    <w:left w:val="none" w:sz="0" w:space="0" w:color="auto"/>
                    <w:bottom w:val="none" w:sz="0" w:space="0" w:color="auto"/>
                    <w:right w:val="none" w:sz="0" w:space="0" w:color="auto"/>
                  </w:divBdr>
                </w:div>
                <w:div w:id="1287084005">
                  <w:marLeft w:val="640"/>
                  <w:marRight w:val="0"/>
                  <w:marTop w:val="0"/>
                  <w:marBottom w:val="0"/>
                  <w:divBdr>
                    <w:top w:val="none" w:sz="0" w:space="0" w:color="auto"/>
                    <w:left w:val="none" w:sz="0" w:space="0" w:color="auto"/>
                    <w:bottom w:val="none" w:sz="0" w:space="0" w:color="auto"/>
                    <w:right w:val="none" w:sz="0" w:space="0" w:color="auto"/>
                  </w:divBdr>
                </w:div>
                <w:div w:id="1336109597">
                  <w:marLeft w:val="640"/>
                  <w:marRight w:val="0"/>
                  <w:marTop w:val="0"/>
                  <w:marBottom w:val="0"/>
                  <w:divBdr>
                    <w:top w:val="none" w:sz="0" w:space="0" w:color="auto"/>
                    <w:left w:val="none" w:sz="0" w:space="0" w:color="auto"/>
                    <w:bottom w:val="none" w:sz="0" w:space="0" w:color="auto"/>
                    <w:right w:val="none" w:sz="0" w:space="0" w:color="auto"/>
                  </w:divBdr>
                </w:div>
                <w:div w:id="1340541907">
                  <w:marLeft w:val="640"/>
                  <w:marRight w:val="0"/>
                  <w:marTop w:val="0"/>
                  <w:marBottom w:val="0"/>
                  <w:divBdr>
                    <w:top w:val="none" w:sz="0" w:space="0" w:color="auto"/>
                    <w:left w:val="none" w:sz="0" w:space="0" w:color="auto"/>
                    <w:bottom w:val="none" w:sz="0" w:space="0" w:color="auto"/>
                    <w:right w:val="none" w:sz="0" w:space="0" w:color="auto"/>
                  </w:divBdr>
                </w:div>
                <w:div w:id="1341855715">
                  <w:marLeft w:val="640"/>
                  <w:marRight w:val="0"/>
                  <w:marTop w:val="0"/>
                  <w:marBottom w:val="0"/>
                  <w:divBdr>
                    <w:top w:val="none" w:sz="0" w:space="0" w:color="auto"/>
                    <w:left w:val="none" w:sz="0" w:space="0" w:color="auto"/>
                    <w:bottom w:val="none" w:sz="0" w:space="0" w:color="auto"/>
                    <w:right w:val="none" w:sz="0" w:space="0" w:color="auto"/>
                  </w:divBdr>
                </w:div>
                <w:div w:id="1376662029">
                  <w:marLeft w:val="640"/>
                  <w:marRight w:val="0"/>
                  <w:marTop w:val="0"/>
                  <w:marBottom w:val="0"/>
                  <w:divBdr>
                    <w:top w:val="none" w:sz="0" w:space="0" w:color="auto"/>
                    <w:left w:val="none" w:sz="0" w:space="0" w:color="auto"/>
                    <w:bottom w:val="none" w:sz="0" w:space="0" w:color="auto"/>
                    <w:right w:val="none" w:sz="0" w:space="0" w:color="auto"/>
                  </w:divBdr>
                </w:div>
                <w:div w:id="1430008881">
                  <w:marLeft w:val="640"/>
                  <w:marRight w:val="0"/>
                  <w:marTop w:val="0"/>
                  <w:marBottom w:val="0"/>
                  <w:divBdr>
                    <w:top w:val="none" w:sz="0" w:space="0" w:color="auto"/>
                    <w:left w:val="none" w:sz="0" w:space="0" w:color="auto"/>
                    <w:bottom w:val="none" w:sz="0" w:space="0" w:color="auto"/>
                    <w:right w:val="none" w:sz="0" w:space="0" w:color="auto"/>
                  </w:divBdr>
                </w:div>
                <w:div w:id="1525096668">
                  <w:marLeft w:val="640"/>
                  <w:marRight w:val="0"/>
                  <w:marTop w:val="0"/>
                  <w:marBottom w:val="0"/>
                  <w:divBdr>
                    <w:top w:val="none" w:sz="0" w:space="0" w:color="auto"/>
                    <w:left w:val="none" w:sz="0" w:space="0" w:color="auto"/>
                    <w:bottom w:val="none" w:sz="0" w:space="0" w:color="auto"/>
                    <w:right w:val="none" w:sz="0" w:space="0" w:color="auto"/>
                  </w:divBdr>
                </w:div>
                <w:div w:id="1601379358">
                  <w:marLeft w:val="640"/>
                  <w:marRight w:val="0"/>
                  <w:marTop w:val="0"/>
                  <w:marBottom w:val="0"/>
                  <w:divBdr>
                    <w:top w:val="none" w:sz="0" w:space="0" w:color="auto"/>
                    <w:left w:val="none" w:sz="0" w:space="0" w:color="auto"/>
                    <w:bottom w:val="none" w:sz="0" w:space="0" w:color="auto"/>
                    <w:right w:val="none" w:sz="0" w:space="0" w:color="auto"/>
                  </w:divBdr>
                </w:div>
                <w:div w:id="1604848711">
                  <w:marLeft w:val="640"/>
                  <w:marRight w:val="0"/>
                  <w:marTop w:val="0"/>
                  <w:marBottom w:val="0"/>
                  <w:divBdr>
                    <w:top w:val="none" w:sz="0" w:space="0" w:color="auto"/>
                    <w:left w:val="none" w:sz="0" w:space="0" w:color="auto"/>
                    <w:bottom w:val="none" w:sz="0" w:space="0" w:color="auto"/>
                    <w:right w:val="none" w:sz="0" w:space="0" w:color="auto"/>
                  </w:divBdr>
                </w:div>
                <w:div w:id="1624580017">
                  <w:marLeft w:val="640"/>
                  <w:marRight w:val="0"/>
                  <w:marTop w:val="0"/>
                  <w:marBottom w:val="0"/>
                  <w:divBdr>
                    <w:top w:val="none" w:sz="0" w:space="0" w:color="auto"/>
                    <w:left w:val="none" w:sz="0" w:space="0" w:color="auto"/>
                    <w:bottom w:val="none" w:sz="0" w:space="0" w:color="auto"/>
                    <w:right w:val="none" w:sz="0" w:space="0" w:color="auto"/>
                  </w:divBdr>
                </w:div>
                <w:div w:id="1648972781">
                  <w:marLeft w:val="640"/>
                  <w:marRight w:val="0"/>
                  <w:marTop w:val="0"/>
                  <w:marBottom w:val="0"/>
                  <w:divBdr>
                    <w:top w:val="none" w:sz="0" w:space="0" w:color="auto"/>
                    <w:left w:val="none" w:sz="0" w:space="0" w:color="auto"/>
                    <w:bottom w:val="none" w:sz="0" w:space="0" w:color="auto"/>
                    <w:right w:val="none" w:sz="0" w:space="0" w:color="auto"/>
                  </w:divBdr>
                </w:div>
                <w:div w:id="1651054598">
                  <w:marLeft w:val="640"/>
                  <w:marRight w:val="0"/>
                  <w:marTop w:val="0"/>
                  <w:marBottom w:val="0"/>
                  <w:divBdr>
                    <w:top w:val="none" w:sz="0" w:space="0" w:color="auto"/>
                    <w:left w:val="none" w:sz="0" w:space="0" w:color="auto"/>
                    <w:bottom w:val="none" w:sz="0" w:space="0" w:color="auto"/>
                    <w:right w:val="none" w:sz="0" w:space="0" w:color="auto"/>
                  </w:divBdr>
                </w:div>
                <w:div w:id="1670862973">
                  <w:marLeft w:val="640"/>
                  <w:marRight w:val="0"/>
                  <w:marTop w:val="0"/>
                  <w:marBottom w:val="0"/>
                  <w:divBdr>
                    <w:top w:val="none" w:sz="0" w:space="0" w:color="auto"/>
                    <w:left w:val="none" w:sz="0" w:space="0" w:color="auto"/>
                    <w:bottom w:val="none" w:sz="0" w:space="0" w:color="auto"/>
                    <w:right w:val="none" w:sz="0" w:space="0" w:color="auto"/>
                  </w:divBdr>
                </w:div>
                <w:div w:id="1807315801">
                  <w:marLeft w:val="640"/>
                  <w:marRight w:val="0"/>
                  <w:marTop w:val="0"/>
                  <w:marBottom w:val="0"/>
                  <w:divBdr>
                    <w:top w:val="none" w:sz="0" w:space="0" w:color="auto"/>
                    <w:left w:val="none" w:sz="0" w:space="0" w:color="auto"/>
                    <w:bottom w:val="none" w:sz="0" w:space="0" w:color="auto"/>
                    <w:right w:val="none" w:sz="0" w:space="0" w:color="auto"/>
                  </w:divBdr>
                </w:div>
                <w:div w:id="1820535151">
                  <w:marLeft w:val="640"/>
                  <w:marRight w:val="0"/>
                  <w:marTop w:val="0"/>
                  <w:marBottom w:val="0"/>
                  <w:divBdr>
                    <w:top w:val="none" w:sz="0" w:space="0" w:color="auto"/>
                    <w:left w:val="none" w:sz="0" w:space="0" w:color="auto"/>
                    <w:bottom w:val="none" w:sz="0" w:space="0" w:color="auto"/>
                    <w:right w:val="none" w:sz="0" w:space="0" w:color="auto"/>
                  </w:divBdr>
                </w:div>
                <w:div w:id="1837307435">
                  <w:marLeft w:val="640"/>
                  <w:marRight w:val="0"/>
                  <w:marTop w:val="0"/>
                  <w:marBottom w:val="0"/>
                  <w:divBdr>
                    <w:top w:val="none" w:sz="0" w:space="0" w:color="auto"/>
                    <w:left w:val="none" w:sz="0" w:space="0" w:color="auto"/>
                    <w:bottom w:val="none" w:sz="0" w:space="0" w:color="auto"/>
                    <w:right w:val="none" w:sz="0" w:space="0" w:color="auto"/>
                  </w:divBdr>
                </w:div>
                <w:div w:id="1857693884">
                  <w:marLeft w:val="640"/>
                  <w:marRight w:val="0"/>
                  <w:marTop w:val="0"/>
                  <w:marBottom w:val="0"/>
                  <w:divBdr>
                    <w:top w:val="none" w:sz="0" w:space="0" w:color="auto"/>
                    <w:left w:val="none" w:sz="0" w:space="0" w:color="auto"/>
                    <w:bottom w:val="none" w:sz="0" w:space="0" w:color="auto"/>
                    <w:right w:val="none" w:sz="0" w:space="0" w:color="auto"/>
                  </w:divBdr>
                </w:div>
                <w:div w:id="1921478201">
                  <w:marLeft w:val="640"/>
                  <w:marRight w:val="0"/>
                  <w:marTop w:val="0"/>
                  <w:marBottom w:val="0"/>
                  <w:divBdr>
                    <w:top w:val="none" w:sz="0" w:space="0" w:color="auto"/>
                    <w:left w:val="none" w:sz="0" w:space="0" w:color="auto"/>
                    <w:bottom w:val="none" w:sz="0" w:space="0" w:color="auto"/>
                    <w:right w:val="none" w:sz="0" w:space="0" w:color="auto"/>
                  </w:divBdr>
                </w:div>
                <w:div w:id="1958443374">
                  <w:marLeft w:val="640"/>
                  <w:marRight w:val="0"/>
                  <w:marTop w:val="0"/>
                  <w:marBottom w:val="0"/>
                  <w:divBdr>
                    <w:top w:val="none" w:sz="0" w:space="0" w:color="auto"/>
                    <w:left w:val="none" w:sz="0" w:space="0" w:color="auto"/>
                    <w:bottom w:val="none" w:sz="0" w:space="0" w:color="auto"/>
                    <w:right w:val="none" w:sz="0" w:space="0" w:color="auto"/>
                  </w:divBdr>
                </w:div>
                <w:div w:id="2064719703">
                  <w:marLeft w:val="640"/>
                  <w:marRight w:val="0"/>
                  <w:marTop w:val="0"/>
                  <w:marBottom w:val="0"/>
                  <w:divBdr>
                    <w:top w:val="none" w:sz="0" w:space="0" w:color="auto"/>
                    <w:left w:val="none" w:sz="0" w:space="0" w:color="auto"/>
                    <w:bottom w:val="none" w:sz="0" w:space="0" w:color="auto"/>
                    <w:right w:val="none" w:sz="0" w:space="0" w:color="auto"/>
                  </w:divBdr>
                </w:div>
                <w:div w:id="2106723049">
                  <w:marLeft w:val="640"/>
                  <w:marRight w:val="0"/>
                  <w:marTop w:val="0"/>
                  <w:marBottom w:val="0"/>
                  <w:divBdr>
                    <w:top w:val="none" w:sz="0" w:space="0" w:color="auto"/>
                    <w:left w:val="none" w:sz="0" w:space="0" w:color="auto"/>
                    <w:bottom w:val="none" w:sz="0" w:space="0" w:color="auto"/>
                    <w:right w:val="none" w:sz="0" w:space="0" w:color="auto"/>
                  </w:divBdr>
                </w:div>
                <w:div w:id="2136898190">
                  <w:marLeft w:val="640"/>
                  <w:marRight w:val="0"/>
                  <w:marTop w:val="0"/>
                  <w:marBottom w:val="0"/>
                  <w:divBdr>
                    <w:top w:val="none" w:sz="0" w:space="0" w:color="auto"/>
                    <w:left w:val="none" w:sz="0" w:space="0" w:color="auto"/>
                    <w:bottom w:val="none" w:sz="0" w:space="0" w:color="auto"/>
                    <w:right w:val="none" w:sz="0" w:space="0" w:color="auto"/>
                  </w:divBdr>
                </w:div>
              </w:divsChild>
            </w:div>
            <w:div w:id="1324818054">
              <w:marLeft w:val="0"/>
              <w:marRight w:val="0"/>
              <w:marTop w:val="0"/>
              <w:marBottom w:val="0"/>
              <w:divBdr>
                <w:top w:val="none" w:sz="0" w:space="0" w:color="auto"/>
                <w:left w:val="none" w:sz="0" w:space="0" w:color="auto"/>
                <w:bottom w:val="none" w:sz="0" w:space="0" w:color="auto"/>
                <w:right w:val="none" w:sz="0" w:space="0" w:color="auto"/>
              </w:divBdr>
              <w:divsChild>
                <w:div w:id="69498344">
                  <w:marLeft w:val="640"/>
                  <w:marRight w:val="0"/>
                  <w:marTop w:val="0"/>
                  <w:marBottom w:val="0"/>
                  <w:divBdr>
                    <w:top w:val="none" w:sz="0" w:space="0" w:color="auto"/>
                    <w:left w:val="none" w:sz="0" w:space="0" w:color="auto"/>
                    <w:bottom w:val="none" w:sz="0" w:space="0" w:color="auto"/>
                    <w:right w:val="none" w:sz="0" w:space="0" w:color="auto"/>
                  </w:divBdr>
                </w:div>
                <w:div w:id="77874039">
                  <w:marLeft w:val="640"/>
                  <w:marRight w:val="0"/>
                  <w:marTop w:val="0"/>
                  <w:marBottom w:val="0"/>
                  <w:divBdr>
                    <w:top w:val="none" w:sz="0" w:space="0" w:color="auto"/>
                    <w:left w:val="none" w:sz="0" w:space="0" w:color="auto"/>
                    <w:bottom w:val="none" w:sz="0" w:space="0" w:color="auto"/>
                    <w:right w:val="none" w:sz="0" w:space="0" w:color="auto"/>
                  </w:divBdr>
                </w:div>
                <w:div w:id="93745758">
                  <w:marLeft w:val="640"/>
                  <w:marRight w:val="0"/>
                  <w:marTop w:val="0"/>
                  <w:marBottom w:val="0"/>
                  <w:divBdr>
                    <w:top w:val="none" w:sz="0" w:space="0" w:color="auto"/>
                    <w:left w:val="none" w:sz="0" w:space="0" w:color="auto"/>
                    <w:bottom w:val="none" w:sz="0" w:space="0" w:color="auto"/>
                    <w:right w:val="none" w:sz="0" w:space="0" w:color="auto"/>
                  </w:divBdr>
                </w:div>
                <w:div w:id="132716750">
                  <w:marLeft w:val="640"/>
                  <w:marRight w:val="0"/>
                  <w:marTop w:val="0"/>
                  <w:marBottom w:val="0"/>
                  <w:divBdr>
                    <w:top w:val="none" w:sz="0" w:space="0" w:color="auto"/>
                    <w:left w:val="none" w:sz="0" w:space="0" w:color="auto"/>
                    <w:bottom w:val="none" w:sz="0" w:space="0" w:color="auto"/>
                    <w:right w:val="none" w:sz="0" w:space="0" w:color="auto"/>
                  </w:divBdr>
                </w:div>
                <w:div w:id="266893682">
                  <w:marLeft w:val="640"/>
                  <w:marRight w:val="0"/>
                  <w:marTop w:val="0"/>
                  <w:marBottom w:val="0"/>
                  <w:divBdr>
                    <w:top w:val="none" w:sz="0" w:space="0" w:color="auto"/>
                    <w:left w:val="none" w:sz="0" w:space="0" w:color="auto"/>
                    <w:bottom w:val="none" w:sz="0" w:space="0" w:color="auto"/>
                    <w:right w:val="none" w:sz="0" w:space="0" w:color="auto"/>
                  </w:divBdr>
                </w:div>
                <w:div w:id="276176984">
                  <w:marLeft w:val="640"/>
                  <w:marRight w:val="0"/>
                  <w:marTop w:val="0"/>
                  <w:marBottom w:val="0"/>
                  <w:divBdr>
                    <w:top w:val="none" w:sz="0" w:space="0" w:color="auto"/>
                    <w:left w:val="none" w:sz="0" w:space="0" w:color="auto"/>
                    <w:bottom w:val="none" w:sz="0" w:space="0" w:color="auto"/>
                    <w:right w:val="none" w:sz="0" w:space="0" w:color="auto"/>
                  </w:divBdr>
                </w:div>
                <w:div w:id="278531878">
                  <w:marLeft w:val="640"/>
                  <w:marRight w:val="0"/>
                  <w:marTop w:val="0"/>
                  <w:marBottom w:val="0"/>
                  <w:divBdr>
                    <w:top w:val="none" w:sz="0" w:space="0" w:color="auto"/>
                    <w:left w:val="none" w:sz="0" w:space="0" w:color="auto"/>
                    <w:bottom w:val="none" w:sz="0" w:space="0" w:color="auto"/>
                    <w:right w:val="none" w:sz="0" w:space="0" w:color="auto"/>
                  </w:divBdr>
                </w:div>
                <w:div w:id="284388615">
                  <w:marLeft w:val="640"/>
                  <w:marRight w:val="0"/>
                  <w:marTop w:val="0"/>
                  <w:marBottom w:val="0"/>
                  <w:divBdr>
                    <w:top w:val="none" w:sz="0" w:space="0" w:color="auto"/>
                    <w:left w:val="none" w:sz="0" w:space="0" w:color="auto"/>
                    <w:bottom w:val="none" w:sz="0" w:space="0" w:color="auto"/>
                    <w:right w:val="none" w:sz="0" w:space="0" w:color="auto"/>
                  </w:divBdr>
                </w:div>
                <w:div w:id="321937037">
                  <w:marLeft w:val="640"/>
                  <w:marRight w:val="0"/>
                  <w:marTop w:val="0"/>
                  <w:marBottom w:val="0"/>
                  <w:divBdr>
                    <w:top w:val="none" w:sz="0" w:space="0" w:color="auto"/>
                    <w:left w:val="none" w:sz="0" w:space="0" w:color="auto"/>
                    <w:bottom w:val="none" w:sz="0" w:space="0" w:color="auto"/>
                    <w:right w:val="none" w:sz="0" w:space="0" w:color="auto"/>
                  </w:divBdr>
                </w:div>
                <w:div w:id="424155013">
                  <w:marLeft w:val="640"/>
                  <w:marRight w:val="0"/>
                  <w:marTop w:val="0"/>
                  <w:marBottom w:val="0"/>
                  <w:divBdr>
                    <w:top w:val="none" w:sz="0" w:space="0" w:color="auto"/>
                    <w:left w:val="none" w:sz="0" w:space="0" w:color="auto"/>
                    <w:bottom w:val="none" w:sz="0" w:space="0" w:color="auto"/>
                    <w:right w:val="none" w:sz="0" w:space="0" w:color="auto"/>
                  </w:divBdr>
                </w:div>
                <w:div w:id="434908232">
                  <w:marLeft w:val="640"/>
                  <w:marRight w:val="0"/>
                  <w:marTop w:val="0"/>
                  <w:marBottom w:val="0"/>
                  <w:divBdr>
                    <w:top w:val="none" w:sz="0" w:space="0" w:color="auto"/>
                    <w:left w:val="none" w:sz="0" w:space="0" w:color="auto"/>
                    <w:bottom w:val="none" w:sz="0" w:space="0" w:color="auto"/>
                    <w:right w:val="none" w:sz="0" w:space="0" w:color="auto"/>
                  </w:divBdr>
                </w:div>
                <w:div w:id="495654202">
                  <w:marLeft w:val="640"/>
                  <w:marRight w:val="0"/>
                  <w:marTop w:val="0"/>
                  <w:marBottom w:val="0"/>
                  <w:divBdr>
                    <w:top w:val="none" w:sz="0" w:space="0" w:color="auto"/>
                    <w:left w:val="none" w:sz="0" w:space="0" w:color="auto"/>
                    <w:bottom w:val="none" w:sz="0" w:space="0" w:color="auto"/>
                    <w:right w:val="none" w:sz="0" w:space="0" w:color="auto"/>
                  </w:divBdr>
                </w:div>
                <w:div w:id="511146559">
                  <w:marLeft w:val="640"/>
                  <w:marRight w:val="0"/>
                  <w:marTop w:val="0"/>
                  <w:marBottom w:val="0"/>
                  <w:divBdr>
                    <w:top w:val="none" w:sz="0" w:space="0" w:color="auto"/>
                    <w:left w:val="none" w:sz="0" w:space="0" w:color="auto"/>
                    <w:bottom w:val="none" w:sz="0" w:space="0" w:color="auto"/>
                    <w:right w:val="none" w:sz="0" w:space="0" w:color="auto"/>
                  </w:divBdr>
                </w:div>
                <w:div w:id="563182575">
                  <w:marLeft w:val="640"/>
                  <w:marRight w:val="0"/>
                  <w:marTop w:val="0"/>
                  <w:marBottom w:val="0"/>
                  <w:divBdr>
                    <w:top w:val="none" w:sz="0" w:space="0" w:color="auto"/>
                    <w:left w:val="none" w:sz="0" w:space="0" w:color="auto"/>
                    <w:bottom w:val="none" w:sz="0" w:space="0" w:color="auto"/>
                    <w:right w:val="none" w:sz="0" w:space="0" w:color="auto"/>
                  </w:divBdr>
                </w:div>
                <w:div w:id="678510491">
                  <w:marLeft w:val="640"/>
                  <w:marRight w:val="0"/>
                  <w:marTop w:val="0"/>
                  <w:marBottom w:val="0"/>
                  <w:divBdr>
                    <w:top w:val="none" w:sz="0" w:space="0" w:color="auto"/>
                    <w:left w:val="none" w:sz="0" w:space="0" w:color="auto"/>
                    <w:bottom w:val="none" w:sz="0" w:space="0" w:color="auto"/>
                    <w:right w:val="none" w:sz="0" w:space="0" w:color="auto"/>
                  </w:divBdr>
                </w:div>
                <w:div w:id="695735102">
                  <w:marLeft w:val="640"/>
                  <w:marRight w:val="0"/>
                  <w:marTop w:val="0"/>
                  <w:marBottom w:val="0"/>
                  <w:divBdr>
                    <w:top w:val="none" w:sz="0" w:space="0" w:color="auto"/>
                    <w:left w:val="none" w:sz="0" w:space="0" w:color="auto"/>
                    <w:bottom w:val="none" w:sz="0" w:space="0" w:color="auto"/>
                    <w:right w:val="none" w:sz="0" w:space="0" w:color="auto"/>
                  </w:divBdr>
                </w:div>
                <w:div w:id="760955981">
                  <w:marLeft w:val="640"/>
                  <w:marRight w:val="0"/>
                  <w:marTop w:val="0"/>
                  <w:marBottom w:val="0"/>
                  <w:divBdr>
                    <w:top w:val="none" w:sz="0" w:space="0" w:color="auto"/>
                    <w:left w:val="none" w:sz="0" w:space="0" w:color="auto"/>
                    <w:bottom w:val="none" w:sz="0" w:space="0" w:color="auto"/>
                    <w:right w:val="none" w:sz="0" w:space="0" w:color="auto"/>
                  </w:divBdr>
                </w:div>
                <w:div w:id="780611935">
                  <w:marLeft w:val="640"/>
                  <w:marRight w:val="0"/>
                  <w:marTop w:val="0"/>
                  <w:marBottom w:val="0"/>
                  <w:divBdr>
                    <w:top w:val="none" w:sz="0" w:space="0" w:color="auto"/>
                    <w:left w:val="none" w:sz="0" w:space="0" w:color="auto"/>
                    <w:bottom w:val="none" w:sz="0" w:space="0" w:color="auto"/>
                    <w:right w:val="none" w:sz="0" w:space="0" w:color="auto"/>
                  </w:divBdr>
                </w:div>
                <w:div w:id="823862610">
                  <w:marLeft w:val="640"/>
                  <w:marRight w:val="0"/>
                  <w:marTop w:val="0"/>
                  <w:marBottom w:val="0"/>
                  <w:divBdr>
                    <w:top w:val="none" w:sz="0" w:space="0" w:color="auto"/>
                    <w:left w:val="none" w:sz="0" w:space="0" w:color="auto"/>
                    <w:bottom w:val="none" w:sz="0" w:space="0" w:color="auto"/>
                    <w:right w:val="none" w:sz="0" w:space="0" w:color="auto"/>
                  </w:divBdr>
                </w:div>
                <w:div w:id="849641162">
                  <w:marLeft w:val="640"/>
                  <w:marRight w:val="0"/>
                  <w:marTop w:val="0"/>
                  <w:marBottom w:val="0"/>
                  <w:divBdr>
                    <w:top w:val="none" w:sz="0" w:space="0" w:color="auto"/>
                    <w:left w:val="none" w:sz="0" w:space="0" w:color="auto"/>
                    <w:bottom w:val="none" w:sz="0" w:space="0" w:color="auto"/>
                    <w:right w:val="none" w:sz="0" w:space="0" w:color="auto"/>
                  </w:divBdr>
                </w:div>
                <w:div w:id="874002979">
                  <w:marLeft w:val="640"/>
                  <w:marRight w:val="0"/>
                  <w:marTop w:val="0"/>
                  <w:marBottom w:val="0"/>
                  <w:divBdr>
                    <w:top w:val="none" w:sz="0" w:space="0" w:color="auto"/>
                    <w:left w:val="none" w:sz="0" w:space="0" w:color="auto"/>
                    <w:bottom w:val="none" w:sz="0" w:space="0" w:color="auto"/>
                    <w:right w:val="none" w:sz="0" w:space="0" w:color="auto"/>
                  </w:divBdr>
                </w:div>
                <w:div w:id="903182407">
                  <w:marLeft w:val="640"/>
                  <w:marRight w:val="0"/>
                  <w:marTop w:val="0"/>
                  <w:marBottom w:val="0"/>
                  <w:divBdr>
                    <w:top w:val="none" w:sz="0" w:space="0" w:color="auto"/>
                    <w:left w:val="none" w:sz="0" w:space="0" w:color="auto"/>
                    <w:bottom w:val="none" w:sz="0" w:space="0" w:color="auto"/>
                    <w:right w:val="none" w:sz="0" w:space="0" w:color="auto"/>
                  </w:divBdr>
                </w:div>
                <w:div w:id="915673267">
                  <w:marLeft w:val="640"/>
                  <w:marRight w:val="0"/>
                  <w:marTop w:val="0"/>
                  <w:marBottom w:val="0"/>
                  <w:divBdr>
                    <w:top w:val="none" w:sz="0" w:space="0" w:color="auto"/>
                    <w:left w:val="none" w:sz="0" w:space="0" w:color="auto"/>
                    <w:bottom w:val="none" w:sz="0" w:space="0" w:color="auto"/>
                    <w:right w:val="none" w:sz="0" w:space="0" w:color="auto"/>
                  </w:divBdr>
                </w:div>
                <w:div w:id="918519086">
                  <w:marLeft w:val="640"/>
                  <w:marRight w:val="0"/>
                  <w:marTop w:val="0"/>
                  <w:marBottom w:val="0"/>
                  <w:divBdr>
                    <w:top w:val="none" w:sz="0" w:space="0" w:color="auto"/>
                    <w:left w:val="none" w:sz="0" w:space="0" w:color="auto"/>
                    <w:bottom w:val="none" w:sz="0" w:space="0" w:color="auto"/>
                    <w:right w:val="none" w:sz="0" w:space="0" w:color="auto"/>
                  </w:divBdr>
                </w:div>
                <w:div w:id="929235254">
                  <w:marLeft w:val="640"/>
                  <w:marRight w:val="0"/>
                  <w:marTop w:val="0"/>
                  <w:marBottom w:val="0"/>
                  <w:divBdr>
                    <w:top w:val="none" w:sz="0" w:space="0" w:color="auto"/>
                    <w:left w:val="none" w:sz="0" w:space="0" w:color="auto"/>
                    <w:bottom w:val="none" w:sz="0" w:space="0" w:color="auto"/>
                    <w:right w:val="none" w:sz="0" w:space="0" w:color="auto"/>
                  </w:divBdr>
                </w:div>
                <w:div w:id="941569390">
                  <w:marLeft w:val="640"/>
                  <w:marRight w:val="0"/>
                  <w:marTop w:val="0"/>
                  <w:marBottom w:val="0"/>
                  <w:divBdr>
                    <w:top w:val="none" w:sz="0" w:space="0" w:color="auto"/>
                    <w:left w:val="none" w:sz="0" w:space="0" w:color="auto"/>
                    <w:bottom w:val="none" w:sz="0" w:space="0" w:color="auto"/>
                    <w:right w:val="none" w:sz="0" w:space="0" w:color="auto"/>
                  </w:divBdr>
                </w:div>
                <w:div w:id="950548331">
                  <w:marLeft w:val="640"/>
                  <w:marRight w:val="0"/>
                  <w:marTop w:val="0"/>
                  <w:marBottom w:val="0"/>
                  <w:divBdr>
                    <w:top w:val="none" w:sz="0" w:space="0" w:color="auto"/>
                    <w:left w:val="none" w:sz="0" w:space="0" w:color="auto"/>
                    <w:bottom w:val="none" w:sz="0" w:space="0" w:color="auto"/>
                    <w:right w:val="none" w:sz="0" w:space="0" w:color="auto"/>
                  </w:divBdr>
                </w:div>
                <w:div w:id="952786395">
                  <w:marLeft w:val="640"/>
                  <w:marRight w:val="0"/>
                  <w:marTop w:val="0"/>
                  <w:marBottom w:val="0"/>
                  <w:divBdr>
                    <w:top w:val="none" w:sz="0" w:space="0" w:color="auto"/>
                    <w:left w:val="none" w:sz="0" w:space="0" w:color="auto"/>
                    <w:bottom w:val="none" w:sz="0" w:space="0" w:color="auto"/>
                    <w:right w:val="none" w:sz="0" w:space="0" w:color="auto"/>
                  </w:divBdr>
                </w:div>
                <w:div w:id="1008603649">
                  <w:marLeft w:val="640"/>
                  <w:marRight w:val="0"/>
                  <w:marTop w:val="0"/>
                  <w:marBottom w:val="0"/>
                  <w:divBdr>
                    <w:top w:val="none" w:sz="0" w:space="0" w:color="auto"/>
                    <w:left w:val="none" w:sz="0" w:space="0" w:color="auto"/>
                    <w:bottom w:val="none" w:sz="0" w:space="0" w:color="auto"/>
                    <w:right w:val="none" w:sz="0" w:space="0" w:color="auto"/>
                  </w:divBdr>
                </w:div>
                <w:div w:id="1016880401">
                  <w:marLeft w:val="640"/>
                  <w:marRight w:val="0"/>
                  <w:marTop w:val="0"/>
                  <w:marBottom w:val="0"/>
                  <w:divBdr>
                    <w:top w:val="none" w:sz="0" w:space="0" w:color="auto"/>
                    <w:left w:val="none" w:sz="0" w:space="0" w:color="auto"/>
                    <w:bottom w:val="none" w:sz="0" w:space="0" w:color="auto"/>
                    <w:right w:val="none" w:sz="0" w:space="0" w:color="auto"/>
                  </w:divBdr>
                </w:div>
                <w:div w:id="1026834065">
                  <w:marLeft w:val="640"/>
                  <w:marRight w:val="0"/>
                  <w:marTop w:val="0"/>
                  <w:marBottom w:val="0"/>
                  <w:divBdr>
                    <w:top w:val="none" w:sz="0" w:space="0" w:color="auto"/>
                    <w:left w:val="none" w:sz="0" w:space="0" w:color="auto"/>
                    <w:bottom w:val="none" w:sz="0" w:space="0" w:color="auto"/>
                    <w:right w:val="none" w:sz="0" w:space="0" w:color="auto"/>
                  </w:divBdr>
                </w:div>
                <w:div w:id="1049919219">
                  <w:marLeft w:val="640"/>
                  <w:marRight w:val="0"/>
                  <w:marTop w:val="0"/>
                  <w:marBottom w:val="0"/>
                  <w:divBdr>
                    <w:top w:val="none" w:sz="0" w:space="0" w:color="auto"/>
                    <w:left w:val="none" w:sz="0" w:space="0" w:color="auto"/>
                    <w:bottom w:val="none" w:sz="0" w:space="0" w:color="auto"/>
                    <w:right w:val="none" w:sz="0" w:space="0" w:color="auto"/>
                  </w:divBdr>
                </w:div>
                <w:div w:id="1149905532">
                  <w:marLeft w:val="640"/>
                  <w:marRight w:val="0"/>
                  <w:marTop w:val="0"/>
                  <w:marBottom w:val="0"/>
                  <w:divBdr>
                    <w:top w:val="none" w:sz="0" w:space="0" w:color="auto"/>
                    <w:left w:val="none" w:sz="0" w:space="0" w:color="auto"/>
                    <w:bottom w:val="none" w:sz="0" w:space="0" w:color="auto"/>
                    <w:right w:val="none" w:sz="0" w:space="0" w:color="auto"/>
                  </w:divBdr>
                </w:div>
                <w:div w:id="1152212973">
                  <w:marLeft w:val="640"/>
                  <w:marRight w:val="0"/>
                  <w:marTop w:val="0"/>
                  <w:marBottom w:val="0"/>
                  <w:divBdr>
                    <w:top w:val="none" w:sz="0" w:space="0" w:color="auto"/>
                    <w:left w:val="none" w:sz="0" w:space="0" w:color="auto"/>
                    <w:bottom w:val="none" w:sz="0" w:space="0" w:color="auto"/>
                    <w:right w:val="none" w:sz="0" w:space="0" w:color="auto"/>
                  </w:divBdr>
                </w:div>
                <w:div w:id="1193224144">
                  <w:marLeft w:val="640"/>
                  <w:marRight w:val="0"/>
                  <w:marTop w:val="0"/>
                  <w:marBottom w:val="0"/>
                  <w:divBdr>
                    <w:top w:val="none" w:sz="0" w:space="0" w:color="auto"/>
                    <w:left w:val="none" w:sz="0" w:space="0" w:color="auto"/>
                    <w:bottom w:val="none" w:sz="0" w:space="0" w:color="auto"/>
                    <w:right w:val="none" w:sz="0" w:space="0" w:color="auto"/>
                  </w:divBdr>
                </w:div>
                <w:div w:id="1201094865">
                  <w:marLeft w:val="640"/>
                  <w:marRight w:val="0"/>
                  <w:marTop w:val="0"/>
                  <w:marBottom w:val="0"/>
                  <w:divBdr>
                    <w:top w:val="none" w:sz="0" w:space="0" w:color="auto"/>
                    <w:left w:val="none" w:sz="0" w:space="0" w:color="auto"/>
                    <w:bottom w:val="none" w:sz="0" w:space="0" w:color="auto"/>
                    <w:right w:val="none" w:sz="0" w:space="0" w:color="auto"/>
                  </w:divBdr>
                </w:div>
                <w:div w:id="1246692880">
                  <w:marLeft w:val="640"/>
                  <w:marRight w:val="0"/>
                  <w:marTop w:val="0"/>
                  <w:marBottom w:val="0"/>
                  <w:divBdr>
                    <w:top w:val="none" w:sz="0" w:space="0" w:color="auto"/>
                    <w:left w:val="none" w:sz="0" w:space="0" w:color="auto"/>
                    <w:bottom w:val="none" w:sz="0" w:space="0" w:color="auto"/>
                    <w:right w:val="none" w:sz="0" w:space="0" w:color="auto"/>
                  </w:divBdr>
                </w:div>
                <w:div w:id="1285431599">
                  <w:marLeft w:val="640"/>
                  <w:marRight w:val="0"/>
                  <w:marTop w:val="0"/>
                  <w:marBottom w:val="0"/>
                  <w:divBdr>
                    <w:top w:val="none" w:sz="0" w:space="0" w:color="auto"/>
                    <w:left w:val="none" w:sz="0" w:space="0" w:color="auto"/>
                    <w:bottom w:val="none" w:sz="0" w:space="0" w:color="auto"/>
                    <w:right w:val="none" w:sz="0" w:space="0" w:color="auto"/>
                  </w:divBdr>
                </w:div>
                <w:div w:id="1286473505">
                  <w:marLeft w:val="640"/>
                  <w:marRight w:val="0"/>
                  <w:marTop w:val="0"/>
                  <w:marBottom w:val="0"/>
                  <w:divBdr>
                    <w:top w:val="none" w:sz="0" w:space="0" w:color="auto"/>
                    <w:left w:val="none" w:sz="0" w:space="0" w:color="auto"/>
                    <w:bottom w:val="none" w:sz="0" w:space="0" w:color="auto"/>
                    <w:right w:val="none" w:sz="0" w:space="0" w:color="auto"/>
                  </w:divBdr>
                </w:div>
                <w:div w:id="1304657494">
                  <w:marLeft w:val="640"/>
                  <w:marRight w:val="0"/>
                  <w:marTop w:val="0"/>
                  <w:marBottom w:val="0"/>
                  <w:divBdr>
                    <w:top w:val="none" w:sz="0" w:space="0" w:color="auto"/>
                    <w:left w:val="none" w:sz="0" w:space="0" w:color="auto"/>
                    <w:bottom w:val="none" w:sz="0" w:space="0" w:color="auto"/>
                    <w:right w:val="none" w:sz="0" w:space="0" w:color="auto"/>
                  </w:divBdr>
                </w:div>
                <w:div w:id="1363437904">
                  <w:marLeft w:val="640"/>
                  <w:marRight w:val="0"/>
                  <w:marTop w:val="0"/>
                  <w:marBottom w:val="0"/>
                  <w:divBdr>
                    <w:top w:val="none" w:sz="0" w:space="0" w:color="auto"/>
                    <w:left w:val="none" w:sz="0" w:space="0" w:color="auto"/>
                    <w:bottom w:val="none" w:sz="0" w:space="0" w:color="auto"/>
                    <w:right w:val="none" w:sz="0" w:space="0" w:color="auto"/>
                  </w:divBdr>
                </w:div>
                <w:div w:id="1465272681">
                  <w:marLeft w:val="640"/>
                  <w:marRight w:val="0"/>
                  <w:marTop w:val="0"/>
                  <w:marBottom w:val="0"/>
                  <w:divBdr>
                    <w:top w:val="none" w:sz="0" w:space="0" w:color="auto"/>
                    <w:left w:val="none" w:sz="0" w:space="0" w:color="auto"/>
                    <w:bottom w:val="none" w:sz="0" w:space="0" w:color="auto"/>
                    <w:right w:val="none" w:sz="0" w:space="0" w:color="auto"/>
                  </w:divBdr>
                </w:div>
                <w:div w:id="1478764681">
                  <w:marLeft w:val="640"/>
                  <w:marRight w:val="0"/>
                  <w:marTop w:val="0"/>
                  <w:marBottom w:val="0"/>
                  <w:divBdr>
                    <w:top w:val="none" w:sz="0" w:space="0" w:color="auto"/>
                    <w:left w:val="none" w:sz="0" w:space="0" w:color="auto"/>
                    <w:bottom w:val="none" w:sz="0" w:space="0" w:color="auto"/>
                    <w:right w:val="none" w:sz="0" w:space="0" w:color="auto"/>
                  </w:divBdr>
                </w:div>
                <w:div w:id="1479225121">
                  <w:marLeft w:val="640"/>
                  <w:marRight w:val="0"/>
                  <w:marTop w:val="0"/>
                  <w:marBottom w:val="0"/>
                  <w:divBdr>
                    <w:top w:val="none" w:sz="0" w:space="0" w:color="auto"/>
                    <w:left w:val="none" w:sz="0" w:space="0" w:color="auto"/>
                    <w:bottom w:val="none" w:sz="0" w:space="0" w:color="auto"/>
                    <w:right w:val="none" w:sz="0" w:space="0" w:color="auto"/>
                  </w:divBdr>
                </w:div>
                <w:div w:id="1502354585">
                  <w:marLeft w:val="640"/>
                  <w:marRight w:val="0"/>
                  <w:marTop w:val="0"/>
                  <w:marBottom w:val="0"/>
                  <w:divBdr>
                    <w:top w:val="none" w:sz="0" w:space="0" w:color="auto"/>
                    <w:left w:val="none" w:sz="0" w:space="0" w:color="auto"/>
                    <w:bottom w:val="none" w:sz="0" w:space="0" w:color="auto"/>
                    <w:right w:val="none" w:sz="0" w:space="0" w:color="auto"/>
                  </w:divBdr>
                </w:div>
                <w:div w:id="1522016263">
                  <w:marLeft w:val="640"/>
                  <w:marRight w:val="0"/>
                  <w:marTop w:val="0"/>
                  <w:marBottom w:val="0"/>
                  <w:divBdr>
                    <w:top w:val="none" w:sz="0" w:space="0" w:color="auto"/>
                    <w:left w:val="none" w:sz="0" w:space="0" w:color="auto"/>
                    <w:bottom w:val="none" w:sz="0" w:space="0" w:color="auto"/>
                    <w:right w:val="none" w:sz="0" w:space="0" w:color="auto"/>
                  </w:divBdr>
                </w:div>
                <w:div w:id="1525896686">
                  <w:marLeft w:val="640"/>
                  <w:marRight w:val="0"/>
                  <w:marTop w:val="0"/>
                  <w:marBottom w:val="0"/>
                  <w:divBdr>
                    <w:top w:val="none" w:sz="0" w:space="0" w:color="auto"/>
                    <w:left w:val="none" w:sz="0" w:space="0" w:color="auto"/>
                    <w:bottom w:val="none" w:sz="0" w:space="0" w:color="auto"/>
                    <w:right w:val="none" w:sz="0" w:space="0" w:color="auto"/>
                  </w:divBdr>
                </w:div>
                <w:div w:id="1527400735">
                  <w:marLeft w:val="640"/>
                  <w:marRight w:val="0"/>
                  <w:marTop w:val="0"/>
                  <w:marBottom w:val="0"/>
                  <w:divBdr>
                    <w:top w:val="none" w:sz="0" w:space="0" w:color="auto"/>
                    <w:left w:val="none" w:sz="0" w:space="0" w:color="auto"/>
                    <w:bottom w:val="none" w:sz="0" w:space="0" w:color="auto"/>
                    <w:right w:val="none" w:sz="0" w:space="0" w:color="auto"/>
                  </w:divBdr>
                </w:div>
                <w:div w:id="1564103844">
                  <w:marLeft w:val="640"/>
                  <w:marRight w:val="0"/>
                  <w:marTop w:val="0"/>
                  <w:marBottom w:val="0"/>
                  <w:divBdr>
                    <w:top w:val="none" w:sz="0" w:space="0" w:color="auto"/>
                    <w:left w:val="none" w:sz="0" w:space="0" w:color="auto"/>
                    <w:bottom w:val="none" w:sz="0" w:space="0" w:color="auto"/>
                    <w:right w:val="none" w:sz="0" w:space="0" w:color="auto"/>
                  </w:divBdr>
                </w:div>
                <w:div w:id="1568490455">
                  <w:marLeft w:val="640"/>
                  <w:marRight w:val="0"/>
                  <w:marTop w:val="0"/>
                  <w:marBottom w:val="0"/>
                  <w:divBdr>
                    <w:top w:val="none" w:sz="0" w:space="0" w:color="auto"/>
                    <w:left w:val="none" w:sz="0" w:space="0" w:color="auto"/>
                    <w:bottom w:val="none" w:sz="0" w:space="0" w:color="auto"/>
                    <w:right w:val="none" w:sz="0" w:space="0" w:color="auto"/>
                  </w:divBdr>
                </w:div>
                <w:div w:id="1711611731">
                  <w:marLeft w:val="640"/>
                  <w:marRight w:val="0"/>
                  <w:marTop w:val="0"/>
                  <w:marBottom w:val="0"/>
                  <w:divBdr>
                    <w:top w:val="none" w:sz="0" w:space="0" w:color="auto"/>
                    <w:left w:val="none" w:sz="0" w:space="0" w:color="auto"/>
                    <w:bottom w:val="none" w:sz="0" w:space="0" w:color="auto"/>
                    <w:right w:val="none" w:sz="0" w:space="0" w:color="auto"/>
                  </w:divBdr>
                </w:div>
                <w:div w:id="1729188633">
                  <w:marLeft w:val="640"/>
                  <w:marRight w:val="0"/>
                  <w:marTop w:val="0"/>
                  <w:marBottom w:val="0"/>
                  <w:divBdr>
                    <w:top w:val="none" w:sz="0" w:space="0" w:color="auto"/>
                    <w:left w:val="none" w:sz="0" w:space="0" w:color="auto"/>
                    <w:bottom w:val="none" w:sz="0" w:space="0" w:color="auto"/>
                    <w:right w:val="none" w:sz="0" w:space="0" w:color="auto"/>
                  </w:divBdr>
                </w:div>
                <w:div w:id="1744328973">
                  <w:marLeft w:val="640"/>
                  <w:marRight w:val="0"/>
                  <w:marTop w:val="0"/>
                  <w:marBottom w:val="0"/>
                  <w:divBdr>
                    <w:top w:val="none" w:sz="0" w:space="0" w:color="auto"/>
                    <w:left w:val="none" w:sz="0" w:space="0" w:color="auto"/>
                    <w:bottom w:val="none" w:sz="0" w:space="0" w:color="auto"/>
                    <w:right w:val="none" w:sz="0" w:space="0" w:color="auto"/>
                  </w:divBdr>
                </w:div>
                <w:div w:id="1806503569">
                  <w:marLeft w:val="640"/>
                  <w:marRight w:val="0"/>
                  <w:marTop w:val="0"/>
                  <w:marBottom w:val="0"/>
                  <w:divBdr>
                    <w:top w:val="none" w:sz="0" w:space="0" w:color="auto"/>
                    <w:left w:val="none" w:sz="0" w:space="0" w:color="auto"/>
                    <w:bottom w:val="none" w:sz="0" w:space="0" w:color="auto"/>
                    <w:right w:val="none" w:sz="0" w:space="0" w:color="auto"/>
                  </w:divBdr>
                </w:div>
                <w:div w:id="1892497481">
                  <w:marLeft w:val="640"/>
                  <w:marRight w:val="0"/>
                  <w:marTop w:val="0"/>
                  <w:marBottom w:val="0"/>
                  <w:divBdr>
                    <w:top w:val="none" w:sz="0" w:space="0" w:color="auto"/>
                    <w:left w:val="none" w:sz="0" w:space="0" w:color="auto"/>
                    <w:bottom w:val="none" w:sz="0" w:space="0" w:color="auto"/>
                    <w:right w:val="none" w:sz="0" w:space="0" w:color="auto"/>
                  </w:divBdr>
                </w:div>
                <w:div w:id="1944802127">
                  <w:marLeft w:val="640"/>
                  <w:marRight w:val="0"/>
                  <w:marTop w:val="0"/>
                  <w:marBottom w:val="0"/>
                  <w:divBdr>
                    <w:top w:val="none" w:sz="0" w:space="0" w:color="auto"/>
                    <w:left w:val="none" w:sz="0" w:space="0" w:color="auto"/>
                    <w:bottom w:val="none" w:sz="0" w:space="0" w:color="auto"/>
                    <w:right w:val="none" w:sz="0" w:space="0" w:color="auto"/>
                  </w:divBdr>
                </w:div>
                <w:div w:id="1964343019">
                  <w:marLeft w:val="640"/>
                  <w:marRight w:val="0"/>
                  <w:marTop w:val="0"/>
                  <w:marBottom w:val="0"/>
                  <w:divBdr>
                    <w:top w:val="none" w:sz="0" w:space="0" w:color="auto"/>
                    <w:left w:val="none" w:sz="0" w:space="0" w:color="auto"/>
                    <w:bottom w:val="none" w:sz="0" w:space="0" w:color="auto"/>
                    <w:right w:val="none" w:sz="0" w:space="0" w:color="auto"/>
                  </w:divBdr>
                </w:div>
                <w:div w:id="2099788651">
                  <w:marLeft w:val="640"/>
                  <w:marRight w:val="0"/>
                  <w:marTop w:val="0"/>
                  <w:marBottom w:val="0"/>
                  <w:divBdr>
                    <w:top w:val="none" w:sz="0" w:space="0" w:color="auto"/>
                    <w:left w:val="none" w:sz="0" w:space="0" w:color="auto"/>
                    <w:bottom w:val="none" w:sz="0" w:space="0" w:color="auto"/>
                    <w:right w:val="none" w:sz="0" w:space="0" w:color="auto"/>
                  </w:divBdr>
                </w:div>
              </w:divsChild>
            </w:div>
            <w:div w:id="1332684691">
              <w:marLeft w:val="0"/>
              <w:marRight w:val="0"/>
              <w:marTop w:val="0"/>
              <w:marBottom w:val="0"/>
              <w:divBdr>
                <w:top w:val="none" w:sz="0" w:space="0" w:color="auto"/>
                <w:left w:val="none" w:sz="0" w:space="0" w:color="auto"/>
                <w:bottom w:val="none" w:sz="0" w:space="0" w:color="auto"/>
                <w:right w:val="none" w:sz="0" w:space="0" w:color="auto"/>
              </w:divBdr>
              <w:divsChild>
                <w:div w:id="25637843">
                  <w:marLeft w:val="640"/>
                  <w:marRight w:val="0"/>
                  <w:marTop w:val="0"/>
                  <w:marBottom w:val="0"/>
                  <w:divBdr>
                    <w:top w:val="none" w:sz="0" w:space="0" w:color="auto"/>
                    <w:left w:val="none" w:sz="0" w:space="0" w:color="auto"/>
                    <w:bottom w:val="none" w:sz="0" w:space="0" w:color="auto"/>
                    <w:right w:val="none" w:sz="0" w:space="0" w:color="auto"/>
                  </w:divBdr>
                </w:div>
                <w:div w:id="58327921">
                  <w:marLeft w:val="640"/>
                  <w:marRight w:val="0"/>
                  <w:marTop w:val="0"/>
                  <w:marBottom w:val="0"/>
                  <w:divBdr>
                    <w:top w:val="none" w:sz="0" w:space="0" w:color="auto"/>
                    <w:left w:val="none" w:sz="0" w:space="0" w:color="auto"/>
                    <w:bottom w:val="none" w:sz="0" w:space="0" w:color="auto"/>
                    <w:right w:val="none" w:sz="0" w:space="0" w:color="auto"/>
                  </w:divBdr>
                </w:div>
                <w:div w:id="81416404">
                  <w:marLeft w:val="640"/>
                  <w:marRight w:val="0"/>
                  <w:marTop w:val="0"/>
                  <w:marBottom w:val="0"/>
                  <w:divBdr>
                    <w:top w:val="none" w:sz="0" w:space="0" w:color="auto"/>
                    <w:left w:val="none" w:sz="0" w:space="0" w:color="auto"/>
                    <w:bottom w:val="none" w:sz="0" w:space="0" w:color="auto"/>
                    <w:right w:val="none" w:sz="0" w:space="0" w:color="auto"/>
                  </w:divBdr>
                </w:div>
                <w:div w:id="94329403">
                  <w:marLeft w:val="640"/>
                  <w:marRight w:val="0"/>
                  <w:marTop w:val="0"/>
                  <w:marBottom w:val="0"/>
                  <w:divBdr>
                    <w:top w:val="none" w:sz="0" w:space="0" w:color="auto"/>
                    <w:left w:val="none" w:sz="0" w:space="0" w:color="auto"/>
                    <w:bottom w:val="none" w:sz="0" w:space="0" w:color="auto"/>
                    <w:right w:val="none" w:sz="0" w:space="0" w:color="auto"/>
                  </w:divBdr>
                </w:div>
                <w:div w:id="94860595">
                  <w:marLeft w:val="640"/>
                  <w:marRight w:val="0"/>
                  <w:marTop w:val="0"/>
                  <w:marBottom w:val="0"/>
                  <w:divBdr>
                    <w:top w:val="none" w:sz="0" w:space="0" w:color="auto"/>
                    <w:left w:val="none" w:sz="0" w:space="0" w:color="auto"/>
                    <w:bottom w:val="none" w:sz="0" w:space="0" w:color="auto"/>
                    <w:right w:val="none" w:sz="0" w:space="0" w:color="auto"/>
                  </w:divBdr>
                </w:div>
                <w:div w:id="108669088">
                  <w:marLeft w:val="640"/>
                  <w:marRight w:val="0"/>
                  <w:marTop w:val="0"/>
                  <w:marBottom w:val="0"/>
                  <w:divBdr>
                    <w:top w:val="none" w:sz="0" w:space="0" w:color="auto"/>
                    <w:left w:val="none" w:sz="0" w:space="0" w:color="auto"/>
                    <w:bottom w:val="none" w:sz="0" w:space="0" w:color="auto"/>
                    <w:right w:val="none" w:sz="0" w:space="0" w:color="auto"/>
                  </w:divBdr>
                </w:div>
                <w:div w:id="158429024">
                  <w:marLeft w:val="640"/>
                  <w:marRight w:val="0"/>
                  <w:marTop w:val="0"/>
                  <w:marBottom w:val="0"/>
                  <w:divBdr>
                    <w:top w:val="none" w:sz="0" w:space="0" w:color="auto"/>
                    <w:left w:val="none" w:sz="0" w:space="0" w:color="auto"/>
                    <w:bottom w:val="none" w:sz="0" w:space="0" w:color="auto"/>
                    <w:right w:val="none" w:sz="0" w:space="0" w:color="auto"/>
                  </w:divBdr>
                </w:div>
                <w:div w:id="181282629">
                  <w:marLeft w:val="640"/>
                  <w:marRight w:val="0"/>
                  <w:marTop w:val="0"/>
                  <w:marBottom w:val="0"/>
                  <w:divBdr>
                    <w:top w:val="none" w:sz="0" w:space="0" w:color="auto"/>
                    <w:left w:val="none" w:sz="0" w:space="0" w:color="auto"/>
                    <w:bottom w:val="none" w:sz="0" w:space="0" w:color="auto"/>
                    <w:right w:val="none" w:sz="0" w:space="0" w:color="auto"/>
                  </w:divBdr>
                </w:div>
                <w:div w:id="186218859">
                  <w:marLeft w:val="640"/>
                  <w:marRight w:val="0"/>
                  <w:marTop w:val="0"/>
                  <w:marBottom w:val="0"/>
                  <w:divBdr>
                    <w:top w:val="none" w:sz="0" w:space="0" w:color="auto"/>
                    <w:left w:val="none" w:sz="0" w:space="0" w:color="auto"/>
                    <w:bottom w:val="none" w:sz="0" w:space="0" w:color="auto"/>
                    <w:right w:val="none" w:sz="0" w:space="0" w:color="auto"/>
                  </w:divBdr>
                </w:div>
                <w:div w:id="212429902">
                  <w:marLeft w:val="640"/>
                  <w:marRight w:val="0"/>
                  <w:marTop w:val="0"/>
                  <w:marBottom w:val="0"/>
                  <w:divBdr>
                    <w:top w:val="none" w:sz="0" w:space="0" w:color="auto"/>
                    <w:left w:val="none" w:sz="0" w:space="0" w:color="auto"/>
                    <w:bottom w:val="none" w:sz="0" w:space="0" w:color="auto"/>
                    <w:right w:val="none" w:sz="0" w:space="0" w:color="auto"/>
                  </w:divBdr>
                </w:div>
                <w:div w:id="219904280">
                  <w:marLeft w:val="640"/>
                  <w:marRight w:val="0"/>
                  <w:marTop w:val="0"/>
                  <w:marBottom w:val="0"/>
                  <w:divBdr>
                    <w:top w:val="none" w:sz="0" w:space="0" w:color="auto"/>
                    <w:left w:val="none" w:sz="0" w:space="0" w:color="auto"/>
                    <w:bottom w:val="none" w:sz="0" w:space="0" w:color="auto"/>
                    <w:right w:val="none" w:sz="0" w:space="0" w:color="auto"/>
                  </w:divBdr>
                </w:div>
                <w:div w:id="224486804">
                  <w:marLeft w:val="640"/>
                  <w:marRight w:val="0"/>
                  <w:marTop w:val="0"/>
                  <w:marBottom w:val="0"/>
                  <w:divBdr>
                    <w:top w:val="none" w:sz="0" w:space="0" w:color="auto"/>
                    <w:left w:val="none" w:sz="0" w:space="0" w:color="auto"/>
                    <w:bottom w:val="none" w:sz="0" w:space="0" w:color="auto"/>
                    <w:right w:val="none" w:sz="0" w:space="0" w:color="auto"/>
                  </w:divBdr>
                </w:div>
                <w:div w:id="369838701">
                  <w:marLeft w:val="640"/>
                  <w:marRight w:val="0"/>
                  <w:marTop w:val="0"/>
                  <w:marBottom w:val="0"/>
                  <w:divBdr>
                    <w:top w:val="none" w:sz="0" w:space="0" w:color="auto"/>
                    <w:left w:val="none" w:sz="0" w:space="0" w:color="auto"/>
                    <w:bottom w:val="none" w:sz="0" w:space="0" w:color="auto"/>
                    <w:right w:val="none" w:sz="0" w:space="0" w:color="auto"/>
                  </w:divBdr>
                </w:div>
                <w:div w:id="403112177">
                  <w:marLeft w:val="640"/>
                  <w:marRight w:val="0"/>
                  <w:marTop w:val="0"/>
                  <w:marBottom w:val="0"/>
                  <w:divBdr>
                    <w:top w:val="none" w:sz="0" w:space="0" w:color="auto"/>
                    <w:left w:val="none" w:sz="0" w:space="0" w:color="auto"/>
                    <w:bottom w:val="none" w:sz="0" w:space="0" w:color="auto"/>
                    <w:right w:val="none" w:sz="0" w:space="0" w:color="auto"/>
                  </w:divBdr>
                </w:div>
                <w:div w:id="435564745">
                  <w:marLeft w:val="640"/>
                  <w:marRight w:val="0"/>
                  <w:marTop w:val="0"/>
                  <w:marBottom w:val="0"/>
                  <w:divBdr>
                    <w:top w:val="none" w:sz="0" w:space="0" w:color="auto"/>
                    <w:left w:val="none" w:sz="0" w:space="0" w:color="auto"/>
                    <w:bottom w:val="none" w:sz="0" w:space="0" w:color="auto"/>
                    <w:right w:val="none" w:sz="0" w:space="0" w:color="auto"/>
                  </w:divBdr>
                </w:div>
                <w:div w:id="473109755">
                  <w:marLeft w:val="640"/>
                  <w:marRight w:val="0"/>
                  <w:marTop w:val="0"/>
                  <w:marBottom w:val="0"/>
                  <w:divBdr>
                    <w:top w:val="none" w:sz="0" w:space="0" w:color="auto"/>
                    <w:left w:val="none" w:sz="0" w:space="0" w:color="auto"/>
                    <w:bottom w:val="none" w:sz="0" w:space="0" w:color="auto"/>
                    <w:right w:val="none" w:sz="0" w:space="0" w:color="auto"/>
                  </w:divBdr>
                </w:div>
                <w:div w:id="574818858">
                  <w:marLeft w:val="640"/>
                  <w:marRight w:val="0"/>
                  <w:marTop w:val="0"/>
                  <w:marBottom w:val="0"/>
                  <w:divBdr>
                    <w:top w:val="none" w:sz="0" w:space="0" w:color="auto"/>
                    <w:left w:val="none" w:sz="0" w:space="0" w:color="auto"/>
                    <w:bottom w:val="none" w:sz="0" w:space="0" w:color="auto"/>
                    <w:right w:val="none" w:sz="0" w:space="0" w:color="auto"/>
                  </w:divBdr>
                </w:div>
                <w:div w:id="614217171">
                  <w:marLeft w:val="640"/>
                  <w:marRight w:val="0"/>
                  <w:marTop w:val="0"/>
                  <w:marBottom w:val="0"/>
                  <w:divBdr>
                    <w:top w:val="none" w:sz="0" w:space="0" w:color="auto"/>
                    <w:left w:val="none" w:sz="0" w:space="0" w:color="auto"/>
                    <w:bottom w:val="none" w:sz="0" w:space="0" w:color="auto"/>
                    <w:right w:val="none" w:sz="0" w:space="0" w:color="auto"/>
                  </w:divBdr>
                </w:div>
                <w:div w:id="622075172">
                  <w:marLeft w:val="640"/>
                  <w:marRight w:val="0"/>
                  <w:marTop w:val="0"/>
                  <w:marBottom w:val="0"/>
                  <w:divBdr>
                    <w:top w:val="none" w:sz="0" w:space="0" w:color="auto"/>
                    <w:left w:val="none" w:sz="0" w:space="0" w:color="auto"/>
                    <w:bottom w:val="none" w:sz="0" w:space="0" w:color="auto"/>
                    <w:right w:val="none" w:sz="0" w:space="0" w:color="auto"/>
                  </w:divBdr>
                </w:div>
                <w:div w:id="647318652">
                  <w:marLeft w:val="640"/>
                  <w:marRight w:val="0"/>
                  <w:marTop w:val="0"/>
                  <w:marBottom w:val="0"/>
                  <w:divBdr>
                    <w:top w:val="none" w:sz="0" w:space="0" w:color="auto"/>
                    <w:left w:val="none" w:sz="0" w:space="0" w:color="auto"/>
                    <w:bottom w:val="none" w:sz="0" w:space="0" w:color="auto"/>
                    <w:right w:val="none" w:sz="0" w:space="0" w:color="auto"/>
                  </w:divBdr>
                </w:div>
                <w:div w:id="651182257">
                  <w:marLeft w:val="640"/>
                  <w:marRight w:val="0"/>
                  <w:marTop w:val="0"/>
                  <w:marBottom w:val="0"/>
                  <w:divBdr>
                    <w:top w:val="none" w:sz="0" w:space="0" w:color="auto"/>
                    <w:left w:val="none" w:sz="0" w:space="0" w:color="auto"/>
                    <w:bottom w:val="none" w:sz="0" w:space="0" w:color="auto"/>
                    <w:right w:val="none" w:sz="0" w:space="0" w:color="auto"/>
                  </w:divBdr>
                </w:div>
                <w:div w:id="667951105">
                  <w:marLeft w:val="640"/>
                  <w:marRight w:val="0"/>
                  <w:marTop w:val="0"/>
                  <w:marBottom w:val="0"/>
                  <w:divBdr>
                    <w:top w:val="none" w:sz="0" w:space="0" w:color="auto"/>
                    <w:left w:val="none" w:sz="0" w:space="0" w:color="auto"/>
                    <w:bottom w:val="none" w:sz="0" w:space="0" w:color="auto"/>
                    <w:right w:val="none" w:sz="0" w:space="0" w:color="auto"/>
                  </w:divBdr>
                </w:div>
                <w:div w:id="682823309">
                  <w:marLeft w:val="640"/>
                  <w:marRight w:val="0"/>
                  <w:marTop w:val="0"/>
                  <w:marBottom w:val="0"/>
                  <w:divBdr>
                    <w:top w:val="none" w:sz="0" w:space="0" w:color="auto"/>
                    <w:left w:val="none" w:sz="0" w:space="0" w:color="auto"/>
                    <w:bottom w:val="none" w:sz="0" w:space="0" w:color="auto"/>
                    <w:right w:val="none" w:sz="0" w:space="0" w:color="auto"/>
                  </w:divBdr>
                </w:div>
                <w:div w:id="756488746">
                  <w:marLeft w:val="640"/>
                  <w:marRight w:val="0"/>
                  <w:marTop w:val="0"/>
                  <w:marBottom w:val="0"/>
                  <w:divBdr>
                    <w:top w:val="none" w:sz="0" w:space="0" w:color="auto"/>
                    <w:left w:val="none" w:sz="0" w:space="0" w:color="auto"/>
                    <w:bottom w:val="none" w:sz="0" w:space="0" w:color="auto"/>
                    <w:right w:val="none" w:sz="0" w:space="0" w:color="auto"/>
                  </w:divBdr>
                </w:div>
                <w:div w:id="756901271">
                  <w:marLeft w:val="640"/>
                  <w:marRight w:val="0"/>
                  <w:marTop w:val="0"/>
                  <w:marBottom w:val="0"/>
                  <w:divBdr>
                    <w:top w:val="none" w:sz="0" w:space="0" w:color="auto"/>
                    <w:left w:val="none" w:sz="0" w:space="0" w:color="auto"/>
                    <w:bottom w:val="none" w:sz="0" w:space="0" w:color="auto"/>
                    <w:right w:val="none" w:sz="0" w:space="0" w:color="auto"/>
                  </w:divBdr>
                </w:div>
                <w:div w:id="760028232">
                  <w:marLeft w:val="640"/>
                  <w:marRight w:val="0"/>
                  <w:marTop w:val="0"/>
                  <w:marBottom w:val="0"/>
                  <w:divBdr>
                    <w:top w:val="none" w:sz="0" w:space="0" w:color="auto"/>
                    <w:left w:val="none" w:sz="0" w:space="0" w:color="auto"/>
                    <w:bottom w:val="none" w:sz="0" w:space="0" w:color="auto"/>
                    <w:right w:val="none" w:sz="0" w:space="0" w:color="auto"/>
                  </w:divBdr>
                </w:div>
                <w:div w:id="831871474">
                  <w:marLeft w:val="640"/>
                  <w:marRight w:val="0"/>
                  <w:marTop w:val="0"/>
                  <w:marBottom w:val="0"/>
                  <w:divBdr>
                    <w:top w:val="none" w:sz="0" w:space="0" w:color="auto"/>
                    <w:left w:val="none" w:sz="0" w:space="0" w:color="auto"/>
                    <w:bottom w:val="none" w:sz="0" w:space="0" w:color="auto"/>
                    <w:right w:val="none" w:sz="0" w:space="0" w:color="auto"/>
                  </w:divBdr>
                </w:div>
                <w:div w:id="887449525">
                  <w:marLeft w:val="640"/>
                  <w:marRight w:val="0"/>
                  <w:marTop w:val="0"/>
                  <w:marBottom w:val="0"/>
                  <w:divBdr>
                    <w:top w:val="none" w:sz="0" w:space="0" w:color="auto"/>
                    <w:left w:val="none" w:sz="0" w:space="0" w:color="auto"/>
                    <w:bottom w:val="none" w:sz="0" w:space="0" w:color="auto"/>
                    <w:right w:val="none" w:sz="0" w:space="0" w:color="auto"/>
                  </w:divBdr>
                </w:div>
                <w:div w:id="897859631">
                  <w:marLeft w:val="640"/>
                  <w:marRight w:val="0"/>
                  <w:marTop w:val="0"/>
                  <w:marBottom w:val="0"/>
                  <w:divBdr>
                    <w:top w:val="none" w:sz="0" w:space="0" w:color="auto"/>
                    <w:left w:val="none" w:sz="0" w:space="0" w:color="auto"/>
                    <w:bottom w:val="none" w:sz="0" w:space="0" w:color="auto"/>
                    <w:right w:val="none" w:sz="0" w:space="0" w:color="auto"/>
                  </w:divBdr>
                </w:div>
                <w:div w:id="903956467">
                  <w:marLeft w:val="640"/>
                  <w:marRight w:val="0"/>
                  <w:marTop w:val="0"/>
                  <w:marBottom w:val="0"/>
                  <w:divBdr>
                    <w:top w:val="none" w:sz="0" w:space="0" w:color="auto"/>
                    <w:left w:val="none" w:sz="0" w:space="0" w:color="auto"/>
                    <w:bottom w:val="none" w:sz="0" w:space="0" w:color="auto"/>
                    <w:right w:val="none" w:sz="0" w:space="0" w:color="auto"/>
                  </w:divBdr>
                </w:div>
                <w:div w:id="933123353">
                  <w:marLeft w:val="640"/>
                  <w:marRight w:val="0"/>
                  <w:marTop w:val="0"/>
                  <w:marBottom w:val="0"/>
                  <w:divBdr>
                    <w:top w:val="none" w:sz="0" w:space="0" w:color="auto"/>
                    <w:left w:val="none" w:sz="0" w:space="0" w:color="auto"/>
                    <w:bottom w:val="none" w:sz="0" w:space="0" w:color="auto"/>
                    <w:right w:val="none" w:sz="0" w:space="0" w:color="auto"/>
                  </w:divBdr>
                </w:div>
                <w:div w:id="968164601">
                  <w:marLeft w:val="640"/>
                  <w:marRight w:val="0"/>
                  <w:marTop w:val="0"/>
                  <w:marBottom w:val="0"/>
                  <w:divBdr>
                    <w:top w:val="none" w:sz="0" w:space="0" w:color="auto"/>
                    <w:left w:val="none" w:sz="0" w:space="0" w:color="auto"/>
                    <w:bottom w:val="none" w:sz="0" w:space="0" w:color="auto"/>
                    <w:right w:val="none" w:sz="0" w:space="0" w:color="auto"/>
                  </w:divBdr>
                </w:div>
                <w:div w:id="1074864165">
                  <w:marLeft w:val="640"/>
                  <w:marRight w:val="0"/>
                  <w:marTop w:val="0"/>
                  <w:marBottom w:val="0"/>
                  <w:divBdr>
                    <w:top w:val="none" w:sz="0" w:space="0" w:color="auto"/>
                    <w:left w:val="none" w:sz="0" w:space="0" w:color="auto"/>
                    <w:bottom w:val="none" w:sz="0" w:space="0" w:color="auto"/>
                    <w:right w:val="none" w:sz="0" w:space="0" w:color="auto"/>
                  </w:divBdr>
                </w:div>
                <w:div w:id="1091705929">
                  <w:marLeft w:val="640"/>
                  <w:marRight w:val="0"/>
                  <w:marTop w:val="0"/>
                  <w:marBottom w:val="0"/>
                  <w:divBdr>
                    <w:top w:val="none" w:sz="0" w:space="0" w:color="auto"/>
                    <w:left w:val="none" w:sz="0" w:space="0" w:color="auto"/>
                    <w:bottom w:val="none" w:sz="0" w:space="0" w:color="auto"/>
                    <w:right w:val="none" w:sz="0" w:space="0" w:color="auto"/>
                  </w:divBdr>
                </w:div>
                <w:div w:id="1095635430">
                  <w:marLeft w:val="640"/>
                  <w:marRight w:val="0"/>
                  <w:marTop w:val="0"/>
                  <w:marBottom w:val="0"/>
                  <w:divBdr>
                    <w:top w:val="none" w:sz="0" w:space="0" w:color="auto"/>
                    <w:left w:val="none" w:sz="0" w:space="0" w:color="auto"/>
                    <w:bottom w:val="none" w:sz="0" w:space="0" w:color="auto"/>
                    <w:right w:val="none" w:sz="0" w:space="0" w:color="auto"/>
                  </w:divBdr>
                </w:div>
                <w:div w:id="1114013281">
                  <w:marLeft w:val="640"/>
                  <w:marRight w:val="0"/>
                  <w:marTop w:val="0"/>
                  <w:marBottom w:val="0"/>
                  <w:divBdr>
                    <w:top w:val="none" w:sz="0" w:space="0" w:color="auto"/>
                    <w:left w:val="none" w:sz="0" w:space="0" w:color="auto"/>
                    <w:bottom w:val="none" w:sz="0" w:space="0" w:color="auto"/>
                    <w:right w:val="none" w:sz="0" w:space="0" w:color="auto"/>
                  </w:divBdr>
                </w:div>
                <w:div w:id="1228373706">
                  <w:marLeft w:val="640"/>
                  <w:marRight w:val="0"/>
                  <w:marTop w:val="0"/>
                  <w:marBottom w:val="0"/>
                  <w:divBdr>
                    <w:top w:val="none" w:sz="0" w:space="0" w:color="auto"/>
                    <w:left w:val="none" w:sz="0" w:space="0" w:color="auto"/>
                    <w:bottom w:val="none" w:sz="0" w:space="0" w:color="auto"/>
                    <w:right w:val="none" w:sz="0" w:space="0" w:color="auto"/>
                  </w:divBdr>
                </w:div>
                <w:div w:id="1238858755">
                  <w:marLeft w:val="640"/>
                  <w:marRight w:val="0"/>
                  <w:marTop w:val="0"/>
                  <w:marBottom w:val="0"/>
                  <w:divBdr>
                    <w:top w:val="none" w:sz="0" w:space="0" w:color="auto"/>
                    <w:left w:val="none" w:sz="0" w:space="0" w:color="auto"/>
                    <w:bottom w:val="none" w:sz="0" w:space="0" w:color="auto"/>
                    <w:right w:val="none" w:sz="0" w:space="0" w:color="auto"/>
                  </w:divBdr>
                </w:div>
                <w:div w:id="1326472612">
                  <w:marLeft w:val="640"/>
                  <w:marRight w:val="0"/>
                  <w:marTop w:val="0"/>
                  <w:marBottom w:val="0"/>
                  <w:divBdr>
                    <w:top w:val="none" w:sz="0" w:space="0" w:color="auto"/>
                    <w:left w:val="none" w:sz="0" w:space="0" w:color="auto"/>
                    <w:bottom w:val="none" w:sz="0" w:space="0" w:color="auto"/>
                    <w:right w:val="none" w:sz="0" w:space="0" w:color="auto"/>
                  </w:divBdr>
                </w:div>
                <w:div w:id="1365054138">
                  <w:marLeft w:val="640"/>
                  <w:marRight w:val="0"/>
                  <w:marTop w:val="0"/>
                  <w:marBottom w:val="0"/>
                  <w:divBdr>
                    <w:top w:val="none" w:sz="0" w:space="0" w:color="auto"/>
                    <w:left w:val="none" w:sz="0" w:space="0" w:color="auto"/>
                    <w:bottom w:val="none" w:sz="0" w:space="0" w:color="auto"/>
                    <w:right w:val="none" w:sz="0" w:space="0" w:color="auto"/>
                  </w:divBdr>
                </w:div>
                <w:div w:id="1482503166">
                  <w:marLeft w:val="640"/>
                  <w:marRight w:val="0"/>
                  <w:marTop w:val="0"/>
                  <w:marBottom w:val="0"/>
                  <w:divBdr>
                    <w:top w:val="none" w:sz="0" w:space="0" w:color="auto"/>
                    <w:left w:val="none" w:sz="0" w:space="0" w:color="auto"/>
                    <w:bottom w:val="none" w:sz="0" w:space="0" w:color="auto"/>
                    <w:right w:val="none" w:sz="0" w:space="0" w:color="auto"/>
                  </w:divBdr>
                </w:div>
                <w:div w:id="1506747478">
                  <w:marLeft w:val="640"/>
                  <w:marRight w:val="0"/>
                  <w:marTop w:val="0"/>
                  <w:marBottom w:val="0"/>
                  <w:divBdr>
                    <w:top w:val="none" w:sz="0" w:space="0" w:color="auto"/>
                    <w:left w:val="none" w:sz="0" w:space="0" w:color="auto"/>
                    <w:bottom w:val="none" w:sz="0" w:space="0" w:color="auto"/>
                    <w:right w:val="none" w:sz="0" w:space="0" w:color="auto"/>
                  </w:divBdr>
                </w:div>
                <w:div w:id="1515798669">
                  <w:marLeft w:val="640"/>
                  <w:marRight w:val="0"/>
                  <w:marTop w:val="0"/>
                  <w:marBottom w:val="0"/>
                  <w:divBdr>
                    <w:top w:val="none" w:sz="0" w:space="0" w:color="auto"/>
                    <w:left w:val="none" w:sz="0" w:space="0" w:color="auto"/>
                    <w:bottom w:val="none" w:sz="0" w:space="0" w:color="auto"/>
                    <w:right w:val="none" w:sz="0" w:space="0" w:color="auto"/>
                  </w:divBdr>
                </w:div>
                <w:div w:id="1542552661">
                  <w:marLeft w:val="640"/>
                  <w:marRight w:val="0"/>
                  <w:marTop w:val="0"/>
                  <w:marBottom w:val="0"/>
                  <w:divBdr>
                    <w:top w:val="none" w:sz="0" w:space="0" w:color="auto"/>
                    <w:left w:val="none" w:sz="0" w:space="0" w:color="auto"/>
                    <w:bottom w:val="none" w:sz="0" w:space="0" w:color="auto"/>
                    <w:right w:val="none" w:sz="0" w:space="0" w:color="auto"/>
                  </w:divBdr>
                </w:div>
                <w:div w:id="1567062578">
                  <w:marLeft w:val="640"/>
                  <w:marRight w:val="0"/>
                  <w:marTop w:val="0"/>
                  <w:marBottom w:val="0"/>
                  <w:divBdr>
                    <w:top w:val="none" w:sz="0" w:space="0" w:color="auto"/>
                    <w:left w:val="none" w:sz="0" w:space="0" w:color="auto"/>
                    <w:bottom w:val="none" w:sz="0" w:space="0" w:color="auto"/>
                    <w:right w:val="none" w:sz="0" w:space="0" w:color="auto"/>
                  </w:divBdr>
                </w:div>
                <w:div w:id="1576697187">
                  <w:marLeft w:val="640"/>
                  <w:marRight w:val="0"/>
                  <w:marTop w:val="0"/>
                  <w:marBottom w:val="0"/>
                  <w:divBdr>
                    <w:top w:val="none" w:sz="0" w:space="0" w:color="auto"/>
                    <w:left w:val="none" w:sz="0" w:space="0" w:color="auto"/>
                    <w:bottom w:val="none" w:sz="0" w:space="0" w:color="auto"/>
                    <w:right w:val="none" w:sz="0" w:space="0" w:color="auto"/>
                  </w:divBdr>
                </w:div>
                <w:div w:id="1650398825">
                  <w:marLeft w:val="640"/>
                  <w:marRight w:val="0"/>
                  <w:marTop w:val="0"/>
                  <w:marBottom w:val="0"/>
                  <w:divBdr>
                    <w:top w:val="none" w:sz="0" w:space="0" w:color="auto"/>
                    <w:left w:val="none" w:sz="0" w:space="0" w:color="auto"/>
                    <w:bottom w:val="none" w:sz="0" w:space="0" w:color="auto"/>
                    <w:right w:val="none" w:sz="0" w:space="0" w:color="auto"/>
                  </w:divBdr>
                </w:div>
                <w:div w:id="1678537231">
                  <w:marLeft w:val="640"/>
                  <w:marRight w:val="0"/>
                  <w:marTop w:val="0"/>
                  <w:marBottom w:val="0"/>
                  <w:divBdr>
                    <w:top w:val="none" w:sz="0" w:space="0" w:color="auto"/>
                    <w:left w:val="none" w:sz="0" w:space="0" w:color="auto"/>
                    <w:bottom w:val="none" w:sz="0" w:space="0" w:color="auto"/>
                    <w:right w:val="none" w:sz="0" w:space="0" w:color="auto"/>
                  </w:divBdr>
                </w:div>
                <w:div w:id="1824423793">
                  <w:marLeft w:val="640"/>
                  <w:marRight w:val="0"/>
                  <w:marTop w:val="0"/>
                  <w:marBottom w:val="0"/>
                  <w:divBdr>
                    <w:top w:val="none" w:sz="0" w:space="0" w:color="auto"/>
                    <w:left w:val="none" w:sz="0" w:space="0" w:color="auto"/>
                    <w:bottom w:val="none" w:sz="0" w:space="0" w:color="auto"/>
                    <w:right w:val="none" w:sz="0" w:space="0" w:color="auto"/>
                  </w:divBdr>
                </w:div>
                <w:div w:id="1843667647">
                  <w:marLeft w:val="640"/>
                  <w:marRight w:val="0"/>
                  <w:marTop w:val="0"/>
                  <w:marBottom w:val="0"/>
                  <w:divBdr>
                    <w:top w:val="none" w:sz="0" w:space="0" w:color="auto"/>
                    <w:left w:val="none" w:sz="0" w:space="0" w:color="auto"/>
                    <w:bottom w:val="none" w:sz="0" w:space="0" w:color="auto"/>
                    <w:right w:val="none" w:sz="0" w:space="0" w:color="auto"/>
                  </w:divBdr>
                </w:div>
                <w:div w:id="1849519201">
                  <w:marLeft w:val="640"/>
                  <w:marRight w:val="0"/>
                  <w:marTop w:val="0"/>
                  <w:marBottom w:val="0"/>
                  <w:divBdr>
                    <w:top w:val="none" w:sz="0" w:space="0" w:color="auto"/>
                    <w:left w:val="none" w:sz="0" w:space="0" w:color="auto"/>
                    <w:bottom w:val="none" w:sz="0" w:space="0" w:color="auto"/>
                    <w:right w:val="none" w:sz="0" w:space="0" w:color="auto"/>
                  </w:divBdr>
                </w:div>
                <w:div w:id="1908219817">
                  <w:marLeft w:val="640"/>
                  <w:marRight w:val="0"/>
                  <w:marTop w:val="0"/>
                  <w:marBottom w:val="0"/>
                  <w:divBdr>
                    <w:top w:val="none" w:sz="0" w:space="0" w:color="auto"/>
                    <w:left w:val="none" w:sz="0" w:space="0" w:color="auto"/>
                    <w:bottom w:val="none" w:sz="0" w:space="0" w:color="auto"/>
                    <w:right w:val="none" w:sz="0" w:space="0" w:color="auto"/>
                  </w:divBdr>
                </w:div>
                <w:div w:id="2058581985">
                  <w:marLeft w:val="640"/>
                  <w:marRight w:val="0"/>
                  <w:marTop w:val="0"/>
                  <w:marBottom w:val="0"/>
                  <w:divBdr>
                    <w:top w:val="none" w:sz="0" w:space="0" w:color="auto"/>
                    <w:left w:val="none" w:sz="0" w:space="0" w:color="auto"/>
                    <w:bottom w:val="none" w:sz="0" w:space="0" w:color="auto"/>
                    <w:right w:val="none" w:sz="0" w:space="0" w:color="auto"/>
                  </w:divBdr>
                </w:div>
                <w:div w:id="2085637750">
                  <w:marLeft w:val="640"/>
                  <w:marRight w:val="0"/>
                  <w:marTop w:val="0"/>
                  <w:marBottom w:val="0"/>
                  <w:divBdr>
                    <w:top w:val="none" w:sz="0" w:space="0" w:color="auto"/>
                    <w:left w:val="none" w:sz="0" w:space="0" w:color="auto"/>
                    <w:bottom w:val="none" w:sz="0" w:space="0" w:color="auto"/>
                    <w:right w:val="none" w:sz="0" w:space="0" w:color="auto"/>
                  </w:divBdr>
                </w:div>
                <w:div w:id="2095514931">
                  <w:marLeft w:val="640"/>
                  <w:marRight w:val="0"/>
                  <w:marTop w:val="0"/>
                  <w:marBottom w:val="0"/>
                  <w:divBdr>
                    <w:top w:val="none" w:sz="0" w:space="0" w:color="auto"/>
                    <w:left w:val="none" w:sz="0" w:space="0" w:color="auto"/>
                    <w:bottom w:val="none" w:sz="0" w:space="0" w:color="auto"/>
                    <w:right w:val="none" w:sz="0" w:space="0" w:color="auto"/>
                  </w:divBdr>
                </w:div>
              </w:divsChild>
            </w:div>
            <w:div w:id="1369601369">
              <w:marLeft w:val="0"/>
              <w:marRight w:val="0"/>
              <w:marTop w:val="0"/>
              <w:marBottom w:val="0"/>
              <w:divBdr>
                <w:top w:val="none" w:sz="0" w:space="0" w:color="auto"/>
                <w:left w:val="none" w:sz="0" w:space="0" w:color="auto"/>
                <w:bottom w:val="none" w:sz="0" w:space="0" w:color="auto"/>
                <w:right w:val="none" w:sz="0" w:space="0" w:color="auto"/>
              </w:divBdr>
              <w:divsChild>
                <w:div w:id="17436741">
                  <w:marLeft w:val="640"/>
                  <w:marRight w:val="0"/>
                  <w:marTop w:val="0"/>
                  <w:marBottom w:val="0"/>
                  <w:divBdr>
                    <w:top w:val="none" w:sz="0" w:space="0" w:color="auto"/>
                    <w:left w:val="none" w:sz="0" w:space="0" w:color="auto"/>
                    <w:bottom w:val="none" w:sz="0" w:space="0" w:color="auto"/>
                    <w:right w:val="none" w:sz="0" w:space="0" w:color="auto"/>
                  </w:divBdr>
                </w:div>
                <w:div w:id="70323409">
                  <w:marLeft w:val="640"/>
                  <w:marRight w:val="0"/>
                  <w:marTop w:val="0"/>
                  <w:marBottom w:val="0"/>
                  <w:divBdr>
                    <w:top w:val="none" w:sz="0" w:space="0" w:color="auto"/>
                    <w:left w:val="none" w:sz="0" w:space="0" w:color="auto"/>
                    <w:bottom w:val="none" w:sz="0" w:space="0" w:color="auto"/>
                    <w:right w:val="none" w:sz="0" w:space="0" w:color="auto"/>
                  </w:divBdr>
                </w:div>
                <w:div w:id="142627760">
                  <w:marLeft w:val="640"/>
                  <w:marRight w:val="0"/>
                  <w:marTop w:val="0"/>
                  <w:marBottom w:val="0"/>
                  <w:divBdr>
                    <w:top w:val="none" w:sz="0" w:space="0" w:color="auto"/>
                    <w:left w:val="none" w:sz="0" w:space="0" w:color="auto"/>
                    <w:bottom w:val="none" w:sz="0" w:space="0" w:color="auto"/>
                    <w:right w:val="none" w:sz="0" w:space="0" w:color="auto"/>
                  </w:divBdr>
                </w:div>
                <w:div w:id="255986477">
                  <w:marLeft w:val="640"/>
                  <w:marRight w:val="0"/>
                  <w:marTop w:val="0"/>
                  <w:marBottom w:val="0"/>
                  <w:divBdr>
                    <w:top w:val="none" w:sz="0" w:space="0" w:color="auto"/>
                    <w:left w:val="none" w:sz="0" w:space="0" w:color="auto"/>
                    <w:bottom w:val="none" w:sz="0" w:space="0" w:color="auto"/>
                    <w:right w:val="none" w:sz="0" w:space="0" w:color="auto"/>
                  </w:divBdr>
                </w:div>
                <w:div w:id="313262109">
                  <w:marLeft w:val="640"/>
                  <w:marRight w:val="0"/>
                  <w:marTop w:val="0"/>
                  <w:marBottom w:val="0"/>
                  <w:divBdr>
                    <w:top w:val="none" w:sz="0" w:space="0" w:color="auto"/>
                    <w:left w:val="none" w:sz="0" w:space="0" w:color="auto"/>
                    <w:bottom w:val="none" w:sz="0" w:space="0" w:color="auto"/>
                    <w:right w:val="none" w:sz="0" w:space="0" w:color="auto"/>
                  </w:divBdr>
                </w:div>
                <w:div w:id="437680734">
                  <w:marLeft w:val="640"/>
                  <w:marRight w:val="0"/>
                  <w:marTop w:val="0"/>
                  <w:marBottom w:val="0"/>
                  <w:divBdr>
                    <w:top w:val="none" w:sz="0" w:space="0" w:color="auto"/>
                    <w:left w:val="none" w:sz="0" w:space="0" w:color="auto"/>
                    <w:bottom w:val="none" w:sz="0" w:space="0" w:color="auto"/>
                    <w:right w:val="none" w:sz="0" w:space="0" w:color="auto"/>
                  </w:divBdr>
                </w:div>
                <w:div w:id="461777971">
                  <w:marLeft w:val="640"/>
                  <w:marRight w:val="0"/>
                  <w:marTop w:val="0"/>
                  <w:marBottom w:val="0"/>
                  <w:divBdr>
                    <w:top w:val="none" w:sz="0" w:space="0" w:color="auto"/>
                    <w:left w:val="none" w:sz="0" w:space="0" w:color="auto"/>
                    <w:bottom w:val="none" w:sz="0" w:space="0" w:color="auto"/>
                    <w:right w:val="none" w:sz="0" w:space="0" w:color="auto"/>
                  </w:divBdr>
                </w:div>
                <w:div w:id="500853371">
                  <w:marLeft w:val="640"/>
                  <w:marRight w:val="0"/>
                  <w:marTop w:val="0"/>
                  <w:marBottom w:val="0"/>
                  <w:divBdr>
                    <w:top w:val="none" w:sz="0" w:space="0" w:color="auto"/>
                    <w:left w:val="none" w:sz="0" w:space="0" w:color="auto"/>
                    <w:bottom w:val="none" w:sz="0" w:space="0" w:color="auto"/>
                    <w:right w:val="none" w:sz="0" w:space="0" w:color="auto"/>
                  </w:divBdr>
                </w:div>
                <w:div w:id="514224288">
                  <w:marLeft w:val="640"/>
                  <w:marRight w:val="0"/>
                  <w:marTop w:val="0"/>
                  <w:marBottom w:val="0"/>
                  <w:divBdr>
                    <w:top w:val="none" w:sz="0" w:space="0" w:color="auto"/>
                    <w:left w:val="none" w:sz="0" w:space="0" w:color="auto"/>
                    <w:bottom w:val="none" w:sz="0" w:space="0" w:color="auto"/>
                    <w:right w:val="none" w:sz="0" w:space="0" w:color="auto"/>
                  </w:divBdr>
                </w:div>
                <w:div w:id="536313265">
                  <w:marLeft w:val="640"/>
                  <w:marRight w:val="0"/>
                  <w:marTop w:val="0"/>
                  <w:marBottom w:val="0"/>
                  <w:divBdr>
                    <w:top w:val="none" w:sz="0" w:space="0" w:color="auto"/>
                    <w:left w:val="none" w:sz="0" w:space="0" w:color="auto"/>
                    <w:bottom w:val="none" w:sz="0" w:space="0" w:color="auto"/>
                    <w:right w:val="none" w:sz="0" w:space="0" w:color="auto"/>
                  </w:divBdr>
                </w:div>
                <w:div w:id="559023078">
                  <w:marLeft w:val="640"/>
                  <w:marRight w:val="0"/>
                  <w:marTop w:val="0"/>
                  <w:marBottom w:val="0"/>
                  <w:divBdr>
                    <w:top w:val="none" w:sz="0" w:space="0" w:color="auto"/>
                    <w:left w:val="none" w:sz="0" w:space="0" w:color="auto"/>
                    <w:bottom w:val="none" w:sz="0" w:space="0" w:color="auto"/>
                    <w:right w:val="none" w:sz="0" w:space="0" w:color="auto"/>
                  </w:divBdr>
                </w:div>
                <w:div w:id="569538951">
                  <w:marLeft w:val="640"/>
                  <w:marRight w:val="0"/>
                  <w:marTop w:val="0"/>
                  <w:marBottom w:val="0"/>
                  <w:divBdr>
                    <w:top w:val="none" w:sz="0" w:space="0" w:color="auto"/>
                    <w:left w:val="none" w:sz="0" w:space="0" w:color="auto"/>
                    <w:bottom w:val="none" w:sz="0" w:space="0" w:color="auto"/>
                    <w:right w:val="none" w:sz="0" w:space="0" w:color="auto"/>
                  </w:divBdr>
                </w:div>
                <w:div w:id="585572566">
                  <w:marLeft w:val="640"/>
                  <w:marRight w:val="0"/>
                  <w:marTop w:val="0"/>
                  <w:marBottom w:val="0"/>
                  <w:divBdr>
                    <w:top w:val="none" w:sz="0" w:space="0" w:color="auto"/>
                    <w:left w:val="none" w:sz="0" w:space="0" w:color="auto"/>
                    <w:bottom w:val="none" w:sz="0" w:space="0" w:color="auto"/>
                    <w:right w:val="none" w:sz="0" w:space="0" w:color="auto"/>
                  </w:divBdr>
                </w:div>
                <w:div w:id="633410387">
                  <w:marLeft w:val="640"/>
                  <w:marRight w:val="0"/>
                  <w:marTop w:val="0"/>
                  <w:marBottom w:val="0"/>
                  <w:divBdr>
                    <w:top w:val="none" w:sz="0" w:space="0" w:color="auto"/>
                    <w:left w:val="none" w:sz="0" w:space="0" w:color="auto"/>
                    <w:bottom w:val="none" w:sz="0" w:space="0" w:color="auto"/>
                    <w:right w:val="none" w:sz="0" w:space="0" w:color="auto"/>
                  </w:divBdr>
                </w:div>
                <w:div w:id="706176907">
                  <w:marLeft w:val="640"/>
                  <w:marRight w:val="0"/>
                  <w:marTop w:val="0"/>
                  <w:marBottom w:val="0"/>
                  <w:divBdr>
                    <w:top w:val="none" w:sz="0" w:space="0" w:color="auto"/>
                    <w:left w:val="none" w:sz="0" w:space="0" w:color="auto"/>
                    <w:bottom w:val="none" w:sz="0" w:space="0" w:color="auto"/>
                    <w:right w:val="none" w:sz="0" w:space="0" w:color="auto"/>
                  </w:divBdr>
                </w:div>
                <w:div w:id="716588475">
                  <w:marLeft w:val="640"/>
                  <w:marRight w:val="0"/>
                  <w:marTop w:val="0"/>
                  <w:marBottom w:val="0"/>
                  <w:divBdr>
                    <w:top w:val="none" w:sz="0" w:space="0" w:color="auto"/>
                    <w:left w:val="none" w:sz="0" w:space="0" w:color="auto"/>
                    <w:bottom w:val="none" w:sz="0" w:space="0" w:color="auto"/>
                    <w:right w:val="none" w:sz="0" w:space="0" w:color="auto"/>
                  </w:divBdr>
                </w:div>
                <w:div w:id="757869574">
                  <w:marLeft w:val="640"/>
                  <w:marRight w:val="0"/>
                  <w:marTop w:val="0"/>
                  <w:marBottom w:val="0"/>
                  <w:divBdr>
                    <w:top w:val="none" w:sz="0" w:space="0" w:color="auto"/>
                    <w:left w:val="none" w:sz="0" w:space="0" w:color="auto"/>
                    <w:bottom w:val="none" w:sz="0" w:space="0" w:color="auto"/>
                    <w:right w:val="none" w:sz="0" w:space="0" w:color="auto"/>
                  </w:divBdr>
                </w:div>
                <w:div w:id="757940511">
                  <w:marLeft w:val="640"/>
                  <w:marRight w:val="0"/>
                  <w:marTop w:val="0"/>
                  <w:marBottom w:val="0"/>
                  <w:divBdr>
                    <w:top w:val="none" w:sz="0" w:space="0" w:color="auto"/>
                    <w:left w:val="none" w:sz="0" w:space="0" w:color="auto"/>
                    <w:bottom w:val="none" w:sz="0" w:space="0" w:color="auto"/>
                    <w:right w:val="none" w:sz="0" w:space="0" w:color="auto"/>
                  </w:divBdr>
                </w:div>
                <w:div w:id="765542502">
                  <w:marLeft w:val="640"/>
                  <w:marRight w:val="0"/>
                  <w:marTop w:val="0"/>
                  <w:marBottom w:val="0"/>
                  <w:divBdr>
                    <w:top w:val="none" w:sz="0" w:space="0" w:color="auto"/>
                    <w:left w:val="none" w:sz="0" w:space="0" w:color="auto"/>
                    <w:bottom w:val="none" w:sz="0" w:space="0" w:color="auto"/>
                    <w:right w:val="none" w:sz="0" w:space="0" w:color="auto"/>
                  </w:divBdr>
                </w:div>
                <w:div w:id="770319597">
                  <w:marLeft w:val="640"/>
                  <w:marRight w:val="0"/>
                  <w:marTop w:val="0"/>
                  <w:marBottom w:val="0"/>
                  <w:divBdr>
                    <w:top w:val="none" w:sz="0" w:space="0" w:color="auto"/>
                    <w:left w:val="none" w:sz="0" w:space="0" w:color="auto"/>
                    <w:bottom w:val="none" w:sz="0" w:space="0" w:color="auto"/>
                    <w:right w:val="none" w:sz="0" w:space="0" w:color="auto"/>
                  </w:divBdr>
                </w:div>
                <w:div w:id="786389354">
                  <w:marLeft w:val="640"/>
                  <w:marRight w:val="0"/>
                  <w:marTop w:val="0"/>
                  <w:marBottom w:val="0"/>
                  <w:divBdr>
                    <w:top w:val="none" w:sz="0" w:space="0" w:color="auto"/>
                    <w:left w:val="none" w:sz="0" w:space="0" w:color="auto"/>
                    <w:bottom w:val="none" w:sz="0" w:space="0" w:color="auto"/>
                    <w:right w:val="none" w:sz="0" w:space="0" w:color="auto"/>
                  </w:divBdr>
                </w:div>
                <w:div w:id="795416074">
                  <w:marLeft w:val="640"/>
                  <w:marRight w:val="0"/>
                  <w:marTop w:val="0"/>
                  <w:marBottom w:val="0"/>
                  <w:divBdr>
                    <w:top w:val="none" w:sz="0" w:space="0" w:color="auto"/>
                    <w:left w:val="none" w:sz="0" w:space="0" w:color="auto"/>
                    <w:bottom w:val="none" w:sz="0" w:space="0" w:color="auto"/>
                    <w:right w:val="none" w:sz="0" w:space="0" w:color="auto"/>
                  </w:divBdr>
                </w:div>
                <w:div w:id="821384917">
                  <w:marLeft w:val="640"/>
                  <w:marRight w:val="0"/>
                  <w:marTop w:val="0"/>
                  <w:marBottom w:val="0"/>
                  <w:divBdr>
                    <w:top w:val="none" w:sz="0" w:space="0" w:color="auto"/>
                    <w:left w:val="none" w:sz="0" w:space="0" w:color="auto"/>
                    <w:bottom w:val="none" w:sz="0" w:space="0" w:color="auto"/>
                    <w:right w:val="none" w:sz="0" w:space="0" w:color="auto"/>
                  </w:divBdr>
                </w:div>
                <w:div w:id="883366229">
                  <w:marLeft w:val="640"/>
                  <w:marRight w:val="0"/>
                  <w:marTop w:val="0"/>
                  <w:marBottom w:val="0"/>
                  <w:divBdr>
                    <w:top w:val="none" w:sz="0" w:space="0" w:color="auto"/>
                    <w:left w:val="none" w:sz="0" w:space="0" w:color="auto"/>
                    <w:bottom w:val="none" w:sz="0" w:space="0" w:color="auto"/>
                    <w:right w:val="none" w:sz="0" w:space="0" w:color="auto"/>
                  </w:divBdr>
                </w:div>
                <w:div w:id="907032923">
                  <w:marLeft w:val="640"/>
                  <w:marRight w:val="0"/>
                  <w:marTop w:val="0"/>
                  <w:marBottom w:val="0"/>
                  <w:divBdr>
                    <w:top w:val="none" w:sz="0" w:space="0" w:color="auto"/>
                    <w:left w:val="none" w:sz="0" w:space="0" w:color="auto"/>
                    <w:bottom w:val="none" w:sz="0" w:space="0" w:color="auto"/>
                    <w:right w:val="none" w:sz="0" w:space="0" w:color="auto"/>
                  </w:divBdr>
                </w:div>
                <w:div w:id="910654854">
                  <w:marLeft w:val="640"/>
                  <w:marRight w:val="0"/>
                  <w:marTop w:val="0"/>
                  <w:marBottom w:val="0"/>
                  <w:divBdr>
                    <w:top w:val="none" w:sz="0" w:space="0" w:color="auto"/>
                    <w:left w:val="none" w:sz="0" w:space="0" w:color="auto"/>
                    <w:bottom w:val="none" w:sz="0" w:space="0" w:color="auto"/>
                    <w:right w:val="none" w:sz="0" w:space="0" w:color="auto"/>
                  </w:divBdr>
                </w:div>
                <w:div w:id="987172311">
                  <w:marLeft w:val="640"/>
                  <w:marRight w:val="0"/>
                  <w:marTop w:val="0"/>
                  <w:marBottom w:val="0"/>
                  <w:divBdr>
                    <w:top w:val="none" w:sz="0" w:space="0" w:color="auto"/>
                    <w:left w:val="none" w:sz="0" w:space="0" w:color="auto"/>
                    <w:bottom w:val="none" w:sz="0" w:space="0" w:color="auto"/>
                    <w:right w:val="none" w:sz="0" w:space="0" w:color="auto"/>
                  </w:divBdr>
                </w:div>
                <w:div w:id="1018576826">
                  <w:marLeft w:val="640"/>
                  <w:marRight w:val="0"/>
                  <w:marTop w:val="0"/>
                  <w:marBottom w:val="0"/>
                  <w:divBdr>
                    <w:top w:val="none" w:sz="0" w:space="0" w:color="auto"/>
                    <w:left w:val="none" w:sz="0" w:space="0" w:color="auto"/>
                    <w:bottom w:val="none" w:sz="0" w:space="0" w:color="auto"/>
                    <w:right w:val="none" w:sz="0" w:space="0" w:color="auto"/>
                  </w:divBdr>
                </w:div>
                <w:div w:id="1067453724">
                  <w:marLeft w:val="640"/>
                  <w:marRight w:val="0"/>
                  <w:marTop w:val="0"/>
                  <w:marBottom w:val="0"/>
                  <w:divBdr>
                    <w:top w:val="none" w:sz="0" w:space="0" w:color="auto"/>
                    <w:left w:val="none" w:sz="0" w:space="0" w:color="auto"/>
                    <w:bottom w:val="none" w:sz="0" w:space="0" w:color="auto"/>
                    <w:right w:val="none" w:sz="0" w:space="0" w:color="auto"/>
                  </w:divBdr>
                </w:div>
                <w:div w:id="1176189329">
                  <w:marLeft w:val="640"/>
                  <w:marRight w:val="0"/>
                  <w:marTop w:val="0"/>
                  <w:marBottom w:val="0"/>
                  <w:divBdr>
                    <w:top w:val="none" w:sz="0" w:space="0" w:color="auto"/>
                    <w:left w:val="none" w:sz="0" w:space="0" w:color="auto"/>
                    <w:bottom w:val="none" w:sz="0" w:space="0" w:color="auto"/>
                    <w:right w:val="none" w:sz="0" w:space="0" w:color="auto"/>
                  </w:divBdr>
                </w:div>
                <w:div w:id="1203636988">
                  <w:marLeft w:val="640"/>
                  <w:marRight w:val="0"/>
                  <w:marTop w:val="0"/>
                  <w:marBottom w:val="0"/>
                  <w:divBdr>
                    <w:top w:val="none" w:sz="0" w:space="0" w:color="auto"/>
                    <w:left w:val="none" w:sz="0" w:space="0" w:color="auto"/>
                    <w:bottom w:val="none" w:sz="0" w:space="0" w:color="auto"/>
                    <w:right w:val="none" w:sz="0" w:space="0" w:color="auto"/>
                  </w:divBdr>
                </w:div>
                <w:div w:id="1212690681">
                  <w:marLeft w:val="640"/>
                  <w:marRight w:val="0"/>
                  <w:marTop w:val="0"/>
                  <w:marBottom w:val="0"/>
                  <w:divBdr>
                    <w:top w:val="none" w:sz="0" w:space="0" w:color="auto"/>
                    <w:left w:val="none" w:sz="0" w:space="0" w:color="auto"/>
                    <w:bottom w:val="none" w:sz="0" w:space="0" w:color="auto"/>
                    <w:right w:val="none" w:sz="0" w:space="0" w:color="auto"/>
                  </w:divBdr>
                </w:div>
                <w:div w:id="1232155096">
                  <w:marLeft w:val="640"/>
                  <w:marRight w:val="0"/>
                  <w:marTop w:val="0"/>
                  <w:marBottom w:val="0"/>
                  <w:divBdr>
                    <w:top w:val="none" w:sz="0" w:space="0" w:color="auto"/>
                    <w:left w:val="none" w:sz="0" w:space="0" w:color="auto"/>
                    <w:bottom w:val="none" w:sz="0" w:space="0" w:color="auto"/>
                    <w:right w:val="none" w:sz="0" w:space="0" w:color="auto"/>
                  </w:divBdr>
                </w:div>
                <w:div w:id="1235967608">
                  <w:marLeft w:val="640"/>
                  <w:marRight w:val="0"/>
                  <w:marTop w:val="0"/>
                  <w:marBottom w:val="0"/>
                  <w:divBdr>
                    <w:top w:val="none" w:sz="0" w:space="0" w:color="auto"/>
                    <w:left w:val="none" w:sz="0" w:space="0" w:color="auto"/>
                    <w:bottom w:val="none" w:sz="0" w:space="0" w:color="auto"/>
                    <w:right w:val="none" w:sz="0" w:space="0" w:color="auto"/>
                  </w:divBdr>
                </w:div>
                <w:div w:id="1326590416">
                  <w:marLeft w:val="640"/>
                  <w:marRight w:val="0"/>
                  <w:marTop w:val="0"/>
                  <w:marBottom w:val="0"/>
                  <w:divBdr>
                    <w:top w:val="none" w:sz="0" w:space="0" w:color="auto"/>
                    <w:left w:val="none" w:sz="0" w:space="0" w:color="auto"/>
                    <w:bottom w:val="none" w:sz="0" w:space="0" w:color="auto"/>
                    <w:right w:val="none" w:sz="0" w:space="0" w:color="auto"/>
                  </w:divBdr>
                </w:div>
                <w:div w:id="1380057212">
                  <w:marLeft w:val="640"/>
                  <w:marRight w:val="0"/>
                  <w:marTop w:val="0"/>
                  <w:marBottom w:val="0"/>
                  <w:divBdr>
                    <w:top w:val="none" w:sz="0" w:space="0" w:color="auto"/>
                    <w:left w:val="none" w:sz="0" w:space="0" w:color="auto"/>
                    <w:bottom w:val="none" w:sz="0" w:space="0" w:color="auto"/>
                    <w:right w:val="none" w:sz="0" w:space="0" w:color="auto"/>
                  </w:divBdr>
                </w:div>
                <w:div w:id="1390112135">
                  <w:marLeft w:val="640"/>
                  <w:marRight w:val="0"/>
                  <w:marTop w:val="0"/>
                  <w:marBottom w:val="0"/>
                  <w:divBdr>
                    <w:top w:val="none" w:sz="0" w:space="0" w:color="auto"/>
                    <w:left w:val="none" w:sz="0" w:space="0" w:color="auto"/>
                    <w:bottom w:val="none" w:sz="0" w:space="0" w:color="auto"/>
                    <w:right w:val="none" w:sz="0" w:space="0" w:color="auto"/>
                  </w:divBdr>
                </w:div>
                <w:div w:id="1415542717">
                  <w:marLeft w:val="640"/>
                  <w:marRight w:val="0"/>
                  <w:marTop w:val="0"/>
                  <w:marBottom w:val="0"/>
                  <w:divBdr>
                    <w:top w:val="none" w:sz="0" w:space="0" w:color="auto"/>
                    <w:left w:val="none" w:sz="0" w:space="0" w:color="auto"/>
                    <w:bottom w:val="none" w:sz="0" w:space="0" w:color="auto"/>
                    <w:right w:val="none" w:sz="0" w:space="0" w:color="auto"/>
                  </w:divBdr>
                </w:div>
                <w:div w:id="1497500464">
                  <w:marLeft w:val="640"/>
                  <w:marRight w:val="0"/>
                  <w:marTop w:val="0"/>
                  <w:marBottom w:val="0"/>
                  <w:divBdr>
                    <w:top w:val="none" w:sz="0" w:space="0" w:color="auto"/>
                    <w:left w:val="none" w:sz="0" w:space="0" w:color="auto"/>
                    <w:bottom w:val="none" w:sz="0" w:space="0" w:color="auto"/>
                    <w:right w:val="none" w:sz="0" w:space="0" w:color="auto"/>
                  </w:divBdr>
                </w:div>
                <w:div w:id="1501190582">
                  <w:marLeft w:val="640"/>
                  <w:marRight w:val="0"/>
                  <w:marTop w:val="0"/>
                  <w:marBottom w:val="0"/>
                  <w:divBdr>
                    <w:top w:val="none" w:sz="0" w:space="0" w:color="auto"/>
                    <w:left w:val="none" w:sz="0" w:space="0" w:color="auto"/>
                    <w:bottom w:val="none" w:sz="0" w:space="0" w:color="auto"/>
                    <w:right w:val="none" w:sz="0" w:space="0" w:color="auto"/>
                  </w:divBdr>
                </w:div>
                <w:div w:id="1586573791">
                  <w:marLeft w:val="640"/>
                  <w:marRight w:val="0"/>
                  <w:marTop w:val="0"/>
                  <w:marBottom w:val="0"/>
                  <w:divBdr>
                    <w:top w:val="none" w:sz="0" w:space="0" w:color="auto"/>
                    <w:left w:val="none" w:sz="0" w:space="0" w:color="auto"/>
                    <w:bottom w:val="none" w:sz="0" w:space="0" w:color="auto"/>
                    <w:right w:val="none" w:sz="0" w:space="0" w:color="auto"/>
                  </w:divBdr>
                </w:div>
                <w:div w:id="1602181754">
                  <w:marLeft w:val="640"/>
                  <w:marRight w:val="0"/>
                  <w:marTop w:val="0"/>
                  <w:marBottom w:val="0"/>
                  <w:divBdr>
                    <w:top w:val="none" w:sz="0" w:space="0" w:color="auto"/>
                    <w:left w:val="none" w:sz="0" w:space="0" w:color="auto"/>
                    <w:bottom w:val="none" w:sz="0" w:space="0" w:color="auto"/>
                    <w:right w:val="none" w:sz="0" w:space="0" w:color="auto"/>
                  </w:divBdr>
                </w:div>
                <w:div w:id="1626079268">
                  <w:marLeft w:val="640"/>
                  <w:marRight w:val="0"/>
                  <w:marTop w:val="0"/>
                  <w:marBottom w:val="0"/>
                  <w:divBdr>
                    <w:top w:val="none" w:sz="0" w:space="0" w:color="auto"/>
                    <w:left w:val="none" w:sz="0" w:space="0" w:color="auto"/>
                    <w:bottom w:val="none" w:sz="0" w:space="0" w:color="auto"/>
                    <w:right w:val="none" w:sz="0" w:space="0" w:color="auto"/>
                  </w:divBdr>
                </w:div>
                <w:div w:id="1687901019">
                  <w:marLeft w:val="640"/>
                  <w:marRight w:val="0"/>
                  <w:marTop w:val="0"/>
                  <w:marBottom w:val="0"/>
                  <w:divBdr>
                    <w:top w:val="none" w:sz="0" w:space="0" w:color="auto"/>
                    <w:left w:val="none" w:sz="0" w:space="0" w:color="auto"/>
                    <w:bottom w:val="none" w:sz="0" w:space="0" w:color="auto"/>
                    <w:right w:val="none" w:sz="0" w:space="0" w:color="auto"/>
                  </w:divBdr>
                </w:div>
                <w:div w:id="1699694115">
                  <w:marLeft w:val="640"/>
                  <w:marRight w:val="0"/>
                  <w:marTop w:val="0"/>
                  <w:marBottom w:val="0"/>
                  <w:divBdr>
                    <w:top w:val="none" w:sz="0" w:space="0" w:color="auto"/>
                    <w:left w:val="none" w:sz="0" w:space="0" w:color="auto"/>
                    <w:bottom w:val="none" w:sz="0" w:space="0" w:color="auto"/>
                    <w:right w:val="none" w:sz="0" w:space="0" w:color="auto"/>
                  </w:divBdr>
                </w:div>
                <w:div w:id="1752576322">
                  <w:marLeft w:val="640"/>
                  <w:marRight w:val="0"/>
                  <w:marTop w:val="0"/>
                  <w:marBottom w:val="0"/>
                  <w:divBdr>
                    <w:top w:val="none" w:sz="0" w:space="0" w:color="auto"/>
                    <w:left w:val="none" w:sz="0" w:space="0" w:color="auto"/>
                    <w:bottom w:val="none" w:sz="0" w:space="0" w:color="auto"/>
                    <w:right w:val="none" w:sz="0" w:space="0" w:color="auto"/>
                  </w:divBdr>
                </w:div>
                <w:div w:id="1791508889">
                  <w:marLeft w:val="640"/>
                  <w:marRight w:val="0"/>
                  <w:marTop w:val="0"/>
                  <w:marBottom w:val="0"/>
                  <w:divBdr>
                    <w:top w:val="none" w:sz="0" w:space="0" w:color="auto"/>
                    <w:left w:val="none" w:sz="0" w:space="0" w:color="auto"/>
                    <w:bottom w:val="none" w:sz="0" w:space="0" w:color="auto"/>
                    <w:right w:val="none" w:sz="0" w:space="0" w:color="auto"/>
                  </w:divBdr>
                </w:div>
                <w:div w:id="1797750327">
                  <w:marLeft w:val="640"/>
                  <w:marRight w:val="0"/>
                  <w:marTop w:val="0"/>
                  <w:marBottom w:val="0"/>
                  <w:divBdr>
                    <w:top w:val="none" w:sz="0" w:space="0" w:color="auto"/>
                    <w:left w:val="none" w:sz="0" w:space="0" w:color="auto"/>
                    <w:bottom w:val="none" w:sz="0" w:space="0" w:color="auto"/>
                    <w:right w:val="none" w:sz="0" w:space="0" w:color="auto"/>
                  </w:divBdr>
                </w:div>
                <w:div w:id="1823035181">
                  <w:marLeft w:val="640"/>
                  <w:marRight w:val="0"/>
                  <w:marTop w:val="0"/>
                  <w:marBottom w:val="0"/>
                  <w:divBdr>
                    <w:top w:val="none" w:sz="0" w:space="0" w:color="auto"/>
                    <w:left w:val="none" w:sz="0" w:space="0" w:color="auto"/>
                    <w:bottom w:val="none" w:sz="0" w:space="0" w:color="auto"/>
                    <w:right w:val="none" w:sz="0" w:space="0" w:color="auto"/>
                  </w:divBdr>
                </w:div>
                <w:div w:id="1869222572">
                  <w:marLeft w:val="640"/>
                  <w:marRight w:val="0"/>
                  <w:marTop w:val="0"/>
                  <w:marBottom w:val="0"/>
                  <w:divBdr>
                    <w:top w:val="none" w:sz="0" w:space="0" w:color="auto"/>
                    <w:left w:val="none" w:sz="0" w:space="0" w:color="auto"/>
                    <w:bottom w:val="none" w:sz="0" w:space="0" w:color="auto"/>
                    <w:right w:val="none" w:sz="0" w:space="0" w:color="auto"/>
                  </w:divBdr>
                </w:div>
                <w:div w:id="1906985917">
                  <w:marLeft w:val="640"/>
                  <w:marRight w:val="0"/>
                  <w:marTop w:val="0"/>
                  <w:marBottom w:val="0"/>
                  <w:divBdr>
                    <w:top w:val="none" w:sz="0" w:space="0" w:color="auto"/>
                    <w:left w:val="none" w:sz="0" w:space="0" w:color="auto"/>
                    <w:bottom w:val="none" w:sz="0" w:space="0" w:color="auto"/>
                    <w:right w:val="none" w:sz="0" w:space="0" w:color="auto"/>
                  </w:divBdr>
                </w:div>
                <w:div w:id="1974673611">
                  <w:marLeft w:val="640"/>
                  <w:marRight w:val="0"/>
                  <w:marTop w:val="0"/>
                  <w:marBottom w:val="0"/>
                  <w:divBdr>
                    <w:top w:val="none" w:sz="0" w:space="0" w:color="auto"/>
                    <w:left w:val="none" w:sz="0" w:space="0" w:color="auto"/>
                    <w:bottom w:val="none" w:sz="0" w:space="0" w:color="auto"/>
                    <w:right w:val="none" w:sz="0" w:space="0" w:color="auto"/>
                  </w:divBdr>
                </w:div>
                <w:div w:id="2000225938">
                  <w:marLeft w:val="640"/>
                  <w:marRight w:val="0"/>
                  <w:marTop w:val="0"/>
                  <w:marBottom w:val="0"/>
                  <w:divBdr>
                    <w:top w:val="none" w:sz="0" w:space="0" w:color="auto"/>
                    <w:left w:val="none" w:sz="0" w:space="0" w:color="auto"/>
                    <w:bottom w:val="none" w:sz="0" w:space="0" w:color="auto"/>
                    <w:right w:val="none" w:sz="0" w:space="0" w:color="auto"/>
                  </w:divBdr>
                </w:div>
                <w:div w:id="2072658458">
                  <w:marLeft w:val="640"/>
                  <w:marRight w:val="0"/>
                  <w:marTop w:val="0"/>
                  <w:marBottom w:val="0"/>
                  <w:divBdr>
                    <w:top w:val="none" w:sz="0" w:space="0" w:color="auto"/>
                    <w:left w:val="none" w:sz="0" w:space="0" w:color="auto"/>
                    <w:bottom w:val="none" w:sz="0" w:space="0" w:color="auto"/>
                    <w:right w:val="none" w:sz="0" w:space="0" w:color="auto"/>
                  </w:divBdr>
                </w:div>
                <w:div w:id="2104104308">
                  <w:marLeft w:val="640"/>
                  <w:marRight w:val="0"/>
                  <w:marTop w:val="0"/>
                  <w:marBottom w:val="0"/>
                  <w:divBdr>
                    <w:top w:val="none" w:sz="0" w:space="0" w:color="auto"/>
                    <w:left w:val="none" w:sz="0" w:space="0" w:color="auto"/>
                    <w:bottom w:val="none" w:sz="0" w:space="0" w:color="auto"/>
                    <w:right w:val="none" w:sz="0" w:space="0" w:color="auto"/>
                  </w:divBdr>
                </w:div>
                <w:div w:id="2107192776">
                  <w:marLeft w:val="640"/>
                  <w:marRight w:val="0"/>
                  <w:marTop w:val="0"/>
                  <w:marBottom w:val="0"/>
                  <w:divBdr>
                    <w:top w:val="none" w:sz="0" w:space="0" w:color="auto"/>
                    <w:left w:val="none" w:sz="0" w:space="0" w:color="auto"/>
                    <w:bottom w:val="none" w:sz="0" w:space="0" w:color="auto"/>
                    <w:right w:val="none" w:sz="0" w:space="0" w:color="auto"/>
                  </w:divBdr>
                </w:div>
                <w:div w:id="2124884397">
                  <w:marLeft w:val="640"/>
                  <w:marRight w:val="0"/>
                  <w:marTop w:val="0"/>
                  <w:marBottom w:val="0"/>
                  <w:divBdr>
                    <w:top w:val="none" w:sz="0" w:space="0" w:color="auto"/>
                    <w:left w:val="none" w:sz="0" w:space="0" w:color="auto"/>
                    <w:bottom w:val="none" w:sz="0" w:space="0" w:color="auto"/>
                    <w:right w:val="none" w:sz="0" w:space="0" w:color="auto"/>
                  </w:divBdr>
                </w:div>
              </w:divsChild>
            </w:div>
            <w:div w:id="1511022393">
              <w:marLeft w:val="0"/>
              <w:marRight w:val="0"/>
              <w:marTop w:val="0"/>
              <w:marBottom w:val="0"/>
              <w:divBdr>
                <w:top w:val="none" w:sz="0" w:space="0" w:color="auto"/>
                <w:left w:val="none" w:sz="0" w:space="0" w:color="auto"/>
                <w:bottom w:val="none" w:sz="0" w:space="0" w:color="auto"/>
                <w:right w:val="none" w:sz="0" w:space="0" w:color="auto"/>
              </w:divBdr>
              <w:divsChild>
                <w:div w:id="59720333">
                  <w:marLeft w:val="640"/>
                  <w:marRight w:val="0"/>
                  <w:marTop w:val="0"/>
                  <w:marBottom w:val="0"/>
                  <w:divBdr>
                    <w:top w:val="none" w:sz="0" w:space="0" w:color="auto"/>
                    <w:left w:val="none" w:sz="0" w:space="0" w:color="auto"/>
                    <w:bottom w:val="none" w:sz="0" w:space="0" w:color="auto"/>
                    <w:right w:val="none" w:sz="0" w:space="0" w:color="auto"/>
                  </w:divBdr>
                </w:div>
                <w:div w:id="67383237">
                  <w:marLeft w:val="640"/>
                  <w:marRight w:val="0"/>
                  <w:marTop w:val="0"/>
                  <w:marBottom w:val="0"/>
                  <w:divBdr>
                    <w:top w:val="none" w:sz="0" w:space="0" w:color="auto"/>
                    <w:left w:val="none" w:sz="0" w:space="0" w:color="auto"/>
                    <w:bottom w:val="none" w:sz="0" w:space="0" w:color="auto"/>
                    <w:right w:val="none" w:sz="0" w:space="0" w:color="auto"/>
                  </w:divBdr>
                </w:div>
                <w:div w:id="131601049">
                  <w:marLeft w:val="640"/>
                  <w:marRight w:val="0"/>
                  <w:marTop w:val="0"/>
                  <w:marBottom w:val="0"/>
                  <w:divBdr>
                    <w:top w:val="none" w:sz="0" w:space="0" w:color="auto"/>
                    <w:left w:val="none" w:sz="0" w:space="0" w:color="auto"/>
                    <w:bottom w:val="none" w:sz="0" w:space="0" w:color="auto"/>
                    <w:right w:val="none" w:sz="0" w:space="0" w:color="auto"/>
                  </w:divBdr>
                </w:div>
                <w:div w:id="161556202">
                  <w:marLeft w:val="640"/>
                  <w:marRight w:val="0"/>
                  <w:marTop w:val="0"/>
                  <w:marBottom w:val="0"/>
                  <w:divBdr>
                    <w:top w:val="none" w:sz="0" w:space="0" w:color="auto"/>
                    <w:left w:val="none" w:sz="0" w:space="0" w:color="auto"/>
                    <w:bottom w:val="none" w:sz="0" w:space="0" w:color="auto"/>
                    <w:right w:val="none" w:sz="0" w:space="0" w:color="auto"/>
                  </w:divBdr>
                </w:div>
                <w:div w:id="169951284">
                  <w:marLeft w:val="640"/>
                  <w:marRight w:val="0"/>
                  <w:marTop w:val="0"/>
                  <w:marBottom w:val="0"/>
                  <w:divBdr>
                    <w:top w:val="none" w:sz="0" w:space="0" w:color="auto"/>
                    <w:left w:val="none" w:sz="0" w:space="0" w:color="auto"/>
                    <w:bottom w:val="none" w:sz="0" w:space="0" w:color="auto"/>
                    <w:right w:val="none" w:sz="0" w:space="0" w:color="auto"/>
                  </w:divBdr>
                </w:div>
                <w:div w:id="194315733">
                  <w:marLeft w:val="640"/>
                  <w:marRight w:val="0"/>
                  <w:marTop w:val="0"/>
                  <w:marBottom w:val="0"/>
                  <w:divBdr>
                    <w:top w:val="none" w:sz="0" w:space="0" w:color="auto"/>
                    <w:left w:val="none" w:sz="0" w:space="0" w:color="auto"/>
                    <w:bottom w:val="none" w:sz="0" w:space="0" w:color="auto"/>
                    <w:right w:val="none" w:sz="0" w:space="0" w:color="auto"/>
                  </w:divBdr>
                </w:div>
                <w:div w:id="231081093">
                  <w:marLeft w:val="640"/>
                  <w:marRight w:val="0"/>
                  <w:marTop w:val="0"/>
                  <w:marBottom w:val="0"/>
                  <w:divBdr>
                    <w:top w:val="none" w:sz="0" w:space="0" w:color="auto"/>
                    <w:left w:val="none" w:sz="0" w:space="0" w:color="auto"/>
                    <w:bottom w:val="none" w:sz="0" w:space="0" w:color="auto"/>
                    <w:right w:val="none" w:sz="0" w:space="0" w:color="auto"/>
                  </w:divBdr>
                </w:div>
                <w:div w:id="237790231">
                  <w:marLeft w:val="640"/>
                  <w:marRight w:val="0"/>
                  <w:marTop w:val="0"/>
                  <w:marBottom w:val="0"/>
                  <w:divBdr>
                    <w:top w:val="none" w:sz="0" w:space="0" w:color="auto"/>
                    <w:left w:val="none" w:sz="0" w:space="0" w:color="auto"/>
                    <w:bottom w:val="none" w:sz="0" w:space="0" w:color="auto"/>
                    <w:right w:val="none" w:sz="0" w:space="0" w:color="auto"/>
                  </w:divBdr>
                </w:div>
                <w:div w:id="343241314">
                  <w:marLeft w:val="640"/>
                  <w:marRight w:val="0"/>
                  <w:marTop w:val="0"/>
                  <w:marBottom w:val="0"/>
                  <w:divBdr>
                    <w:top w:val="none" w:sz="0" w:space="0" w:color="auto"/>
                    <w:left w:val="none" w:sz="0" w:space="0" w:color="auto"/>
                    <w:bottom w:val="none" w:sz="0" w:space="0" w:color="auto"/>
                    <w:right w:val="none" w:sz="0" w:space="0" w:color="auto"/>
                  </w:divBdr>
                </w:div>
                <w:div w:id="360980639">
                  <w:marLeft w:val="640"/>
                  <w:marRight w:val="0"/>
                  <w:marTop w:val="0"/>
                  <w:marBottom w:val="0"/>
                  <w:divBdr>
                    <w:top w:val="none" w:sz="0" w:space="0" w:color="auto"/>
                    <w:left w:val="none" w:sz="0" w:space="0" w:color="auto"/>
                    <w:bottom w:val="none" w:sz="0" w:space="0" w:color="auto"/>
                    <w:right w:val="none" w:sz="0" w:space="0" w:color="auto"/>
                  </w:divBdr>
                </w:div>
                <w:div w:id="476605788">
                  <w:marLeft w:val="640"/>
                  <w:marRight w:val="0"/>
                  <w:marTop w:val="0"/>
                  <w:marBottom w:val="0"/>
                  <w:divBdr>
                    <w:top w:val="none" w:sz="0" w:space="0" w:color="auto"/>
                    <w:left w:val="none" w:sz="0" w:space="0" w:color="auto"/>
                    <w:bottom w:val="none" w:sz="0" w:space="0" w:color="auto"/>
                    <w:right w:val="none" w:sz="0" w:space="0" w:color="auto"/>
                  </w:divBdr>
                </w:div>
                <w:div w:id="499396948">
                  <w:marLeft w:val="640"/>
                  <w:marRight w:val="0"/>
                  <w:marTop w:val="0"/>
                  <w:marBottom w:val="0"/>
                  <w:divBdr>
                    <w:top w:val="none" w:sz="0" w:space="0" w:color="auto"/>
                    <w:left w:val="none" w:sz="0" w:space="0" w:color="auto"/>
                    <w:bottom w:val="none" w:sz="0" w:space="0" w:color="auto"/>
                    <w:right w:val="none" w:sz="0" w:space="0" w:color="auto"/>
                  </w:divBdr>
                </w:div>
                <w:div w:id="558394660">
                  <w:marLeft w:val="640"/>
                  <w:marRight w:val="0"/>
                  <w:marTop w:val="0"/>
                  <w:marBottom w:val="0"/>
                  <w:divBdr>
                    <w:top w:val="none" w:sz="0" w:space="0" w:color="auto"/>
                    <w:left w:val="none" w:sz="0" w:space="0" w:color="auto"/>
                    <w:bottom w:val="none" w:sz="0" w:space="0" w:color="auto"/>
                    <w:right w:val="none" w:sz="0" w:space="0" w:color="auto"/>
                  </w:divBdr>
                </w:div>
                <w:div w:id="574559065">
                  <w:marLeft w:val="640"/>
                  <w:marRight w:val="0"/>
                  <w:marTop w:val="0"/>
                  <w:marBottom w:val="0"/>
                  <w:divBdr>
                    <w:top w:val="none" w:sz="0" w:space="0" w:color="auto"/>
                    <w:left w:val="none" w:sz="0" w:space="0" w:color="auto"/>
                    <w:bottom w:val="none" w:sz="0" w:space="0" w:color="auto"/>
                    <w:right w:val="none" w:sz="0" w:space="0" w:color="auto"/>
                  </w:divBdr>
                </w:div>
                <w:div w:id="609699015">
                  <w:marLeft w:val="640"/>
                  <w:marRight w:val="0"/>
                  <w:marTop w:val="0"/>
                  <w:marBottom w:val="0"/>
                  <w:divBdr>
                    <w:top w:val="none" w:sz="0" w:space="0" w:color="auto"/>
                    <w:left w:val="none" w:sz="0" w:space="0" w:color="auto"/>
                    <w:bottom w:val="none" w:sz="0" w:space="0" w:color="auto"/>
                    <w:right w:val="none" w:sz="0" w:space="0" w:color="auto"/>
                  </w:divBdr>
                </w:div>
                <w:div w:id="642390826">
                  <w:marLeft w:val="640"/>
                  <w:marRight w:val="0"/>
                  <w:marTop w:val="0"/>
                  <w:marBottom w:val="0"/>
                  <w:divBdr>
                    <w:top w:val="none" w:sz="0" w:space="0" w:color="auto"/>
                    <w:left w:val="none" w:sz="0" w:space="0" w:color="auto"/>
                    <w:bottom w:val="none" w:sz="0" w:space="0" w:color="auto"/>
                    <w:right w:val="none" w:sz="0" w:space="0" w:color="auto"/>
                  </w:divBdr>
                </w:div>
                <w:div w:id="669412763">
                  <w:marLeft w:val="640"/>
                  <w:marRight w:val="0"/>
                  <w:marTop w:val="0"/>
                  <w:marBottom w:val="0"/>
                  <w:divBdr>
                    <w:top w:val="none" w:sz="0" w:space="0" w:color="auto"/>
                    <w:left w:val="none" w:sz="0" w:space="0" w:color="auto"/>
                    <w:bottom w:val="none" w:sz="0" w:space="0" w:color="auto"/>
                    <w:right w:val="none" w:sz="0" w:space="0" w:color="auto"/>
                  </w:divBdr>
                </w:div>
                <w:div w:id="683629293">
                  <w:marLeft w:val="640"/>
                  <w:marRight w:val="0"/>
                  <w:marTop w:val="0"/>
                  <w:marBottom w:val="0"/>
                  <w:divBdr>
                    <w:top w:val="none" w:sz="0" w:space="0" w:color="auto"/>
                    <w:left w:val="none" w:sz="0" w:space="0" w:color="auto"/>
                    <w:bottom w:val="none" w:sz="0" w:space="0" w:color="auto"/>
                    <w:right w:val="none" w:sz="0" w:space="0" w:color="auto"/>
                  </w:divBdr>
                </w:div>
                <w:div w:id="770276583">
                  <w:marLeft w:val="640"/>
                  <w:marRight w:val="0"/>
                  <w:marTop w:val="0"/>
                  <w:marBottom w:val="0"/>
                  <w:divBdr>
                    <w:top w:val="none" w:sz="0" w:space="0" w:color="auto"/>
                    <w:left w:val="none" w:sz="0" w:space="0" w:color="auto"/>
                    <w:bottom w:val="none" w:sz="0" w:space="0" w:color="auto"/>
                    <w:right w:val="none" w:sz="0" w:space="0" w:color="auto"/>
                  </w:divBdr>
                </w:div>
                <w:div w:id="808206243">
                  <w:marLeft w:val="640"/>
                  <w:marRight w:val="0"/>
                  <w:marTop w:val="0"/>
                  <w:marBottom w:val="0"/>
                  <w:divBdr>
                    <w:top w:val="none" w:sz="0" w:space="0" w:color="auto"/>
                    <w:left w:val="none" w:sz="0" w:space="0" w:color="auto"/>
                    <w:bottom w:val="none" w:sz="0" w:space="0" w:color="auto"/>
                    <w:right w:val="none" w:sz="0" w:space="0" w:color="auto"/>
                  </w:divBdr>
                </w:div>
                <w:div w:id="820072982">
                  <w:marLeft w:val="640"/>
                  <w:marRight w:val="0"/>
                  <w:marTop w:val="0"/>
                  <w:marBottom w:val="0"/>
                  <w:divBdr>
                    <w:top w:val="none" w:sz="0" w:space="0" w:color="auto"/>
                    <w:left w:val="none" w:sz="0" w:space="0" w:color="auto"/>
                    <w:bottom w:val="none" w:sz="0" w:space="0" w:color="auto"/>
                    <w:right w:val="none" w:sz="0" w:space="0" w:color="auto"/>
                  </w:divBdr>
                </w:div>
                <w:div w:id="852647495">
                  <w:marLeft w:val="640"/>
                  <w:marRight w:val="0"/>
                  <w:marTop w:val="0"/>
                  <w:marBottom w:val="0"/>
                  <w:divBdr>
                    <w:top w:val="none" w:sz="0" w:space="0" w:color="auto"/>
                    <w:left w:val="none" w:sz="0" w:space="0" w:color="auto"/>
                    <w:bottom w:val="none" w:sz="0" w:space="0" w:color="auto"/>
                    <w:right w:val="none" w:sz="0" w:space="0" w:color="auto"/>
                  </w:divBdr>
                </w:div>
                <w:div w:id="869563561">
                  <w:marLeft w:val="640"/>
                  <w:marRight w:val="0"/>
                  <w:marTop w:val="0"/>
                  <w:marBottom w:val="0"/>
                  <w:divBdr>
                    <w:top w:val="none" w:sz="0" w:space="0" w:color="auto"/>
                    <w:left w:val="none" w:sz="0" w:space="0" w:color="auto"/>
                    <w:bottom w:val="none" w:sz="0" w:space="0" w:color="auto"/>
                    <w:right w:val="none" w:sz="0" w:space="0" w:color="auto"/>
                  </w:divBdr>
                </w:div>
                <w:div w:id="869952428">
                  <w:marLeft w:val="640"/>
                  <w:marRight w:val="0"/>
                  <w:marTop w:val="0"/>
                  <w:marBottom w:val="0"/>
                  <w:divBdr>
                    <w:top w:val="none" w:sz="0" w:space="0" w:color="auto"/>
                    <w:left w:val="none" w:sz="0" w:space="0" w:color="auto"/>
                    <w:bottom w:val="none" w:sz="0" w:space="0" w:color="auto"/>
                    <w:right w:val="none" w:sz="0" w:space="0" w:color="auto"/>
                  </w:divBdr>
                </w:div>
                <w:div w:id="900864943">
                  <w:marLeft w:val="640"/>
                  <w:marRight w:val="0"/>
                  <w:marTop w:val="0"/>
                  <w:marBottom w:val="0"/>
                  <w:divBdr>
                    <w:top w:val="none" w:sz="0" w:space="0" w:color="auto"/>
                    <w:left w:val="none" w:sz="0" w:space="0" w:color="auto"/>
                    <w:bottom w:val="none" w:sz="0" w:space="0" w:color="auto"/>
                    <w:right w:val="none" w:sz="0" w:space="0" w:color="auto"/>
                  </w:divBdr>
                </w:div>
                <w:div w:id="981082790">
                  <w:marLeft w:val="640"/>
                  <w:marRight w:val="0"/>
                  <w:marTop w:val="0"/>
                  <w:marBottom w:val="0"/>
                  <w:divBdr>
                    <w:top w:val="none" w:sz="0" w:space="0" w:color="auto"/>
                    <w:left w:val="none" w:sz="0" w:space="0" w:color="auto"/>
                    <w:bottom w:val="none" w:sz="0" w:space="0" w:color="auto"/>
                    <w:right w:val="none" w:sz="0" w:space="0" w:color="auto"/>
                  </w:divBdr>
                </w:div>
                <w:div w:id="1034042552">
                  <w:marLeft w:val="640"/>
                  <w:marRight w:val="0"/>
                  <w:marTop w:val="0"/>
                  <w:marBottom w:val="0"/>
                  <w:divBdr>
                    <w:top w:val="none" w:sz="0" w:space="0" w:color="auto"/>
                    <w:left w:val="none" w:sz="0" w:space="0" w:color="auto"/>
                    <w:bottom w:val="none" w:sz="0" w:space="0" w:color="auto"/>
                    <w:right w:val="none" w:sz="0" w:space="0" w:color="auto"/>
                  </w:divBdr>
                </w:div>
                <w:div w:id="1074087561">
                  <w:marLeft w:val="640"/>
                  <w:marRight w:val="0"/>
                  <w:marTop w:val="0"/>
                  <w:marBottom w:val="0"/>
                  <w:divBdr>
                    <w:top w:val="none" w:sz="0" w:space="0" w:color="auto"/>
                    <w:left w:val="none" w:sz="0" w:space="0" w:color="auto"/>
                    <w:bottom w:val="none" w:sz="0" w:space="0" w:color="auto"/>
                    <w:right w:val="none" w:sz="0" w:space="0" w:color="auto"/>
                  </w:divBdr>
                </w:div>
                <w:div w:id="1091394965">
                  <w:marLeft w:val="640"/>
                  <w:marRight w:val="0"/>
                  <w:marTop w:val="0"/>
                  <w:marBottom w:val="0"/>
                  <w:divBdr>
                    <w:top w:val="none" w:sz="0" w:space="0" w:color="auto"/>
                    <w:left w:val="none" w:sz="0" w:space="0" w:color="auto"/>
                    <w:bottom w:val="none" w:sz="0" w:space="0" w:color="auto"/>
                    <w:right w:val="none" w:sz="0" w:space="0" w:color="auto"/>
                  </w:divBdr>
                </w:div>
                <w:div w:id="1102337322">
                  <w:marLeft w:val="640"/>
                  <w:marRight w:val="0"/>
                  <w:marTop w:val="0"/>
                  <w:marBottom w:val="0"/>
                  <w:divBdr>
                    <w:top w:val="none" w:sz="0" w:space="0" w:color="auto"/>
                    <w:left w:val="none" w:sz="0" w:space="0" w:color="auto"/>
                    <w:bottom w:val="none" w:sz="0" w:space="0" w:color="auto"/>
                    <w:right w:val="none" w:sz="0" w:space="0" w:color="auto"/>
                  </w:divBdr>
                </w:div>
                <w:div w:id="1249583685">
                  <w:marLeft w:val="640"/>
                  <w:marRight w:val="0"/>
                  <w:marTop w:val="0"/>
                  <w:marBottom w:val="0"/>
                  <w:divBdr>
                    <w:top w:val="none" w:sz="0" w:space="0" w:color="auto"/>
                    <w:left w:val="none" w:sz="0" w:space="0" w:color="auto"/>
                    <w:bottom w:val="none" w:sz="0" w:space="0" w:color="auto"/>
                    <w:right w:val="none" w:sz="0" w:space="0" w:color="auto"/>
                  </w:divBdr>
                </w:div>
                <w:div w:id="1292249088">
                  <w:marLeft w:val="640"/>
                  <w:marRight w:val="0"/>
                  <w:marTop w:val="0"/>
                  <w:marBottom w:val="0"/>
                  <w:divBdr>
                    <w:top w:val="none" w:sz="0" w:space="0" w:color="auto"/>
                    <w:left w:val="none" w:sz="0" w:space="0" w:color="auto"/>
                    <w:bottom w:val="none" w:sz="0" w:space="0" w:color="auto"/>
                    <w:right w:val="none" w:sz="0" w:space="0" w:color="auto"/>
                  </w:divBdr>
                </w:div>
                <w:div w:id="1299149588">
                  <w:marLeft w:val="640"/>
                  <w:marRight w:val="0"/>
                  <w:marTop w:val="0"/>
                  <w:marBottom w:val="0"/>
                  <w:divBdr>
                    <w:top w:val="none" w:sz="0" w:space="0" w:color="auto"/>
                    <w:left w:val="none" w:sz="0" w:space="0" w:color="auto"/>
                    <w:bottom w:val="none" w:sz="0" w:space="0" w:color="auto"/>
                    <w:right w:val="none" w:sz="0" w:space="0" w:color="auto"/>
                  </w:divBdr>
                </w:div>
                <w:div w:id="1317758361">
                  <w:marLeft w:val="640"/>
                  <w:marRight w:val="0"/>
                  <w:marTop w:val="0"/>
                  <w:marBottom w:val="0"/>
                  <w:divBdr>
                    <w:top w:val="none" w:sz="0" w:space="0" w:color="auto"/>
                    <w:left w:val="none" w:sz="0" w:space="0" w:color="auto"/>
                    <w:bottom w:val="none" w:sz="0" w:space="0" w:color="auto"/>
                    <w:right w:val="none" w:sz="0" w:space="0" w:color="auto"/>
                  </w:divBdr>
                </w:div>
                <w:div w:id="1357461157">
                  <w:marLeft w:val="640"/>
                  <w:marRight w:val="0"/>
                  <w:marTop w:val="0"/>
                  <w:marBottom w:val="0"/>
                  <w:divBdr>
                    <w:top w:val="none" w:sz="0" w:space="0" w:color="auto"/>
                    <w:left w:val="none" w:sz="0" w:space="0" w:color="auto"/>
                    <w:bottom w:val="none" w:sz="0" w:space="0" w:color="auto"/>
                    <w:right w:val="none" w:sz="0" w:space="0" w:color="auto"/>
                  </w:divBdr>
                </w:div>
                <w:div w:id="1387988386">
                  <w:marLeft w:val="640"/>
                  <w:marRight w:val="0"/>
                  <w:marTop w:val="0"/>
                  <w:marBottom w:val="0"/>
                  <w:divBdr>
                    <w:top w:val="none" w:sz="0" w:space="0" w:color="auto"/>
                    <w:left w:val="none" w:sz="0" w:space="0" w:color="auto"/>
                    <w:bottom w:val="none" w:sz="0" w:space="0" w:color="auto"/>
                    <w:right w:val="none" w:sz="0" w:space="0" w:color="auto"/>
                  </w:divBdr>
                </w:div>
                <w:div w:id="1395470392">
                  <w:marLeft w:val="640"/>
                  <w:marRight w:val="0"/>
                  <w:marTop w:val="0"/>
                  <w:marBottom w:val="0"/>
                  <w:divBdr>
                    <w:top w:val="none" w:sz="0" w:space="0" w:color="auto"/>
                    <w:left w:val="none" w:sz="0" w:space="0" w:color="auto"/>
                    <w:bottom w:val="none" w:sz="0" w:space="0" w:color="auto"/>
                    <w:right w:val="none" w:sz="0" w:space="0" w:color="auto"/>
                  </w:divBdr>
                </w:div>
                <w:div w:id="1431899846">
                  <w:marLeft w:val="640"/>
                  <w:marRight w:val="0"/>
                  <w:marTop w:val="0"/>
                  <w:marBottom w:val="0"/>
                  <w:divBdr>
                    <w:top w:val="none" w:sz="0" w:space="0" w:color="auto"/>
                    <w:left w:val="none" w:sz="0" w:space="0" w:color="auto"/>
                    <w:bottom w:val="none" w:sz="0" w:space="0" w:color="auto"/>
                    <w:right w:val="none" w:sz="0" w:space="0" w:color="auto"/>
                  </w:divBdr>
                </w:div>
                <w:div w:id="1449199366">
                  <w:marLeft w:val="640"/>
                  <w:marRight w:val="0"/>
                  <w:marTop w:val="0"/>
                  <w:marBottom w:val="0"/>
                  <w:divBdr>
                    <w:top w:val="none" w:sz="0" w:space="0" w:color="auto"/>
                    <w:left w:val="none" w:sz="0" w:space="0" w:color="auto"/>
                    <w:bottom w:val="none" w:sz="0" w:space="0" w:color="auto"/>
                    <w:right w:val="none" w:sz="0" w:space="0" w:color="auto"/>
                  </w:divBdr>
                </w:div>
                <w:div w:id="1471943789">
                  <w:marLeft w:val="640"/>
                  <w:marRight w:val="0"/>
                  <w:marTop w:val="0"/>
                  <w:marBottom w:val="0"/>
                  <w:divBdr>
                    <w:top w:val="none" w:sz="0" w:space="0" w:color="auto"/>
                    <w:left w:val="none" w:sz="0" w:space="0" w:color="auto"/>
                    <w:bottom w:val="none" w:sz="0" w:space="0" w:color="auto"/>
                    <w:right w:val="none" w:sz="0" w:space="0" w:color="auto"/>
                  </w:divBdr>
                </w:div>
                <w:div w:id="1538737595">
                  <w:marLeft w:val="640"/>
                  <w:marRight w:val="0"/>
                  <w:marTop w:val="0"/>
                  <w:marBottom w:val="0"/>
                  <w:divBdr>
                    <w:top w:val="none" w:sz="0" w:space="0" w:color="auto"/>
                    <w:left w:val="none" w:sz="0" w:space="0" w:color="auto"/>
                    <w:bottom w:val="none" w:sz="0" w:space="0" w:color="auto"/>
                    <w:right w:val="none" w:sz="0" w:space="0" w:color="auto"/>
                  </w:divBdr>
                </w:div>
                <w:div w:id="1566258784">
                  <w:marLeft w:val="640"/>
                  <w:marRight w:val="0"/>
                  <w:marTop w:val="0"/>
                  <w:marBottom w:val="0"/>
                  <w:divBdr>
                    <w:top w:val="none" w:sz="0" w:space="0" w:color="auto"/>
                    <w:left w:val="none" w:sz="0" w:space="0" w:color="auto"/>
                    <w:bottom w:val="none" w:sz="0" w:space="0" w:color="auto"/>
                    <w:right w:val="none" w:sz="0" w:space="0" w:color="auto"/>
                  </w:divBdr>
                </w:div>
                <w:div w:id="1600675399">
                  <w:marLeft w:val="640"/>
                  <w:marRight w:val="0"/>
                  <w:marTop w:val="0"/>
                  <w:marBottom w:val="0"/>
                  <w:divBdr>
                    <w:top w:val="none" w:sz="0" w:space="0" w:color="auto"/>
                    <w:left w:val="none" w:sz="0" w:space="0" w:color="auto"/>
                    <w:bottom w:val="none" w:sz="0" w:space="0" w:color="auto"/>
                    <w:right w:val="none" w:sz="0" w:space="0" w:color="auto"/>
                  </w:divBdr>
                </w:div>
                <w:div w:id="1627925599">
                  <w:marLeft w:val="640"/>
                  <w:marRight w:val="0"/>
                  <w:marTop w:val="0"/>
                  <w:marBottom w:val="0"/>
                  <w:divBdr>
                    <w:top w:val="none" w:sz="0" w:space="0" w:color="auto"/>
                    <w:left w:val="none" w:sz="0" w:space="0" w:color="auto"/>
                    <w:bottom w:val="none" w:sz="0" w:space="0" w:color="auto"/>
                    <w:right w:val="none" w:sz="0" w:space="0" w:color="auto"/>
                  </w:divBdr>
                </w:div>
                <w:div w:id="1633973836">
                  <w:marLeft w:val="640"/>
                  <w:marRight w:val="0"/>
                  <w:marTop w:val="0"/>
                  <w:marBottom w:val="0"/>
                  <w:divBdr>
                    <w:top w:val="none" w:sz="0" w:space="0" w:color="auto"/>
                    <w:left w:val="none" w:sz="0" w:space="0" w:color="auto"/>
                    <w:bottom w:val="none" w:sz="0" w:space="0" w:color="auto"/>
                    <w:right w:val="none" w:sz="0" w:space="0" w:color="auto"/>
                  </w:divBdr>
                </w:div>
                <w:div w:id="1721243892">
                  <w:marLeft w:val="640"/>
                  <w:marRight w:val="0"/>
                  <w:marTop w:val="0"/>
                  <w:marBottom w:val="0"/>
                  <w:divBdr>
                    <w:top w:val="none" w:sz="0" w:space="0" w:color="auto"/>
                    <w:left w:val="none" w:sz="0" w:space="0" w:color="auto"/>
                    <w:bottom w:val="none" w:sz="0" w:space="0" w:color="auto"/>
                    <w:right w:val="none" w:sz="0" w:space="0" w:color="auto"/>
                  </w:divBdr>
                </w:div>
                <w:div w:id="1745490924">
                  <w:marLeft w:val="640"/>
                  <w:marRight w:val="0"/>
                  <w:marTop w:val="0"/>
                  <w:marBottom w:val="0"/>
                  <w:divBdr>
                    <w:top w:val="none" w:sz="0" w:space="0" w:color="auto"/>
                    <w:left w:val="none" w:sz="0" w:space="0" w:color="auto"/>
                    <w:bottom w:val="none" w:sz="0" w:space="0" w:color="auto"/>
                    <w:right w:val="none" w:sz="0" w:space="0" w:color="auto"/>
                  </w:divBdr>
                </w:div>
                <w:div w:id="1780028310">
                  <w:marLeft w:val="640"/>
                  <w:marRight w:val="0"/>
                  <w:marTop w:val="0"/>
                  <w:marBottom w:val="0"/>
                  <w:divBdr>
                    <w:top w:val="none" w:sz="0" w:space="0" w:color="auto"/>
                    <w:left w:val="none" w:sz="0" w:space="0" w:color="auto"/>
                    <w:bottom w:val="none" w:sz="0" w:space="0" w:color="auto"/>
                    <w:right w:val="none" w:sz="0" w:space="0" w:color="auto"/>
                  </w:divBdr>
                </w:div>
                <w:div w:id="1795978095">
                  <w:marLeft w:val="640"/>
                  <w:marRight w:val="0"/>
                  <w:marTop w:val="0"/>
                  <w:marBottom w:val="0"/>
                  <w:divBdr>
                    <w:top w:val="none" w:sz="0" w:space="0" w:color="auto"/>
                    <w:left w:val="none" w:sz="0" w:space="0" w:color="auto"/>
                    <w:bottom w:val="none" w:sz="0" w:space="0" w:color="auto"/>
                    <w:right w:val="none" w:sz="0" w:space="0" w:color="auto"/>
                  </w:divBdr>
                </w:div>
                <w:div w:id="1830291775">
                  <w:marLeft w:val="640"/>
                  <w:marRight w:val="0"/>
                  <w:marTop w:val="0"/>
                  <w:marBottom w:val="0"/>
                  <w:divBdr>
                    <w:top w:val="none" w:sz="0" w:space="0" w:color="auto"/>
                    <w:left w:val="none" w:sz="0" w:space="0" w:color="auto"/>
                    <w:bottom w:val="none" w:sz="0" w:space="0" w:color="auto"/>
                    <w:right w:val="none" w:sz="0" w:space="0" w:color="auto"/>
                  </w:divBdr>
                </w:div>
                <w:div w:id="1910144160">
                  <w:marLeft w:val="640"/>
                  <w:marRight w:val="0"/>
                  <w:marTop w:val="0"/>
                  <w:marBottom w:val="0"/>
                  <w:divBdr>
                    <w:top w:val="none" w:sz="0" w:space="0" w:color="auto"/>
                    <w:left w:val="none" w:sz="0" w:space="0" w:color="auto"/>
                    <w:bottom w:val="none" w:sz="0" w:space="0" w:color="auto"/>
                    <w:right w:val="none" w:sz="0" w:space="0" w:color="auto"/>
                  </w:divBdr>
                </w:div>
                <w:div w:id="1918854184">
                  <w:marLeft w:val="640"/>
                  <w:marRight w:val="0"/>
                  <w:marTop w:val="0"/>
                  <w:marBottom w:val="0"/>
                  <w:divBdr>
                    <w:top w:val="none" w:sz="0" w:space="0" w:color="auto"/>
                    <w:left w:val="none" w:sz="0" w:space="0" w:color="auto"/>
                    <w:bottom w:val="none" w:sz="0" w:space="0" w:color="auto"/>
                    <w:right w:val="none" w:sz="0" w:space="0" w:color="auto"/>
                  </w:divBdr>
                </w:div>
                <w:div w:id="2033417823">
                  <w:marLeft w:val="640"/>
                  <w:marRight w:val="0"/>
                  <w:marTop w:val="0"/>
                  <w:marBottom w:val="0"/>
                  <w:divBdr>
                    <w:top w:val="none" w:sz="0" w:space="0" w:color="auto"/>
                    <w:left w:val="none" w:sz="0" w:space="0" w:color="auto"/>
                    <w:bottom w:val="none" w:sz="0" w:space="0" w:color="auto"/>
                    <w:right w:val="none" w:sz="0" w:space="0" w:color="auto"/>
                  </w:divBdr>
                </w:div>
                <w:div w:id="2048026789">
                  <w:marLeft w:val="640"/>
                  <w:marRight w:val="0"/>
                  <w:marTop w:val="0"/>
                  <w:marBottom w:val="0"/>
                  <w:divBdr>
                    <w:top w:val="none" w:sz="0" w:space="0" w:color="auto"/>
                    <w:left w:val="none" w:sz="0" w:space="0" w:color="auto"/>
                    <w:bottom w:val="none" w:sz="0" w:space="0" w:color="auto"/>
                    <w:right w:val="none" w:sz="0" w:space="0" w:color="auto"/>
                  </w:divBdr>
                </w:div>
                <w:div w:id="2094356644">
                  <w:marLeft w:val="640"/>
                  <w:marRight w:val="0"/>
                  <w:marTop w:val="0"/>
                  <w:marBottom w:val="0"/>
                  <w:divBdr>
                    <w:top w:val="none" w:sz="0" w:space="0" w:color="auto"/>
                    <w:left w:val="none" w:sz="0" w:space="0" w:color="auto"/>
                    <w:bottom w:val="none" w:sz="0" w:space="0" w:color="auto"/>
                    <w:right w:val="none" w:sz="0" w:space="0" w:color="auto"/>
                  </w:divBdr>
                </w:div>
              </w:divsChild>
            </w:div>
            <w:div w:id="1719086106">
              <w:marLeft w:val="0"/>
              <w:marRight w:val="0"/>
              <w:marTop w:val="0"/>
              <w:marBottom w:val="0"/>
              <w:divBdr>
                <w:top w:val="none" w:sz="0" w:space="0" w:color="auto"/>
                <w:left w:val="none" w:sz="0" w:space="0" w:color="auto"/>
                <w:bottom w:val="none" w:sz="0" w:space="0" w:color="auto"/>
                <w:right w:val="none" w:sz="0" w:space="0" w:color="auto"/>
              </w:divBdr>
              <w:divsChild>
                <w:div w:id="27147073">
                  <w:marLeft w:val="640"/>
                  <w:marRight w:val="0"/>
                  <w:marTop w:val="0"/>
                  <w:marBottom w:val="0"/>
                  <w:divBdr>
                    <w:top w:val="none" w:sz="0" w:space="0" w:color="auto"/>
                    <w:left w:val="none" w:sz="0" w:space="0" w:color="auto"/>
                    <w:bottom w:val="none" w:sz="0" w:space="0" w:color="auto"/>
                    <w:right w:val="none" w:sz="0" w:space="0" w:color="auto"/>
                  </w:divBdr>
                </w:div>
                <w:div w:id="53086903">
                  <w:marLeft w:val="640"/>
                  <w:marRight w:val="0"/>
                  <w:marTop w:val="0"/>
                  <w:marBottom w:val="0"/>
                  <w:divBdr>
                    <w:top w:val="none" w:sz="0" w:space="0" w:color="auto"/>
                    <w:left w:val="none" w:sz="0" w:space="0" w:color="auto"/>
                    <w:bottom w:val="none" w:sz="0" w:space="0" w:color="auto"/>
                    <w:right w:val="none" w:sz="0" w:space="0" w:color="auto"/>
                  </w:divBdr>
                </w:div>
                <w:div w:id="145050677">
                  <w:marLeft w:val="640"/>
                  <w:marRight w:val="0"/>
                  <w:marTop w:val="0"/>
                  <w:marBottom w:val="0"/>
                  <w:divBdr>
                    <w:top w:val="none" w:sz="0" w:space="0" w:color="auto"/>
                    <w:left w:val="none" w:sz="0" w:space="0" w:color="auto"/>
                    <w:bottom w:val="none" w:sz="0" w:space="0" w:color="auto"/>
                    <w:right w:val="none" w:sz="0" w:space="0" w:color="auto"/>
                  </w:divBdr>
                </w:div>
                <w:div w:id="186604204">
                  <w:marLeft w:val="640"/>
                  <w:marRight w:val="0"/>
                  <w:marTop w:val="0"/>
                  <w:marBottom w:val="0"/>
                  <w:divBdr>
                    <w:top w:val="none" w:sz="0" w:space="0" w:color="auto"/>
                    <w:left w:val="none" w:sz="0" w:space="0" w:color="auto"/>
                    <w:bottom w:val="none" w:sz="0" w:space="0" w:color="auto"/>
                    <w:right w:val="none" w:sz="0" w:space="0" w:color="auto"/>
                  </w:divBdr>
                </w:div>
                <w:div w:id="193035963">
                  <w:marLeft w:val="640"/>
                  <w:marRight w:val="0"/>
                  <w:marTop w:val="0"/>
                  <w:marBottom w:val="0"/>
                  <w:divBdr>
                    <w:top w:val="none" w:sz="0" w:space="0" w:color="auto"/>
                    <w:left w:val="none" w:sz="0" w:space="0" w:color="auto"/>
                    <w:bottom w:val="none" w:sz="0" w:space="0" w:color="auto"/>
                    <w:right w:val="none" w:sz="0" w:space="0" w:color="auto"/>
                  </w:divBdr>
                </w:div>
                <w:div w:id="194076477">
                  <w:marLeft w:val="640"/>
                  <w:marRight w:val="0"/>
                  <w:marTop w:val="0"/>
                  <w:marBottom w:val="0"/>
                  <w:divBdr>
                    <w:top w:val="none" w:sz="0" w:space="0" w:color="auto"/>
                    <w:left w:val="none" w:sz="0" w:space="0" w:color="auto"/>
                    <w:bottom w:val="none" w:sz="0" w:space="0" w:color="auto"/>
                    <w:right w:val="none" w:sz="0" w:space="0" w:color="auto"/>
                  </w:divBdr>
                </w:div>
                <w:div w:id="202638095">
                  <w:marLeft w:val="640"/>
                  <w:marRight w:val="0"/>
                  <w:marTop w:val="0"/>
                  <w:marBottom w:val="0"/>
                  <w:divBdr>
                    <w:top w:val="none" w:sz="0" w:space="0" w:color="auto"/>
                    <w:left w:val="none" w:sz="0" w:space="0" w:color="auto"/>
                    <w:bottom w:val="none" w:sz="0" w:space="0" w:color="auto"/>
                    <w:right w:val="none" w:sz="0" w:space="0" w:color="auto"/>
                  </w:divBdr>
                </w:div>
                <w:div w:id="218789329">
                  <w:marLeft w:val="640"/>
                  <w:marRight w:val="0"/>
                  <w:marTop w:val="0"/>
                  <w:marBottom w:val="0"/>
                  <w:divBdr>
                    <w:top w:val="none" w:sz="0" w:space="0" w:color="auto"/>
                    <w:left w:val="none" w:sz="0" w:space="0" w:color="auto"/>
                    <w:bottom w:val="none" w:sz="0" w:space="0" w:color="auto"/>
                    <w:right w:val="none" w:sz="0" w:space="0" w:color="auto"/>
                  </w:divBdr>
                </w:div>
                <w:div w:id="264459285">
                  <w:marLeft w:val="640"/>
                  <w:marRight w:val="0"/>
                  <w:marTop w:val="0"/>
                  <w:marBottom w:val="0"/>
                  <w:divBdr>
                    <w:top w:val="none" w:sz="0" w:space="0" w:color="auto"/>
                    <w:left w:val="none" w:sz="0" w:space="0" w:color="auto"/>
                    <w:bottom w:val="none" w:sz="0" w:space="0" w:color="auto"/>
                    <w:right w:val="none" w:sz="0" w:space="0" w:color="auto"/>
                  </w:divBdr>
                </w:div>
                <w:div w:id="284778547">
                  <w:marLeft w:val="640"/>
                  <w:marRight w:val="0"/>
                  <w:marTop w:val="0"/>
                  <w:marBottom w:val="0"/>
                  <w:divBdr>
                    <w:top w:val="none" w:sz="0" w:space="0" w:color="auto"/>
                    <w:left w:val="none" w:sz="0" w:space="0" w:color="auto"/>
                    <w:bottom w:val="none" w:sz="0" w:space="0" w:color="auto"/>
                    <w:right w:val="none" w:sz="0" w:space="0" w:color="auto"/>
                  </w:divBdr>
                </w:div>
                <w:div w:id="286280433">
                  <w:marLeft w:val="640"/>
                  <w:marRight w:val="0"/>
                  <w:marTop w:val="0"/>
                  <w:marBottom w:val="0"/>
                  <w:divBdr>
                    <w:top w:val="none" w:sz="0" w:space="0" w:color="auto"/>
                    <w:left w:val="none" w:sz="0" w:space="0" w:color="auto"/>
                    <w:bottom w:val="none" w:sz="0" w:space="0" w:color="auto"/>
                    <w:right w:val="none" w:sz="0" w:space="0" w:color="auto"/>
                  </w:divBdr>
                </w:div>
                <w:div w:id="376439217">
                  <w:marLeft w:val="640"/>
                  <w:marRight w:val="0"/>
                  <w:marTop w:val="0"/>
                  <w:marBottom w:val="0"/>
                  <w:divBdr>
                    <w:top w:val="none" w:sz="0" w:space="0" w:color="auto"/>
                    <w:left w:val="none" w:sz="0" w:space="0" w:color="auto"/>
                    <w:bottom w:val="none" w:sz="0" w:space="0" w:color="auto"/>
                    <w:right w:val="none" w:sz="0" w:space="0" w:color="auto"/>
                  </w:divBdr>
                </w:div>
                <w:div w:id="377901325">
                  <w:marLeft w:val="640"/>
                  <w:marRight w:val="0"/>
                  <w:marTop w:val="0"/>
                  <w:marBottom w:val="0"/>
                  <w:divBdr>
                    <w:top w:val="none" w:sz="0" w:space="0" w:color="auto"/>
                    <w:left w:val="none" w:sz="0" w:space="0" w:color="auto"/>
                    <w:bottom w:val="none" w:sz="0" w:space="0" w:color="auto"/>
                    <w:right w:val="none" w:sz="0" w:space="0" w:color="auto"/>
                  </w:divBdr>
                </w:div>
                <w:div w:id="540092540">
                  <w:marLeft w:val="640"/>
                  <w:marRight w:val="0"/>
                  <w:marTop w:val="0"/>
                  <w:marBottom w:val="0"/>
                  <w:divBdr>
                    <w:top w:val="none" w:sz="0" w:space="0" w:color="auto"/>
                    <w:left w:val="none" w:sz="0" w:space="0" w:color="auto"/>
                    <w:bottom w:val="none" w:sz="0" w:space="0" w:color="auto"/>
                    <w:right w:val="none" w:sz="0" w:space="0" w:color="auto"/>
                  </w:divBdr>
                </w:div>
                <w:div w:id="558512785">
                  <w:marLeft w:val="640"/>
                  <w:marRight w:val="0"/>
                  <w:marTop w:val="0"/>
                  <w:marBottom w:val="0"/>
                  <w:divBdr>
                    <w:top w:val="none" w:sz="0" w:space="0" w:color="auto"/>
                    <w:left w:val="none" w:sz="0" w:space="0" w:color="auto"/>
                    <w:bottom w:val="none" w:sz="0" w:space="0" w:color="auto"/>
                    <w:right w:val="none" w:sz="0" w:space="0" w:color="auto"/>
                  </w:divBdr>
                </w:div>
                <w:div w:id="564530420">
                  <w:marLeft w:val="640"/>
                  <w:marRight w:val="0"/>
                  <w:marTop w:val="0"/>
                  <w:marBottom w:val="0"/>
                  <w:divBdr>
                    <w:top w:val="none" w:sz="0" w:space="0" w:color="auto"/>
                    <w:left w:val="none" w:sz="0" w:space="0" w:color="auto"/>
                    <w:bottom w:val="none" w:sz="0" w:space="0" w:color="auto"/>
                    <w:right w:val="none" w:sz="0" w:space="0" w:color="auto"/>
                  </w:divBdr>
                </w:div>
                <w:div w:id="565334559">
                  <w:marLeft w:val="640"/>
                  <w:marRight w:val="0"/>
                  <w:marTop w:val="0"/>
                  <w:marBottom w:val="0"/>
                  <w:divBdr>
                    <w:top w:val="none" w:sz="0" w:space="0" w:color="auto"/>
                    <w:left w:val="none" w:sz="0" w:space="0" w:color="auto"/>
                    <w:bottom w:val="none" w:sz="0" w:space="0" w:color="auto"/>
                    <w:right w:val="none" w:sz="0" w:space="0" w:color="auto"/>
                  </w:divBdr>
                </w:div>
                <w:div w:id="604655808">
                  <w:marLeft w:val="640"/>
                  <w:marRight w:val="0"/>
                  <w:marTop w:val="0"/>
                  <w:marBottom w:val="0"/>
                  <w:divBdr>
                    <w:top w:val="none" w:sz="0" w:space="0" w:color="auto"/>
                    <w:left w:val="none" w:sz="0" w:space="0" w:color="auto"/>
                    <w:bottom w:val="none" w:sz="0" w:space="0" w:color="auto"/>
                    <w:right w:val="none" w:sz="0" w:space="0" w:color="auto"/>
                  </w:divBdr>
                </w:div>
                <w:div w:id="637761322">
                  <w:marLeft w:val="640"/>
                  <w:marRight w:val="0"/>
                  <w:marTop w:val="0"/>
                  <w:marBottom w:val="0"/>
                  <w:divBdr>
                    <w:top w:val="none" w:sz="0" w:space="0" w:color="auto"/>
                    <w:left w:val="none" w:sz="0" w:space="0" w:color="auto"/>
                    <w:bottom w:val="none" w:sz="0" w:space="0" w:color="auto"/>
                    <w:right w:val="none" w:sz="0" w:space="0" w:color="auto"/>
                  </w:divBdr>
                </w:div>
                <w:div w:id="712774370">
                  <w:marLeft w:val="640"/>
                  <w:marRight w:val="0"/>
                  <w:marTop w:val="0"/>
                  <w:marBottom w:val="0"/>
                  <w:divBdr>
                    <w:top w:val="none" w:sz="0" w:space="0" w:color="auto"/>
                    <w:left w:val="none" w:sz="0" w:space="0" w:color="auto"/>
                    <w:bottom w:val="none" w:sz="0" w:space="0" w:color="auto"/>
                    <w:right w:val="none" w:sz="0" w:space="0" w:color="auto"/>
                  </w:divBdr>
                </w:div>
                <w:div w:id="777142938">
                  <w:marLeft w:val="640"/>
                  <w:marRight w:val="0"/>
                  <w:marTop w:val="0"/>
                  <w:marBottom w:val="0"/>
                  <w:divBdr>
                    <w:top w:val="none" w:sz="0" w:space="0" w:color="auto"/>
                    <w:left w:val="none" w:sz="0" w:space="0" w:color="auto"/>
                    <w:bottom w:val="none" w:sz="0" w:space="0" w:color="auto"/>
                    <w:right w:val="none" w:sz="0" w:space="0" w:color="auto"/>
                  </w:divBdr>
                </w:div>
                <w:div w:id="796140509">
                  <w:marLeft w:val="640"/>
                  <w:marRight w:val="0"/>
                  <w:marTop w:val="0"/>
                  <w:marBottom w:val="0"/>
                  <w:divBdr>
                    <w:top w:val="none" w:sz="0" w:space="0" w:color="auto"/>
                    <w:left w:val="none" w:sz="0" w:space="0" w:color="auto"/>
                    <w:bottom w:val="none" w:sz="0" w:space="0" w:color="auto"/>
                    <w:right w:val="none" w:sz="0" w:space="0" w:color="auto"/>
                  </w:divBdr>
                </w:div>
                <w:div w:id="829440084">
                  <w:marLeft w:val="640"/>
                  <w:marRight w:val="0"/>
                  <w:marTop w:val="0"/>
                  <w:marBottom w:val="0"/>
                  <w:divBdr>
                    <w:top w:val="none" w:sz="0" w:space="0" w:color="auto"/>
                    <w:left w:val="none" w:sz="0" w:space="0" w:color="auto"/>
                    <w:bottom w:val="none" w:sz="0" w:space="0" w:color="auto"/>
                    <w:right w:val="none" w:sz="0" w:space="0" w:color="auto"/>
                  </w:divBdr>
                </w:div>
                <w:div w:id="862867408">
                  <w:marLeft w:val="640"/>
                  <w:marRight w:val="0"/>
                  <w:marTop w:val="0"/>
                  <w:marBottom w:val="0"/>
                  <w:divBdr>
                    <w:top w:val="none" w:sz="0" w:space="0" w:color="auto"/>
                    <w:left w:val="none" w:sz="0" w:space="0" w:color="auto"/>
                    <w:bottom w:val="none" w:sz="0" w:space="0" w:color="auto"/>
                    <w:right w:val="none" w:sz="0" w:space="0" w:color="auto"/>
                  </w:divBdr>
                </w:div>
                <w:div w:id="904603923">
                  <w:marLeft w:val="640"/>
                  <w:marRight w:val="0"/>
                  <w:marTop w:val="0"/>
                  <w:marBottom w:val="0"/>
                  <w:divBdr>
                    <w:top w:val="none" w:sz="0" w:space="0" w:color="auto"/>
                    <w:left w:val="none" w:sz="0" w:space="0" w:color="auto"/>
                    <w:bottom w:val="none" w:sz="0" w:space="0" w:color="auto"/>
                    <w:right w:val="none" w:sz="0" w:space="0" w:color="auto"/>
                  </w:divBdr>
                </w:div>
                <w:div w:id="924341251">
                  <w:marLeft w:val="640"/>
                  <w:marRight w:val="0"/>
                  <w:marTop w:val="0"/>
                  <w:marBottom w:val="0"/>
                  <w:divBdr>
                    <w:top w:val="none" w:sz="0" w:space="0" w:color="auto"/>
                    <w:left w:val="none" w:sz="0" w:space="0" w:color="auto"/>
                    <w:bottom w:val="none" w:sz="0" w:space="0" w:color="auto"/>
                    <w:right w:val="none" w:sz="0" w:space="0" w:color="auto"/>
                  </w:divBdr>
                </w:div>
                <w:div w:id="930774525">
                  <w:marLeft w:val="640"/>
                  <w:marRight w:val="0"/>
                  <w:marTop w:val="0"/>
                  <w:marBottom w:val="0"/>
                  <w:divBdr>
                    <w:top w:val="none" w:sz="0" w:space="0" w:color="auto"/>
                    <w:left w:val="none" w:sz="0" w:space="0" w:color="auto"/>
                    <w:bottom w:val="none" w:sz="0" w:space="0" w:color="auto"/>
                    <w:right w:val="none" w:sz="0" w:space="0" w:color="auto"/>
                  </w:divBdr>
                </w:div>
                <w:div w:id="940335626">
                  <w:marLeft w:val="640"/>
                  <w:marRight w:val="0"/>
                  <w:marTop w:val="0"/>
                  <w:marBottom w:val="0"/>
                  <w:divBdr>
                    <w:top w:val="none" w:sz="0" w:space="0" w:color="auto"/>
                    <w:left w:val="none" w:sz="0" w:space="0" w:color="auto"/>
                    <w:bottom w:val="none" w:sz="0" w:space="0" w:color="auto"/>
                    <w:right w:val="none" w:sz="0" w:space="0" w:color="auto"/>
                  </w:divBdr>
                </w:div>
                <w:div w:id="957832411">
                  <w:marLeft w:val="640"/>
                  <w:marRight w:val="0"/>
                  <w:marTop w:val="0"/>
                  <w:marBottom w:val="0"/>
                  <w:divBdr>
                    <w:top w:val="none" w:sz="0" w:space="0" w:color="auto"/>
                    <w:left w:val="none" w:sz="0" w:space="0" w:color="auto"/>
                    <w:bottom w:val="none" w:sz="0" w:space="0" w:color="auto"/>
                    <w:right w:val="none" w:sz="0" w:space="0" w:color="auto"/>
                  </w:divBdr>
                </w:div>
                <w:div w:id="959341659">
                  <w:marLeft w:val="640"/>
                  <w:marRight w:val="0"/>
                  <w:marTop w:val="0"/>
                  <w:marBottom w:val="0"/>
                  <w:divBdr>
                    <w:top w:val="none" w:sz="0" w:space="0" w:color="auto"/>
                    <w:left w:val="none" w:sz="0" w:space="0" w:color="auto"/>
                    <w:bottom w:val="none" w:sz="0" w:space="0" w:color="auto"/>
                    <w:right w:val="none" w:sz="0" w:space="0" w:color="auto"/>
                  </w:divBdr>
                </w:div>
                <w:div w:id="1052390838">
                  <w:marLeft w:val="640"/>
                  <w:marRight w:val="0"/>
                  <w:marTop w:val="0"/>
                  <w:marBottom w:val="0"/>
                  <w:divBdr>
                    <w:top w:val="none" w:sz="0" w:space="0" w:color="auto"/>
                    <w:left w:val="none" w:sz="0" w:space="0" w:color="auto"/>
                    <w:bottom w:val="none" w:sz="0" w:space="0" w:color="auto"/>
                    <w:right w:val="none" w:sz="0" w:space="0" w:color="auto"/>
                  </w:divBdr>
                </w:div>
                <w:div w:id="1074594225">
                  <w:marLeft w:val="640"/>
                  <w:marRight w:val="0"/>
                  <w:marTop w:val="0"/>
                  <w:marBottom w:val="0"/>
                  <w:divBdr>
                    <w:top w:val="none" w:sz="0" w:space="0" w:color="auto"/>
                    <w:left w:val="none" w:sz="0" w:space="0" w:color="auto"/>
                    <w:bottom w:val="none" w:sz="0" w:space="0" w:color="auto"/>
                    <w:right w:val="none" w:sz="0" w:space="0" w:color="auto"/>
                  </w:divBdr>
                </w:div>
                <w:div w:id="1238906245">
                  <w:marLeft w:val="640"/>
                  <w:marRight w:val="0"/>
                  <w:marTop w:val="0"/>
                  <w:marBottom w:val="0"/>
                  <w:divBdr>
                    <w:top w:val="none" w:sz="0" w:space="0" w:color="auto"/>
                    <w:left w:val="none" w:sz="0" w:space="0" w:color="auto"/>
                    <w:bottom w:val="none" w:sz="0" w:space="0" w:color="auto"/>
                    <w:right w:val="none" w:sz="0" w:space="0" w:color="auto"/>
                  </w:divBdr>
                </w:div>
                <w:div w:id="1300455876">
                  <w:marLeft w:val="640"/>
                  <w:marRight w:val="0"/>
                  <w:marTop w:val="0"/>
                  <w:marBottom w:val="0"/>
                  <w:divBdr>
                    <w:top w:val="none" w:sz="0" w:space="0" w:color="auto"/>
                    <w:left w:val="none" w:sz="0" w:space="0" w:color="auto"/>
                    <w:bottom w:val="none" w:sz="0" w:space="0" w:color="auto"/>
                    <w:right w:val="none" w:sz="0" w:space="0" w:color="auto"/>
                  </w:divBdr>
                </w:div>
                <w:div w:id="1314215088">
                  <w:marLeft w:val="640"/>
                  <w:marRight w:val="0"/>
                  <w:marTop w:val="0"/>
                  <w:marBottom w:val="0"/>
                  <w:divBdr>
                    <w:top w:val="none" w:sz="0" w:space="0" w:color="auto"/>
                    <w:left w:val="none" w:sz="0" w:space="0" w:color="auto"/>
                    <w:bottom w:val="none" w:sz="0" w:space="0" w:color="auto"/>
                    <w:right w:val="none" w:sz="0" w:space="0" w:color="auto"/>
                  </w:divBdr>
                </w:div>
                <w:div w:id="1342659880">
                  <w:marLeft w:val="640"/>
                  <w:marRight w:val="0"/>
                  <w:marTop w:val="0"/>
                  <w:marBottom w:val="0"/>
                  <w:divBdr>
                    <w:top w:val="none" w:sz="0" w:space="0" w:color="auto"/>
                    <w:left w:val="none" w:sz="0" w:space="0" w:color="auto"/>
                    <w:bottom w:val="none" w:sz="0" w:space="0" w:color="auto"/>
                    <w:right w:val="none" w:sz="0" w:space="0" w:color="auto"/>
                  </w:divBdr>
                </w:div>
                <w:div w:id="1347438592">
                  <w:marLeft w:val="640"/>
                  <w:marRight w:val="0"/>
                  <w:marTop w:val="0"/>
                  <w:marBottom w:val="0"/>
                  <w:divBdr>
                    <w:top w:val="none" w:sz="0" w:space="0" w:color="auto"/>
                    <w:left w:val="none" w:sz="0" w:space="0" w:color="auto"/>
                    <w:bottom w:val="none" w:sz="0" w:space="0" w:color="auto"/>
                    <w:right w:val="none" w:sz="0" w:space="0" w:color="auto"/>
                  </w:divBdr>
                </w:div>
                <w:div w:id="1396971305">
                  <w:marLeft w:val="640"/>
                  <w:marRight w:val="0"/>
                  <w:marTop w:val="0"/>
                  <w:marBottom w:val="0"/>
                  <w:divBdr>
                    <w:top w:val="none" w:sz="0" w:space="0" w:color="auto"/>
                    <w:left w:val="none" w:sz="0" w:space="0" w:color="auto"/>
                    <w:bottom w:val="none" w:sz="0" w:space="0" w:color="auto"/>
                    <w:right w:val="none" w:sz="0" w:space="0" w:color="auto"/>
                  </w:divBdr>
                </w:div>
                <w:div w:id="1447043534">
                  <w:marLeft w:val="640"/>
                  <w:marRight w:val="0"/>
                  <w:marTop w:val="0"/>
                  <w:marBottom w:val="0"/>
                  <w:divBdr>
                    <w:top w:val="none" w:sz="0" w:space="0" w:color="auto"/>
                    <w:left w:val="none" w:sz="0" w:space="0" w:color="auto"/>
                    <w:bottom w:val="none" w:sz="0" w:space="0" w:color="auto"/>
                    <w:right w:val="none" w:sz="0" w:space="0" w:color="auto"/>
                  </w:divBdr>
                </w:div>
                <w:div w:id="1471746945">
                  <w:marLeft w:val="640"/>
                  <w:marRight w:val="0"/>
                  <w:marTop w:val="0"/>
                  <w:marBottom w:val="0"/>
                  <w:divBdr>
                    <w:top w:val="none" w:sz="0" w:space="0" w:color="auto"/>
                    <w:left w:val="none" w:sz="0" w:space="0" w:color="auto"/>
                    <w:bottom w:val="none" w:sz="0" w:space="0" w:color="auto"/>
                    <w:right w:val="none" w:sz="0" w:space="0" w:color="auto"/>
                  </w:divBdr>
                </w:div>
                <w:div w:id="1553300576">
                  <w:marLeft w:val="640"/>
                  <w:marRight w:val="0"/>
                  <w:marTop w:val="0"/>
                  <w:marBottom w:val="0"/>
                  <w:divBdr>
                    <w:top w:val="none" w:sz="0" w:space="0" w:color="auto"/>
                    <w:left w:val="none" w:sz="0" w:space="0" w:color="auto"/>
                    <w:bottom w:val="none" w:sz="0" w:space="0" w:color="auto"/>
                    <w:right w:val="none" w:sz="0" w:space="0" w:color="auto"/>
                  </w:divBdr>
                </w:div>
                <w:div w:id="1604412625">
                  <w:marLeft w:val="640"/>
                  <w:marRight w:val="0"/>
                  <w:marTop w:val="0"/>
                  <w:marBottom w:val="0"/>
                  <w:divBdr>
                    <w:top w:val="none" w:sz="0" w:space="0" w:color="auto"/>
                    <w:left w:val="none" w:sz="0" w:space="0" w:color="auto"/>
                    <w:bottom w:val="none" w:sz="0" w:space="0" w:color="auto"/>
                    <w:right w:val="none" w:sz="0" w:space="0" w:color="auto"/>
                  </w:divBdr>
                </w:div>
                <w:div w:id="1607613490">
                  <w:marLeft w:val="640"/>
                  <w:marRight w:val="0"/>
                  <w:marTop w:val="0"/>
                  <w:marBottom w:val="0"/>
                  <w:divBdr>
                    <w:top w:val="none" w:sz="0" w:space="0" w:color="auto"/>
                    <w:left w:val="none" w:sz="0" w:space="0" w:color="auto"/>
                    <w:bottom w:val="none" w:sz="0" w:space="0" w:color="auto"/>
                    <w:right w:val="none" w:sz="0" w:space="0" w:color="auto"/>
                  </w:divBdr>
                </w:div>
                <w:div w:id="1623655611">
                  <w:marLeft w:val="640"/>
                  <w:marRight w:val="0"/>
                  <w:marTop w:val="0"/>
                  <w:marBottom w:val="0"/>
                  <w:divBdr>
                    <w:top w:val="none" w:sz="0" w:space="0" w:color="auto"/>
                    <w:left w:val="none" w:sz="0" w:space="0" w:color="auto"/>
                    <w:bottom w:val="none" w:sz="0" w:space="0" w:color="auto"/>
                    <w:right w:val="none" w:sz="0" w:space="0" w:color="auto"/>
                  </w:divBdr>
                </w:div>
                <w:div w:id="1680545086">
                  <w:marLeft w:val="640"/>
                  <w:marRight w:val="0"/>
                  <w:marTop w:val="0"/>
                  <w:marBottom w:val="0"/>
                  <w:divBdr>
                    <w:top w:val="none" w:sz="0" w:space="0" w:color="auto"/>
                    <w:left w:val="none" w:sz="0" w:space="0" w:color="auto"/>
                    <w:bottom w:val="none" w:sz="0" w:space="0" w:color="auto"/>
                    <w:right w:val="none" w:sz="0" w:space="0" w:color="auto"/>
                  </w:divBdr>
                </w:div>
                <w:div w:id="1749033975">
                  <w:marLeft w:val="640"/>
                  <w:marRight w:val="0"/>
                  <w:marTop w:val="0"/>
                  <w:marBottom w:val="0"/>
                  <w:divBdr>
                    <w:top w:val="none" w:sz="0" w:space="0" w:color="auto"/>
                    <w:left w:val="none" w:sz="0" w:space="0" w:color="auto"/>
                    <w:bottom w:val="none" w:sz="0" w:space="0" w:color="auto"/>
                    <w:right w:val="none" w:sz="0" w:space="0" w:color="auto"/>
                  </w:divBdr>
                </w:div>
                <w:div w:id="1769152123">
                  <w:marLeft w:val="640"/>
                  <w:marRight w:val="0"/>
                  <w:marTop w:val="0"/>
                  <w:marBottom w:val="0"/>
                  <w:divBdr>
                    <w:top w:val="none" w:sz="0" w:space="0" w:color="auto"/>
                    <w:left w:val="none" w:sz="0" w:space="0" w:color="auto"/>
                    <w:bottom w:val="none" w:sz="0" w:space="0" w:color="auto"/>
                    <w:right w:val="none" w:sz="0" w:space="0" w:color="auto"/>
                  </w:divBdr>
                </w:div>
                <w:div w:id="1794014325">
                  <w:marLeft w:val="640"/>
                  <w:marRight w:val="0"/>
                  <w:marTop w:val="0"/>
                  <w:marBottom w:val="0"/>
                  <w:divBdr>
                    <w:top w:val="none" w:sz="0" w:space="0" w:color="auto"/>
                    <w:left w:val="none" w:sz="0" w:space="0" w:color="auto"/>
                    <w:bottom w:val="none" w:sz="0" w:space="0" w:color="auto"/>
                    <w:right w:val="none" w:sz="0" w:space="0" w:color="auto"/>
                  </w:divBdr>
                </w:div>
                <w:div w:id="1837724449">
                  <w:marLeft w:val="640"/>
                  <w:marRight w:val="0"/>
                  <w:marTop w:val="0"/>
                  <w:marBottom w:val="0"/>
                  <w:divBdr>
                    <w:top w:val="none" w:sz="0" w:space="0" w:color="auto"/>
                    <w:left w:val="none" w:sz="0" w:space="0" w:color="auto"/>
                    <w:bottom w:val="none" w:sz="0" w:space="0" w:color="auto"/>
                    <w:right w:val="none" w:sz="0" w:space="0" w:color="auto"/>
                  </w:divBdr>
                </w:div>
                <w:div w:id="1861356141">
                  <w:marLeft w:val="640"/>
                  <w:marRight w:val="0"/>
                  <w:marTop w:val="0"/>
                  <w:marBottom w:val="0"/>
                  <w:divBdr>
                    <w:top w:val="none" w:sz="0" w:space="0" w:color="auto"/>
                    <w:left w:val="none" w:sz="0" w:space="0" w:color="auto"/>
                    <w:bottom w:val="none" w:sz="0" w:space="0" w:color="auto"/>
                    <w:right w:val="none" w:sz="0" w:space="0" w:color="auto"/>
                  </w:divBdr>
                </w:div>
                <w:div w:id="1875579335">
                  <w:marLeft w:val="640"/>
                  <w:marRight w:val="0"/>
                  <w:marTop w:val="0"/>
                  <w:marBottom w:val="0"/>
                  <w:divBdr>
                    <w:top w:val="none" w:sz="0" w:space="0" w:color="auto"/>
                    <w:left w:val="none" w:sz="0" w:space="0" w:color="auto"/>
                    <w:bottom w:val="none" w:sz="0" w:space="0" w:color="auto"/>
                    <w:right w:val="none" w:sz="0" w:space="0" w:color="auto"/>
                  </w:divBdr>
                </w:div>
                <w:div w:id="1885483222">
                  <w:marLeft w:val="640"/>
                  <w:marRight w:val="0"/>
                  <w:marTop w:val="0"/>
                  <w:marBottom w:val="0"/>
                  <w:divBdr>
                    <w:top w:val="none" w:sz="0" w:space="0" w:color="auto"/>
                    <w:left w:val="none" w:sz="0" w:space="0" w:color="auto"/>
                    <w:bottom w:val="none" w:sz="0" w:space="0" w:color="auto"/>
                    <w:right w:val="none" w:sz="0" w:space="0" w:color="auto"/>
                  </w:divBdr>
                </w:div>
                <w:div w:id="1904564122">
                  <w:marLeft w:val="640"/>
                  <w:marRight w:val="0"/>
                  <w:marTop w:val="0"/>
                  <w:marBottom w:val="0"/>
                  <w:divBdr>
                    <w:top w:val="none" w:sz="0" w:space="0" w:color="auto"/>
                    <w:left w:val="none" w:sz="0" w:space="0" w:color="auto"/>
                    <w:bottom w:val="none" w:sz="0" w:space="0" w:color="auto"/>
                    <w:right w:val="none" w:sz="0" w:space="0" w:color="auto"/>
                  </w:divBdr>
                </w:div>
                <w:div w:id="1967538030">
                  <w:marLeft w:val="640"/>
                  <w:marRight w:val="0"/>
                  <w:marTop w:val="0"/>
                  <w:marBottom w:val="0"/>
                  <w:divBdr>
                    <w:top w:val="none" w:sz="0" w:space="0" w:color="auto"/>
                    <w:left w:val="none" w:sz="0" w:space="0" w:color="auto"/>
                    <w:bottom w:val="none" w:sz="0" w:space="0" w:color="auto"/>
                    <w:right w:val="none" w:sz="0" w:space="0" w:color="auto"/>
                  </w:divBdr>
                </w:div>
                <w:div w:id="2076971120">
                  <w:marLeft w:val="640"/>
                  <w:marRight w:val="0"/>
                  <w:marTop w:val="0"/>
                  <w:marBottom w:val="0"/>
                  <w:divBdr>
                    <w:top w:val="none" w:sz="0" w:space="0" w:color="auto"/>
                    <w:left w:val="none" w:sz="0" w:space="0" w:color="auto"/>
                    <w:bottom w:val="none" w:sz="0" w:space="0" w:color="auto"/>
                    <w:right w:val="none" w:sz="0" w:space="0" w:color="auto"/>
                  </w:divBdr>
                </w:div>
                <w:div w:id="2098554708">
                  <w:marLeft w:val="640"/>
                  <w:marRight w:val="0"/>
                  <w:marTop w:val="0"/>
                  <w:marBottom w:val="0"/>
                  <w:divBdr>
                    <w:top w:val="none" w:sz="0" w:space="0" w:color="auto"/>
                    <w:left w:val="none" w:sz="0" w:space="0" w:color="auto"/>
                    <w:bottom w:val="none" w:sz="0" w:space="0" w:color="auto"/>
                    <w:right w:val="none" w:sz="0" w:space="0" w:color="auto"/>
                  </w:divBdr>
                </w:div>
                <w:div w:id="2129615613">
                  <w:marLeft w:val="640"/>
                  <w:marRight w:val="0"/>
                  <w:marTop w:val="0"/>
                  <w:marBottom w:val="0"/>
                  <w:divBdr>
                    <w:top w:val="none" w:sz="0" w:space="0" w:color="auto"/>
                    <w:left w:val="none" w:sz="0" w:space="0" w:color="auto"/>
                    <w:bottom w:val="none" w:sz="0" w:space="0" w:color="auto"/>
                    <w:right w:val="none" w:sz="0" w:space="0" w:color="auto"/>
                  </w:divBdr>
                </w:div>
              </w:divsChild>
            </w:div>
            <w:div w:id="1756627560">
              <w:marLeft w:val="0"/>
              <w:marRight w:val="0"/>
              <w:marTop w:val="0"/>
              <w:marBottom w:val="0"/>
              <w:divBdr>
                <w:top w:val="none" w:sz="0" w:space="0" w:color="auto"/>
                <w:left w:val="none" w:sz="0" w:space="0" w:color="auto"/>
                <w:bottom w:val="none" w:sz="0" w:space="0" w:color="auto"/>
                <w:right w:val="none" w:sz="0" w:space="0" w:color="auto"/>
              </w:divBdr>
              <w:divsChild>
                <w:div w:id="31997573">
                  <w:marLeft w:val="640"/>
                  <w:marRight w:val="0"/>
                  <w:marTop w:val="0"/>
                  <w:marBottom w:val="0"/>
                  <w:divBdr>
                    <w:top w:val="none" w:sz="0" w:space="0" w:color="auto"/>
                    <w:left w:val="none" w:sz="0" w:space="0" w:color="auto"/>
                    <w:bottom w:val="none" w:sz="0" w:space="0" w:color="auto"/>
                    <w:right w:val="none" w:sz="0" w:space="0" w:color="auto"/>
                  </w:divBdr>
                </w:div>
                <w:div w:id="81686115">
                  <w:marLeft w:val="640"/>
                  <w:marRight w:val="0"/>
                  <w:marTop w:val="0"/>
                  <w:marBottom w:val="0"/>
                  <w:divBdr>
                    <w:top w:val="none" w:sz="0" w:space="0" w:color="auto"/>
                    <w:left w:val="none" w:sz="0" w:space="0" w:color="auto"/>
                    <w:bottom w:val="none" w:sz="0" w:space="0" w:color="auto"/>
                    <w:right w:val="none" w:sz="0" w:space="0" w:color="auto"/>
                  </w:divBdr>
                </w:div>
                <w:div w:id="170922001">
                  <w:marLeft w:val="640"/>
                  <w:marRight w:val="0"/>
                  <w:marTop w:val="0"/>
                  <w:marBottom w:val="0"/>
                  <w:divBdr>
                    <w:top w:val="none" w:sz="0" w:space="0" w:color="auto"/>
                    <w:left w:val="none" w:sz="0" w:space="0" w:color="auto"/>
                    <w:bottom w:val="none" w:sz="0" w:space="0" w:color="auto"/>
                    <w:right w:val="none" w:sz="0" w:space="0" w:color="auto"/>
                  </w:divBdr>
                </w:div>
                <w:div w:id="236793089">
                  <w:marLeft w:val="640"/>
                  <w:marRight w:val="0"/>
                  <w:marTop w:val="0"/>
                  <w:marBottom w:val="0"/>
                  <w:divBdr>
                    <w:top w:val="none" w:sz="0" w:space="0" w:color="auto"/>
                    <w:left w:val="none" w:sz="0" w:space="0" w:color="auto"/>
                    <w:bottom w:val="none" w:sz="0" w:space="0" w:color="auto"/>
                    <w:right w:val="none" w:sz="0" w:space="0" w:color="auto"/>
                  </w:divBdr>
                </w:div>
                <w:div w:id="238054118">
                  <w:marLeft w:val="640"/>
                  <w:marRight w:val="0"/>
                  <w:marTop w:val="0"/>
                  <w:marBottom w:val="0"/>
                  <w:divBdr>
                    <w:top w:val="none" w:sz="0" w:space="0" w:color="auto"/>
                    <w:left w:val="none" w:sz="0" w:space="0" w:color="auto"/>
                    <w:bottom w:val="none" w:sz="0" w:space="0" w:color="auto"/>
                    <w:right w:val="none" w:sz="0" w:space="0" w:color="auto"/>
                  </w:divBdr>
                </w:div>
                <w:div w:id="312486364">
                  <w:marLeft w:val="640"/>
                  <w:marRight w:val="0"/>
                  <w:marTop w:val="0"/>
                  <w:marBottom w:val="0"/>
                  <w:divBdr>
                    <w:top w:val="none" w:sz="0" w:space="0" w:color="auto"/>
                    <w:left w:val="none" w:sz="0" w:space="0" w:color="auto"/>
                    <w:bottom w:val="none" w:sz="0" w:space="0" w:color="auto"/>
                    <w:right w:val="none" w:sz="0" w:space="0" w:color="auto"/>
                  </w:divBdr>
                </w:div>
                <w:div w:id="314605328">
                  <w:marLeft w:val="640"/>
                  <w:marRight w:val="0"/>
                  <w:marTop w:val="0"/>
                  <w:marBottom w:val="0"/>
                  <w:divBdr>
                    <w:top w:val="none" w:sz="0" w:space="0" w:color="auto"/>
                    <w:left w:val="none" w:sz="0" w:space="0" w:color="auto"/>
                    <w:bottom w:val="none" w:sz="0" w:space="0" w:color="auto"/>
                    <w:right w:val="none" w:sz="0" w:space="0" w:color="auto"/>
                  </w:divBdr>
                </w:div>
                <w:div w:id="319047157">
                  <w:marLeft w:val="640"/>
                  <w:marRight w:val="0"/>
                  <w:marTop w:val="0"/>
                  <w:marBottom w:val="0"/>
                  <w:divBdr>
                    <w:top w:val="none" w:sz="0" w:space="0" w:color="auto"/>
                    <w:left w:val="none" w:sz="0" w:space="0" w:color="auto"/>
                    <w:bottom w:val="none" w:sz="0" w:space="0" w:color="auto"/>
                    <w:right w:val="none" w:sz="0" w:space="0" w:color="auto"/>
                  </w:divBdr>
                </w:div>
                <w:div w:id="344405769">
                  <w:marLeft w:val="640"/>
                  <w:marRight w:val="0"/>
                  <w:marTop w:val="0"/>
                  <w:marBottom w:val="0"/>
                  <w:divBdr>
                    <w:top w:val="none" w:sz="0" w:space="0" w:color="auto"/>
                    <w:left w:val="none" w:sz="0" w:space="0" w:color="auto"/>
                    <w:bottom w:val="none" w:sz="0" w:space="0" w:color="auto"/>
                    <w:right w:val="none" w:sz="0" w:space="0" w:color="auto"/>
                  </w:divBdr>
                </w:div>
                <w:div w:id="376051031">
                  <w:marLeft w:val="640"/>
                  <w:marRight w:val="0"/>
                  <w:marTop w:val="0"/>
                  <w:marBottom w:val="0"/>
                  <w:divBdr>
                    <w:top w:val="none" w:sz="0" w:space="0" w:color="auto"/>
                    <w:left w:val="none" w:sz="0" w:space="0" w:color="auto"/>
                    <w:bottom w:val="none" w:sz="0" w:space="0" w:color="auto"/>
                    <w:right w:val="none" w:sz="0" w:space="0" w:color="auto"/>
                  </w:divBdr>
                </w:div>
                <w:div w:id="392462223">
                  <w:marLeft w:val="640"/>
                  <w:marRight w:val="0"/>
                  <w:marTop w:val="0"/>
                  <w:marBottom w:val="0"/>
                  <w:divBdr>
                    <w:top w:val="none" w:sz="0" w:space="0" w:color="auto"/>
                    <w:left w:val="none" w:sz="0" w:space="0" w:color="auto"/>
                    <w:bottom w:val="none" w:sz="0" w:space="0" w:color="auto"/>
                    <w:right w:val="none" w:sz="0" w:space="0" w:color="auto"/>
                  </w:divBdr>
                </w:div>
                <w:div w:id="467480374">
                  <w:marLeft w:val="640"/>
                  <w:marRight w:val="0"/>
                  <w:marTop w:val="0"/>
                  <w:marBottom w:val="0"/>
                  <w:divBdr>
                    <w:top w:val="none" w:sz="0" w:space="0" w:color="auto"/>
                    <w:left w:val="none" w:sz="0" w:space="0" w:color="auto"/>
                    <w:bottom w:val="none" w:sz="0" w:space="0" w:color="auto"/>
                    <w:right w:val="none" w:sz="0" w:space="0" w:color="auto"/>
                  </w:divBdr>
                </w:div>
                <w:div w:id="471220382">
                  <w:marLeft w:val="640"/>
                  <w:marRight w:val="0"/>
                  <w:marTop w:val="0"/>
                  <w:marBottom w:val="0"/>
                  <w:divBdr>
                    <w:top w:val="none" w:sz="0" w:space="0" w:color="auto"/>
                    <w:left w:val="none" w:sz="0" w:space="0" w:color="auto"/>
                    <w:bottom w:val="none" w:sz="0" w:space="0" w:color="auto"/>
                    <w:right w:val="none" w:sz="0" w:space="0" w:color="auto"/>
                  </w:divBdr>
                </w:div>
                <w:div w:id="553203375">
                  <w:marLeft w:val="640"/>
                  <w:marRight w:val="0"/>
                  <w:marTop w:val="0"/>
                  <w:marBottom w:val="0"/>
                  <w:divBdr>
                    <w:top w:val="none" w:sz="0" w:space="0" w:color="auto"/>
                    <w:left w:val="none" w:sz="0" w:space="0" w:color="auto"/>
                    <w:bottom w:val="none" w:sz="0" w:space="0" w:color="auto"/>
                    <w:right w:val="none" w:sz="0" w:space="0" w:color="auto"/>
                  </w:divBdr>
                </w:div>
                <w:div w:id="654146893">
                  <w:marLeft w:val="640"/>
                  <w:marRight w:val="0"/>
                  <w:marTop w:val="0"/>
                  <w:marBottom w:val="0"/>
                  <w:divBdr>
                    <w:top w:val="none" w:sz="0" w:space="0" w:color="auto"/>
                    <w:left w:val="none" w:sz="0" w:space="0" w:color="auto"/>
                    <w:bottom w:val="none" w:sz="0" w:space="0" w:color="auto"/>
                    <w:right w:val="none" w:sz="0" w:space="0" w:color="auto"/>
                  </w:divBdr>
                </w:div>
                <w:div w:id="686565828">
                  <w:marLeft w:val="640"/>
                  <w:marRight w:val="0"/>
                  <w:marTop w:val="0"/>
                  <w:marBottom w:val="0"/>
                  <w:divBdr>
                    <w:top w:val="none" w:sz="0" w:space="0" w:color="auto"/>
                    <w:left w:val="none" w:sz="0" w:space="0" w:color="auto"/>
                    <w:bottom w:val="none" w:sz="0" w:space="0" w:color="auto"/>
                    <w:right w:val="none" w:sz="0" w:space="0" w:color="auto"/>
                  </w:divBdr>
                </w:div>
                <w:div w:id="738476783">
                  <w:marLeft w:val="640"/>
                  <w:marRight w:val="0"/>
                  <w:marTop w:val="0"/>
                  <w:marBottom w:val="0"/>
                  <w:divBdr>
                    <w:top w:val="none" w:sz="0" w:space="0" w:color="auto"/>
                    <w:left w:val="none" w:sz="0" w:space="0" w:color="auto"/>
                    <w:bottom w:val="none" w:sz="0" w:space="0" w:color="auto"/>
                    <w:right w:val="none" w:sz="0" w:space="0" w:color="auto"/>
                  </w:divBdr>
                </w:div>
                <w:div w:id="741101571">
                  <w:marLeft w:val="640"/>
                  <w:marRight w:val="0"/>
                  <w:marTop w:val="0"/>
                  <w:marBottom w:val="0"/>
                  <w:divBdr>
                    <w:top w:val="none" w:sz="0" w:space="0" w:color="auto"/>
                    <w:left w:val="none" w:sz="0" w:space="0" w:color="auto"/>
                    <w:bottom w:val="none" w:sz="0" w:space="0" w:color="auto"/>
                    <w:right w:val="none" w:sz="0" w:space="0" w:color="auto"/>
                  </w:divBdr>
                </w:div>
                <w:div w:id="851726681">
                  <w:marLeft w:val="640"/>
                  <w:marRight w:val="0"/>
                  <w:marTop w:val="0"/>
                  <w:marBottom w:val="0"/>
                  <w:divBdr>
                    <w:top w:val="none" w:sz="0" w:space="0" w:color="auto"/>
                    <w:left w:val="none" w:sz="0" w:space="0" w:color="auto"/>
                    <w:bottom w:val="none" w:sz="0" w:space="0" w:color="auto"/>
                    <w:right w:val="none" w:sz="0" w:space="0" w:color="auto"/>
                  </w:divBdr>
                </w:div>
                <w:div w:id="919101998">
                  <w:marLeft w:val="640"/>
                  <w:marRight w:val="0"/>
                  <w:marTop w:val="0"/>
                  <w:marBottom w:val="0"/>
                  <w:divBdr>
                    <w:top w:val="none" w:sz="0" w:space="0" w:color="auto"/>
                    <w:left w:val="none" w:sz="0" w:space="0" w:color="auto"/>
                    <w:bottom w:val="none" w:sz="0" w:space="0" w:color="auto"/>
                    <w:right w:val="none" w:sz="0" w:space="0" w:color="auto"/>
                  </w:divBdr>
                </w:div>
                <w:div w:id="939919975">
                  <w:marLeft w:val="640"/>
                  <w:marRight w:val="0"/>
                  <w:marTop w:val="0"/>
                  <w:marBottom w:val="0"/>
                  <w:divBdr>
                    <w:top w:val="none" w:sz="0" w:space="0" w:color="auto"/>
                    <w:left w:val="none" w:sz="0" w:space="0" w:color="auto"/>
                    <w:bottom w:val="none" w:sz="0" w:space="0" w:color="auto"/>
                    <w:right w:val="none" w:sz="0" w:space="0" w:color="auto"/>
                  </w:divBdr>
                </w:div>
                <w:div w:id="940265276">
                  <w:marLeft w:val="640"/>
                  <w:marRight w:val="0"/>
                  <w:marTop w:val="0"/>
                  <w:marBottom w:val="0"/>
                  <w:divBdr>
                    <w:top w:val="none" w:sz="0" w:space="0" w:color="auto"/>
                    <w:left w:val="none" w:sz="0" w:space="0" w:color="auto"/>
                    <w:bottom w:val="none" w:sz="0" w:space="0" w:color="auto"/>
                    <w:right w:val="none" w:sz="0" w:space="0" w:color="auto"/>
                  </w:divBdr>
                </w:div>
                <w:div w:id="953099705">
                  <w:marLeft w:val="640"/>
                  <w:marRight w:val="0"/>
                  <w:marTop w:val="0"/>
                  <w:marBottom w:val="0"/>
                  <w:divBdr>
                    <w:top w:val="none" w:sz="0" w:space="0" w:color="auto"/>
                    <w:left w:val="none" w:sz="0" w:space="0" w:color="auto"/>
                    <w:bottom w:val="none" w:sz="0" w:space="0" w:color="auto"/>
                    <w:right w:val="none" w:sz="0" w:space="0" w:color="auto"/>
                  </w:divBdr>
                </w:div>
                <w:div w:id="1030032437">
                  <w:marLeft w:val="640"/>
                  <w:marRight w:val="0"/>
                  <w:marTop w:val="0"/>
                  <w:marBottom w:val="0"/>
                  <w:divBdr>
                    <w:top w:val="none" w:sz="0" w:space="0" w:color="auto"/>
                    <w:left w:val="none" w:sz="0" w:space="0" w:color="auto"/>
                    <w:bottom w:val="none" w:sz="0" w:space="0" w:color="auto"/>
                    <w:right w:val="none" w:sz="0" w:space="0" w:color="auto"/>
                  </w:divBdr>
                </w:div>
                <w:div w:id="1039551430">
                  <w:marLeft w:val="640"/>
                  <w:marRight w:val="0"/>
                  <w:marTop w:val="0"/>
                  <w:marBottom w:val="0"/>
                  <w:divBdr>
                    <w:top w:val="none" w:sz="0" w:space="0" w:color="auto"/>
                    <w:left w:val="none" w:sz="0" w:space="0" w:color="auto"/>
                    <w:bottom w:val="none" w:sz="0" w:space="0" w:color="auto"/>
                    <w:right w:val="none" w:sz="0" w:space="0" w:color="auto"/>
                  </w:divBdr>
                </w:div>
                <w:div w:id="1045522704">
                  <w:marLeft w:val="640"/>
                  <w:marRight w:val="0"/>
                  <w:marTop w:val="0"/>
                  <w:marBottom w:val="0"/>
                  <w:divBdr>
                    <w:top w:val="none" w:sz="0" w:space="0" w:color="auto"/>
                    <w:left w:val="none" w:sz="0" w:space="0" w:color="auto"/>
                    <w:bottom w:val="none" w:sz="0" w:space="0" w:color="auto"/>
                    <w:right w:val="none" w:sz="0" w:space="0" w:color="auto"/>
                  </w:divBdr>
                </w:div>
                <w:div w:id="1056007342">
                  <w:marLeft w:val="640"/>
                  <w:marRight w:val="0"/>
                  <w:marTop w:val="0"/>
                  <w:marBottom w:val="0"/>
                  <w:divBdr>
                    <w:top w:val="none" w:sz="0" w:space="0" w:color="auto"/>
                    <w:left w:val="none" w:sz="0" w:space="0" w:color="auto"/>
                    <w:bottom w:val="none" w:sz="0" w:space="0" w:color="auto"/>
                    <w:right w:val="none" w:sz="0" w:space="0" w:color="auto"/>
                  </w:divBdr>
                </w:div>
                <w:div w:id="1102267365">
                  <w:marLeft w:val="640"/>
                  <w:marRight w:val="0"/>
                  <w:marTop w:val="0"/>
                  <w:marBottom w:val="0"/>
                  <w:divBdr>
                    <w:top w:val="none" w:sz="0" w:space="0" w:color="auto"/>
                    <w:left w:val="none" w:sz="0" w:space="0" w:color="auto"/>
                    <w:bottom w:val="none" w:sz="0" w:space="0" w:color="auto"/>
                    <w:right w:val="none" w:sz="0" w:space="0" w:color="auto"/>
                  </w:divBdr>
                </w:div>
                <w:div w:id="1131558839">
                  <w:marLeft w:val="640"/>
                  <w:marRight w:val="0"/>
                  <w:marTop w:val="0"/>
                  <w:marBottom w:val="0"/>
                  <w:divBdr>
                    <w:top w:val="none" w:sz="0" w:space="0" w:color="auto"/>
                    <w:left w:val="none" w:sz="0" w:space="0" w:color="auto"/>
                    <w:bottom w:val="none" w:sz="0" w:space="0" w:color="auto"/>
                    <w:right w:val="none" w:sz="0" w:space="0" w:color="auto"/>
                  </w:divBdr>
                </w:div>
                <w:div w:id="1135223607">
                  <w:marLeft w:val="640"/>
                  <w:marRight w:val="0"/>
                  <w:marTop w:val="0"/>
                  <w:marBottom w:val="0"/>
                  <w:divBdr>
                    <w:top w:val="none" w:sz="0" w:space="0" w:color="auto"/>
                    <w:left w:val="none" w:sz="0" w:space="0" w:color="auto"/>
                    <w:bottom w:val="none" w:sz="0" w:space="0" w:color="auto"/>
                    <w:right w:val="none" w:sz="0" w:space="0" w:color="auto"/>
                  </w:divBdr>
                </w:div>
                <w:div w:id="1157529002">
                  <w:marLeft w:val="640"/>
                  <w:marRight w:val="0"/>
                  <w:marTop w:val="0"/>
                  <w:marBottom w:val="0"/>
                  <w:divBdr>
                    <w:top w:val="none" w:sz="0" w:space="0" w:color="auto"/>
                    <w:left w:val="none" w:sz="0" w:space="0" w:color="auto"/>
                    <w:bottom w:val="none" w:sz="0" w:space="0" w:color="auto"/>
                    <w:right w:val="none" w:sz="0" w:space="0" w:color="auto"/>
                  </w:divBdr>
                </w:div>
                <w:div w:id="1199856568">
                  <w:marLeft w:val="640"/>
                  <w:marRight w:val="0"/>
                  <w:marTop w:val="0"/>
                  <w:marBottom w:val="0"/>
                  <w:divBdr>
                    <w:top w:val="none" w:sz="0" w:space="0" w:color="auto"/>
                    <w:left w:val="none" w:sz="0" w:space="0" w:color="auto"/>
                    <w:bottom w:val="none" w:sz="0" w:space="0" w:color="auto"/>
                    <w:right w:val="none" w:sz="0" w:space="0" w:color="auto"/>
                  </w:divBdr>
                </w:div>
                <w:div w:id="1254362563">
                  <w:marLeft w:val="640"/>
                  <w:marRight w:val="0"/>
                  <w:marTop w:val="0"/>
                  <w:marBottom w:val="0"/>
                  <w:divBdr>
                    <w:top w:val="none" w:sz="0" w:space="0" w:color="auto"/>
                    <w:left w:val="none" w:sz="0" w:space="0" w:color="auto"/>
                    <w:bottom w:val="none" w:sz="0" w:space="0" w:color="auto"/>
                    <w:right w:val="none" w:sz="0" w:space="0" w:color="auto"/>
                  </w:divBdr>
                </w:div>
                <w:div w:id="1259095333">
                  <w:marLeft w:val="640"/>
                  <w:marRight w:val="0"/>
                  <w:marTop w:val="0"/>
                  <w:marBottom w:val="0"/>
                  <w:divBdr>
                    <w:top w:val="none" w:sz="0" w:space="0" w:color="auto"/>
                    <w:left w:val="none" w:sz="0" w:space="0" w:color="auto"/>
                    <w:bottom w:val="none" w:sz="0" w:space="0" w:color="auto"/>
                    <w:right w:val="none" w:sz="0" w:space="0" w:color="auto"/>
                  </w:divBdr>
                </w:div>
                <w:div w:id="1268463651">
                  <w:marLeft w:val="640"/>
                  <w:marRight w:val="0"/>
                  <w:marTop w:val="0"/>
                  <w:marBottom w:val="0"/>
                  <w:divBdr>
                    <w:top w:val="none" w:sz="0" w:space="0" w:color="auto"/>
                    <w:left w:val="none" w:sz="0" w:space="0" w:color="auto"/>
                    <w:bottom w:val="none" w:sz="0" w:space="0" w:color="auto"/>
                    <w:right w:val="none" w:sz="0" w:space="0" w:color="auto"/>
                  </w:divBdr>
                </w:div>
                <w:div w:id="1348294788">
                  <w:marLeft w:val="640"/>
                  <w:marRight w:val="0"/>
                  <w:marTop w:val="0"/>
                  <w:marBottom w:val="0"/>
                  <w:divBdr>
                    <w:top w:val="none" w:sz="0" w:space="0" w:color="auto"/>
                    <w:left w:val="none" w:sz="0" w:space="0" w:color="auto"/>
                    <w:bottom w:val="none" w:sz="0" w:space="0" w:color="auto"/>
                    <w:right w:val="none" w:sz="0" w:space="0" w:color="auto"/>
                  </w:divBdr>
                </w:div>
                <w:div w:id="1426729057">
                  <w:marLeft w:val="640"/>
                  <w:marRight w:val="0"/>
                  <w:marTop w:val="0"/>
                  <w:marBottom w:val="0"/>
                  <w:divBdr>
                    <w:top w:val="none" w:sz="0" w:space="0" w:color="auto"/>
                    <w:left w:val="none" w:sz="0" w:space="0" w:color="auto"/>
                    <w:bottom w:val="none" w:sz="0" w:space="0" w:color="auto"/>
                    <w:right w:val="none" w:sz="0" w:space="0" w:color="auto"/>
                  </w:divBdr>
                </w:div>
                <w:div w:id="1436637091">
                  <w:marLeft w:val="640"/>
                  <w:marRight w:val="0"/>
                  <w:marTop w:val="0"/>
                  <w:marBottom w:val="0"/>
                  <w:divBdr>
                    <w:top w:val="none" w:sz="0" w:space="0" w:color="auto"/>
                    <w:left w:val="none" w:sz="0" w:space="0" w:color="auto"/>
                    <w:bottom w:val="none" w:sz="0" w:space="0" w:color="auto"/>
                    <w:right w:val="none" w:sz="0" w:space="0" w:color="auto"/>
                  </w:divBdr>
                </w:div>
                <w:div w:id="1468208721">
                  <w:marLeft w:val="640"/>
                  <w:marRight w:val="0"/>
                  <w:marTop w:val="0"/>
                  <w:marBottom w:val="0"/>
                  <w:divBdr>
                    <w:top w:val="none" w:sz="0" w:space="0" w:color="auto"/>
                    <w:left w:val="none" w:sz="0" w:space="0" w:color="auto"/>
                    <w:bottom w:val="none" w:sz="0" w:space="0" w:color="auto"/>
                    <w:right w:val="none" w:sz="0" w:space="0" w:color="auto"/>
                  </w:divBdr>
                </w:div>
                <w:div w:id="1519007916">
                  <w:marLeft w:val="640"/>
                  <w:marRight w:val="0"/>
                  <w:marTop w:val="0"/>
                  <w:marBottom w:val="0"/>
                  <w:divBdr>
                    <w:top w:val="none" w:sz="0" w:space="0" w:color="auto"/>
                    <w:left w:val="none" w:sz="0" w:space="0" w:color="auto"/>
                    <w:bottom w:val="none" w:sz="0" w:space="0" w:color="auto"/>
                    <w:right w:val="none" w:sz="0" w:space="0" w:color="auto"/>
                  </w:divBdr>
                </w:div>
                <w:div w:id="1522814355">
                  <w:marLeft w:val="640"/>
                  <w:marRight w:val="0"/>
                  <w:marTop w:val="0"/>
                  <w:marBottom w:val="0"/>
                  <w:divBdr>
                    <w:top w:val="none" w:sz="0" w:space="0" w:color="auto"/>
                    <w:left w:val="none" w:sz="0" w:space="0" w:color="auto"/>
                    <w:bottom w:val="none" w:sz="0" w:space="0" w:color="auto"/>
                    <w:right w:val="none" w:sz="0" w:space="0" w:color="auto"/>
                  </w:divBdr>
                </w:div>
                <w:div w:id="1603221888">
                  <w:marLeft w:val="640"/>
                  <w:marRight w:val="0"/>
                  <w:marTop w:val="0"/>
                  <w:marBottom w:val="0"/>
                  <w:divBdr>
                    <w:top w:val="none" w:sz="0" w:space="0" w:color="auto"/>
                    <w:left w:val="none" w:sz="0" w:space="0" w:color="auto"/>
                    <w:bottom w:val="none" w:sz="0" w:space="0" w:color="auto"/>
                    <w:right w:val="none" w:sz="0" w:space="0" w:color="auto"/>
                  </w:divBdr>
                </w:div>
                <w:div w:id="1655989178">
                  <w:marLeft w:val="640"/>
                  <w:marRight w:val="0"/>
                  <w:marTop w:val="0"/>
                  <w:marBottom w:val="0"/>
                  <w:divBdr>
                    <w:top w:val="none" w:sz="0" w:space="0" w:color="auto"/>
                    <w:left w:val="none" w:sz="0" w:space="0" w:color="auto"/>
                    <w:bottom w:val="none" w:sz="0" w:space="0" w:color="auto"/>
                    <w:right w:val="none" w:sz="0" w:space="0" w:color="auto"/>
                  </w:divBdr>
                </w:div>
                <w:div w:id="1693415358">
                  <w:marLeft w:val="640"/>
                  <w:marRight w:val="0"/>
                  <w:marTop w:val="0"/>
                  <w:marBottom w:val="0"/>
                  <w:divBdr>
                    <w:top w:val="none" w:sz="0" w:space="0" w:color="auto"/>
                    <w:left w:val="none" w:sz="0" w:space="0" w:color="auto"/>
                    <w:bottom w:val="none" w:sz="0" w:space="0" w:color="auto"/>
                    <w:right w:val="none" w:sz="0" w:space="0" w:color="auto"/>
                  </w:divBdr>
                </w:div>
                <w:div w:id="1713459779">
                  <w:marLeft w:val="640"/>
                  <w:marRight w:val="0"/>
                  <w:marTop w:val="0"/>
                  <w:marBottom w:val="0"/>
                  <w:divBdr>
                    <w:top w:val="none" w:sz="0" w:space="0" w:color="auto"/>
                    <w:left w:val="none" w:sz="0" w:space="0" w:color="auto"/>
                    <w:bottom w:val="none" w:sz="0" w:space="0" w:color="auto"/>
                    <w:right w:val="none" w:sz="0" w:space="0" w:color="auto"/>
                  </w:divBdr>
                </w:div>
                <w:div w:id="1741445339">
                  <w:marLeft w:val="640"/>
                  <w:marRight w:val="0"/>
                  <w:marTop w:val="0"/>
                  <w:marBottom w:val="0"/>
                  <w:divBdr>
                    <w:top w:val="none" w:sz="0" w:space="0" w:color="auto"/>
                    <w:left w:val="none" w:sz="0" w:space="0" w:color="auto"/>
                    <w:bottom w:val="none" w:sz="0" w:space="0" w:color="auto"/>
                    <w:right w:val="none" w:sz="0" w:space="0" w:color="auto"/>
                  </w:divBdr>
                </w:div>
                <w:div w:id="1793354534">
                  <w:marLeft w:val="640"/>
                  <w:marRight w:val="0"/>
                  <w:marTop w:val="0"/>
                  <w:marBottom w:val="0"/>
                  <w:divBdr>
                    <w:top w:val="none" w:sz="0" w:space="0" w:color="auto"/>
                    <w:left w:val="none" w:sz="0" w:space="0" w:color="auto"/>
                    <w:bottom w:val="none" w:sz="0" w:space="0" w:color="auto"/>
                    <w:right w:val="none" w:sz="0" w:space="0" w:color="auto"/>
                  </w:divBdr>
                </w:div>
                <w:div w:id="1794789046">
                  <w:marLeft w:val="640"/>
                  <w:marRight w:val="0"/>
                  <w:marTop w:val="0"/>
                  <w:marBottom w:val="0"/>
                  <w:divBdr>
                    <w:top w:val="none" w:sz="0" w:space="0" w:color="auto"/>
                    <w:left w:val="none" w:sz="0" w:space="0" w:color="auto"/>
                    <w:bottom w:val="none" w:sz="0" w:space="0" w:color="auto"/>
                    <w:right w:val="none" w:sz="0" w:space="0" w:color="auto"/>
                  </w:divBdr>
                </w:div>
                <w:div w:id="1801338735">
                  <w:marLeft w:val="640"/>
                  <w:marRight w:val="0"/>
                  <w:marTop w:val="0"/>
                  <w:marBottom w:val="0"/>
                  <w:divBdr>
                    <w:top w:val="none" w:sz="0" w:space="0" w:color="auto"/>
                    <w:left w:val="none" w:sz="0" w:space="0" w:color="auto"/>
                    <w:bottom w:val="none" w:sz="0" w:space="0" w:color="auto"/>
                    <w:right w:val="none" w:sz="0" w:space="0" w:color="auto"/>
                  </w:divBdr>
                </w:div>
                <w:div w:id="1968314449">
                  <w:marLeft w:val="640"/>
                  <w:marRight w:val="0"/>
                  <w:marTop w:val="0"/>
                  <w:marBottom w:val="0"/>
                  <w:divBdr>
                    <w:top w:val="none" w:sz="0" w:space="0" w:color="auto"/>
                    <w:left w:val="none" w:sz="0" w:space="0" w:color="auto"/>
                    <w:bottom w:val="none" w:sz="0" w:space="0" w:color="auto"/>
                    <w:right w:val="none" w:sz="0" w:space="0" w:color="auto"/>
                  </w:divBdr>
                </w:div>
                <w:div w:id="2007173011">
                  <w:marLeft w:val="640"/>
                  <w:marRight w:val="0"/>
                  <w:marTop w:val="0"/>
                  <w:marBottom w:val="0"/>
                  <w:divBdr>
                    <w:top w:val="none" w:sz="0" w:space="0" w:color="auto"/>
                    <w:left w:val="none" w:sz="0" w:space="0" w:color="auto"/>
                    <w:bottom w:val="none" w:sz="0" w:space="0" w:color="auto"/>
                    <w:right w:val="none" w:sz="0" w:space="0" w:color="auto"/>
                  </w:divBdr>
                </w:div>
                <w:div w:id="2018117404">
                  <w:marLeft w:val="640"/>
                  <w:marRight w:val="0"/>
                  <w:marTop w:val="0"/>
                  <w:marBottom w:val="0"/>
                  <w:divBdr>
                    <w:top w:val="none" w:sz="0" w:space="0" w:color="auto"/>
                    <w:left w:val="none" w:sz="0" w:space="0" w:color="auto"/>
                    <w:bottom w:val="none" w:sz="0" w:space="0" w:color="auto"/>
                    <w:right w:val="none" w:sz="0" w:space="0" w:color="auto"/>
                  </w:divBdr>
                </w:div>
                <w:div w:id="2041739800">
                  <w:marLeft w:val="640"/>
                  <w:marRight w:val="0"/>
                  <w:marTop w:val="0"/>
                  <w:marBottom w:val="0"/>
                  <w:divBdr>
                    <w:top w:val="none" w:sz="0" w:space="0" w:color="auto"/>
                    <w:left w:val="none" w:sz="0" w:space="0" w:color="auto"/>
                    <w:bottom w:val="none" w:sz="0" w:space="0" w:color="auto"/>
                    <w:right w:val="none" w:sz="0" w:space="0" w:color="auto"/>
                  </w:divBdr>
                </w:div>
                <w:div w:id="2067871668">
                  <w:marLeft w:val="640"/>
                  <w:marRight w:val="0"/>
                  <w:marTop w:val="0"/>
                  <w:marBottom w:val="0"/>
                  <w:divBdr>
                    <w:top w:val="none" w:sz="0" w:space="0" w:color="auto"/>
                    <w:left w:val="none" w:sz="0" w:space="0" w:color="auto"/>
                    <w:bottom w:val="none" w:sz="0" w:space="0" w:color="auto"/>
                    <w:right w:val="none" w:sz="0" w:space="0" w:color="auto"/>
                  </w:divBdr>
                </w:div>
                <w:div w:id="2078433909">
                  <w:marLeft w:val="640"/>
                  <w:marRight w:val="0"/>
                  <w:marTop w:val="0"/>
                  <w:marBottom w:val="0"/>
                  <w:divBdr>
                    <w:top w:val="none" w:sz="0" w:space="0" w:color="auto"/>
                    <w:left w:val="none" w:sz="0" w:space="0" w:color="auto"/>
                    <w:bottom w:val="none" w:sz="0" w:space="0" w:color="auto"/>
                    <w:right w:val="none" w:sz="0" w:space="0" w:color="auto"/>
                  </w:divBdr>
                </w:div>
                <w:div w:id="2079203132">
                  <w:marLeft w:val="640"/>
                  <w:marRight w:val="0"/>
                  <w:marTop w:val="0"/>
                  <w:marBottom w:val="0"/>
                  <w:divBdr>
                    <w:top w:val="none" w:sz="0" w:space="0" w:color="auto"/>
                    <w:left w:val="none" w:sz="0" w:space="0" w:color="auto"/>
                    <w:bottom w:val="none" w:sz="0" w:space="0" w:color="auto"/>
                    <w:right w:val="none" w:sz="0" w:space="0" w:color="auto"/>
                  </w:divBdr>
                </w:div>
                <w:div w:id="2103455927">
                  <w:marLeft w:val="640"/>
                  <w:marRight w:val="0"/>
                  <w:marTop w:val="0"/>
                  <w:marBottom w:val="0"/>
                  <w:divBdr>
                    <w:top w:val="none" w:sz="0" w:space="0" w:color="auto"/>
                    <w:left w:val="none" w:sz="0" w:space="0" w:color="auto"/>
                    <w:bottom w:val="none" w:sz="0" w:space="0" w:color="auto"/>
                    <w:right w:val="none" w:sz="0" w:space="0" w:color="auto"/>
                  </w:divBdr>
                </w:div>
                <w:div w:id="2117403052">
                  <w:marLeft w:val="640"/>
                  <w:marRight w:val="0"/>
                  <w:marTop w:val="0"/>
                  <w:marBottom w:val="0"/>
                  <w:divBdr>
                    <w:top w:val="none" w:sz="0" w:space="0" w:color="auto"/>
                    <w:left w:val="none" w:sz="0" w:space="0" w:color="auto"/>
                    <w:bottom w:val="none" w:sz="0" w:space="0" w:color="auto"/>
                    <w:right w:val="none" w:sz="0" w:space="0" w:color="auto"/>
                  </w:divBdr>
                </w:div>
              </w:divsChild>
            </w:div>
            <w:div w:id="2002999593">
              <w:marLeft w:val="0"/>
              <w:marRight w:val="0"/>
              <w:marTop w:val="0"/>
              <w:marBottom w:val="0"/>
              <w:divBdr>
                <w:top w:val="none" w:sz="0" w:space="0" w:color="auto"/>
                <w:left w:val="none" w:sz="0" w:space="0" w:color="auto"/>
                <w:bottom w:val="none" w:sz="0" w:space="0" w:color="auto"/>
                <w:right w:val="none" w:sz="0" w:space="0" w:color="auto"/>
              </w:divBdr>
              <w:divsChild>
                <w:div w:id="68698158">
                  <w:marLeft w:val="640"/>
                  <w:marRight w:val="0"/>
                  <w:marTop w:val="0"/>
                  <w:marBottom w:val="0"/>
                  <w:divBdr>
                    <w:top w:val="none" w:sz="0" w:space="0" w:color="auto"/>
                    <w:left w:val="none" w:sz="0" w:space="0" w:color="auto"/>
                    <w:bottom w:val="none" w:sz="0" w:space="0" w:color="auto"/>
                    <w:right w:val="none" w:sz="0" w:space="0" w:color="auto"/>
                  </w:divBdr>
                </w:div>
                <w:div w:id="234776911">
                  <w:marLeft w:val="640"/>
                  <w:marRight w:val="0"/>
                  <w:marTop w:val="0"/>
                  <w:marBottom w:val="0"/>
                  <w:divBdr>
                    <w:top w:val="none" w:sz="0" w:space="0" w:color="auto"/>
                    <w:left w:val="none" w:sz="0" w:space="0" w:color="auto"/>
                    <w:bottom w:val="none" w:sz="0" w:space="0" w:color="auto"/>
                    <w:right w:val="none" w:sz="0" w:space="0" w:color="auto"/>
                  </w:divBdr>
                </w:div>
                <w:div w:id="312025435">
                  <w:marLeft w:val="640"/>
                  <w:marRight w:val="0"/>
                  <w:marTop w:val="0"/>
                  <w:marBottom w:val="0"/>
                  <w:divBdr>
                    <w:top w:val="none" w:sz="0" w:space="0" w:color="auto"/>
                    <w:left w:val="none" w:sz="0" w:space="0" w:color="auto"/>
                    <w:bottom w:val="none" w:sz="0" w:space="0" w:color="auto"/>
                    <w:right w:val="none" w:sz="0" w:space="0" w:color="auto"/>
                  </w:divBdr>
                </w:div>
                <w:div w:id="331447689">
                  <w:marLeft w:val="640"/>
                  <w:marRight w:val="0"/>
                  <w:marTop w:val="0"/>
                  <w:marBottom w:val="0"/>
                  <w:divBdr>
                    <w:top w:val="none" w:sz="0" w:space="0" w:color="auto"/>
                    <w:left w:val="none" w:sz="0" w:space="0" w:color="auto"/>
                    <w:bottom w:val="none" w:sz="0" w:space="0" w:color="auto"/>
                    <w:right w:val="none" w:sz="0" w:space="0" w:color="auto"/>
                  </w:divBdr>
                </w:div>
                <w:div w:id="445199485">
                  <w:marLeft w:val="640"/>
                  <w:marRight w:val="0"/>
                  <w:marTop w:val="0"/>
                  <w:marBottom w:val="0"/>
                  <w:divBdr>
                    <w:top w:val="none" w:sz="0" w:space="0" w:color="auto"/>
                    <w:left w:val="none" w:sz="0" w:space="0" w:color="auto"/>
                    <w:bottom w:val="none" w:sz="0" w:space="0" w:color="auto"/>
                    <w:right w:val="none" w:sz="0" w:space="0" w:color="auto"/>
                  </w:divBdr>
                </w:div>
                <w:div w:id="447358100">
                  <w:marLeft w:val="640"/>
                  <w:marRight w:val="0"/>
                  <w:marTop w:val="0"/>
                  <w:marBottom w:val="0"/>
                  <w:divBdr>
                    <w:top w:val="none" w:sz="0" w:space="0" w:color="auto"/>
                    <w:left w:val="none" w:sz="0" w:space="0" w:color="auto"/>
                    <w:bottom w:val="none" w:sz="0" w:space="0" w:color="auto"/>
                    <w:right w:val="none" w:sz="0" w:space="0" w:color="auto"/>
                  </w:divBdr>
                </w:div>
                <w:div w:id="493106741">
                  <w:marLeft w:val="640"/>
                  <w:marRight w:val="0"/>
                  <w:marTop w:val="0"/>
                  <w:marBottom w:val="0"/>
                  <w:divBdr>
                    <w:top w:val="none" w:sz="0" w:space="0" w:color="auto"/>
                    <w:left w:val="none" w:sz="0" w:space="0" w:color="auto"/>
                    <w:bottom w:val="none" w:sz="0" w:space="0" w:color="auto"/>
                    <w:right w:val="none" w:sz="0" w:space="0" w:color="auto"/>
                  </w:divBdr>
                </w:div>
                <w:div w:id="497382077">
                  <w:marLeft w:val="640"/>
                  <w:marRight w:val="0"/>
                  <w:marTop w:val="0"/>
                  <w:marBottom w:val="0"/>
                  <w:divBdr>
                    <w:top w:val="none" w:sz="0" w:space="0" w:color="auto"/>
                    <w:left w:val="none" w:sz="0" w:space="0" w:color="auto"/>
                    <w:bottom w:val="none" w:sz="0" w:space="0" w:color="auto"/>
                    <w:right w:val="none" w:sz="0" w:space="0" w:color="auto"/>
                  </w:divBdr>
                </w:div>
                <w:div w:id="504247586">
                  <w:marLeft w:val="640"/>
                  <w:marRight w:val="0"/>
                  <w:marTop w:val="0"/>
                  <w:marBottom w:val="0"/>
                  <w:divBdr>
                    <w:top w:val="none" w:sz="0" w:space="0" w:color="auto"/>
                    <w:left w:val="none" w:sz="0" w:space="0" w:color="auto"/>
                    <w:bottom w:val="none" w:sz="0" w:space="0" w:color="auto"/>
                    <w:right w:val="none" w:sz="0" w:space="0" w:color="auto"/>
                  </w:divBdr>
                </w:div>
                <w:div w:id="520826887">
                  <w:marLeft w:val="640"/>
                  <w:marRight w:val="0"/>
                  <w:marTop w:val="0"/>
                  <w:marBottom w:val="0"/>
                  <w:divBdr>
                    <w:top w:val="none" w:sz="0" w:space="0" w:color="auto"/>
                    <w:left w:val="none" w:sz="0" w:space="0" w:color="auto"/>
                    <w:bottom w:val="none" w:sz="0" w:space="0" w:color="auto"/>
                    <w:right w:val="none" w:sz="0" w:space="0" w:color="auto"/>
                  </w:divBdr>
                </w:div>
                <w:div w:id="543179371">
                  <w:marLeft w:val="640"/>
                  <w:marRight w:val="0"/>
                  <w:marTop w:val="0"/>
                  <w:marBottom w:val="0"/>
                  <w:divBdr>
                    <w:top w:val="none" w:sz="0" w:space="0" w:color="auto"/>
                    <w:left w:val="none" w:sz="0" w:space="0" w:color="auto"/>
                    <w:bottom w:val="none" w:sz="0" w:space="0" w:color="auto"/>
                    <w:right w:val="none" w:sz="0" w:space="0" w:color="auto"/>
                  </w:divBdr>
                </w:div>
                <w:div w:id="571893062">
                  <w:marLeft w:val="640"/>
                  <w:marRight w:val="0"/>
                  <w:marTop w:val="0"/>
                  <w:marBottom w:val="0"/>
                  <w:divBdr>
                    <w:top w:val="none" w:sz="0" w:space="0" w:color="auto"/>
                    <w:left w:val="none" w:sz="0" w:space="0" w:color="auto"/>
                    <w:bottom w:val="none" w:sz="0" w:space="0" w:color="auto"/>
                    <w:right w:val="none" w:sz="0" w:space="0" w:color="auto"/>
                  </w:divBdr>
                </w:div>
                <w:div w:id="579942974">
                  <w:marLeft w:val="640"/>
                  <w:marRight w:val="0"/>
                  <w:marTop w:val="0"/>
                  <w:marBottom w:val="0"/>
                  <w:divBdr>
                    <w:top w:val="none" w:sz="0" w:space="0" w:color="auto"/>
                    <w:left w:val="none" w:sz="0" w:space="0" w:color="auto"/>
                    <w:bottom w:val="none" w:sz="0" w:space="0" w:color="auto"/>
                    <w:right w:val="none" w:sz="0" w:space="0" w:color="auto"/>
                  </w:divBdr>
                </w:div>
                <w:div w:id="651521609">
                  <w:marLeft w:val="640"/>
                  <w:marRight w:val="0"/>
                  <w:marTop w:val="0"/>
                  <w:marBottom w:val="0"/>
                  <w:divBdr>
                    <w:top w:val="none" w:sz="0" w:space="0" w:color="auto"/>
                    <w:left w:val="none" w:sz="0" w:space="0" w:color="auto"/>
                    <w:bottom w:val="none" w:sz="0" w:space="0" w:color="auto"/>
                    <w:right w:val="none" w:sz="0" w:space="0" w:color="auto"/>
                  </w:divBdr>
                </w:div>
                <w:div w:id="661005818">
                  <w:marLeft w:val="640"/>
                  <w:marRight w:val="0"/>
                  <w:marTop w:val="0"/>
                  <w:marBottom w:val="0"/>
                  <w:divBdr>
                    <w:top w:val="none" w:sz="0" w:space="0" w:color="auto"/>
                    <w:left w:val="none" w:sz="0" w:space="0" w:color="auto"/>
                    <w:bottom w:val="none" w:sz="0" w:space="0" w:color="auto"/>
                    <w:right w:val="none" w:sz="0" w:space="0" w:color="auto"/>
                  </w:divBdr>
                </w:div>
                <w:div w:id="670527548">
                  <w:marLeft w:val="640"/>
                  <w:marRight w:val="0"/>
                  <w:marTop w:val="0"/>
                  <w:marBottom w:val="0"/>
                  <w:divBdr>
                    <w:top w:val="none" w:sz="0" w:space="0" w:color="auto"/>
                    <w:left w:val="none" w:sz="0" w:space="0" w:color="auto"/>
                    <w:bottom w:val="none" w:sz="0" w:space="0" w:color="auto"/>
                    <w:right w:val="none" w:sz="0" w:space="0" w:color="auto"/>
                  </w:divBdr>
                </w:div>
                <w:div w:id="700587845">
                  <w:marLeft w:val="640"/>
                  <w:marRight w:val="0"/>
                  <w:marTop w:val="0"/>
                  <w:marBottom w:val="0"/>
                  <w:divBdr>
                    <w:top w:val="none" w:sz="0" w:space="0" w:color="auto"/>
                    <w:left w:val="none" w:sz="0" w:space="0" w:color="auto"/>
                    <w:bottom w:val="none" w:sz="0" w:space="0" w:color="auto"/>
                    <w:right w:val="none" w:sz="0" w:space="0" w:color="auto"/>
                  </w:divBdr>
                </w:div>
                <w:div w:id="735904337">
                  <w:marLeft w:val="640"/>
                  <w:marRight w:val="0"/>
                  <w:marTop w:val="0"/>
                  <w:marBottom w:val="0"/>
                  <w:divBdr>
                    <w:top w:val="none" w:sz="0" w:space="0" w:color="auto"/>
                    <w:left w:val="none" w:sz="0" w:space="0" w:color="auto"/>
                    <w:bottom w:val="none" w:sz="0" w:space="0" w:color="auto"/>
                    <w:right w:val="none" w:sz="0" w:space="0" w:color="auto"/>
                  </w:divBdr>
                </w:div>
                <w:div w:id="749431471">
                  <w:marLeft w:val="640"/>
                  <w:marRight w:val="0"/>
                  <w:marTop w:val="0"/>
                  <w:marBottom w:val="0"/>
                  <w:divBdr>
                    <w:top w:val="none" w:sz="0" w:space="0" w:color="auto"/>
                    <w:left w:val="none" w:sz="0" w:space="0" w:color="auto"/>
                    <w:bottom w:val="none" w:sz="0" w:space="0" w:color="auto"/>
                    <w:right w:val="none" w:sz="0" w:space="0" w:color="auto"/>
                  </w:divBdr>
                </w:div>
                <w:div w:id="761954238">
                  <w:marLeft w:val="640"/>
                  <w:marRight w:val="0"/>
                  <w:marTop w:val="0"/>
                  <w:marBottom w:val="0"/>
                  <w:divBdr>
                    <w:top w:val="none" w:sz="0" w:space="0" w:color="auto"/>
                    <w:left w:val="none" w:sz="0" w:space="0" w:color="auto"/>
                    <w:bottom w:val="none" w:sz="0" w:space="0" w:color="auto"/>
                    <w:right w:val="none" w:sz="0" w:space="0" w:color="auto"/>
                  </w:divBdr>
                </w:div>
                <w:div w:id="831216447">
                  <w:marLeft w:val="640"/>
                  <w:marRight w:val="0"/>
                  <w:marTop w:val="0"/>
                  <w:marBottom w:val="0"/>
                  <w:divBdr>
                    <w:top w:val="none" w:sz="0" w:space="0" w:color="auto"/>
                    <w:left w:val="none" w:sz="0" w:space="0" w:color="auto"/>
                    <w:bottom w:val="none" w:sz="0" w:space="0" w:color="auto"/>
                    <w:right w:val="none" w:sz="0" w:space="0" w:color="auto"/>
                  </w:divBdr>
                </w:div>
                <w:div w:id="842739399">
                  <w:marLeft w:val="640"/>
                  <w:marRight w:val="0"/>
                  <w:marTop w:val="0"/>
                  <w:marBottom w:val="0"/>
                  <w:divBdr>
                    <w:top w:val="none" w:sz="0" w:space="0" w:color="auto"/>
                    <w:left w:val="none" w:sz="0" w:space="0" w:color="auto"/>
                    <w:bottom w:val="none" w:sz="0" w:space="0" w:color="auto"/>
                    <w:right w:val="none" w:sz="0" w:space="0" w:color="auto"/>
                  </w:divBdr>
                </w:div>
                <w:div w:id="989403450">
                  <w:marLeft w:val="640"/>
                  <w:marRight w:val="0"/>
                  <w:marTop w:val="0"/>
                  <w:marBottom w:val="0"/>
                  <w:divBdr>
                    <w:top w:val="none" w:sz="0" w:space="0" w:color="auto"/>
                    <w:left w:val="none" w:sz="0" w:space="0" w:color="auto"/>
                    <w:bottom w:val="none" w:sz="0" w:space="0" w:color="auto"/>
                    <w:right w:val="none" w:sz="0" w:space="0" w:color="auto"/>
                  </w:divBdr>
                </w:div>
                <w:div w:id="992559921">
                  <w:marLeft w:val="640"/>
                  <w:marRight w:val="0"/>
                  <w:marTop w:val="0"/>
                  <w:marBottom w:val="0"/>
                  <w:divBdr>
                    <w:top w:val="none" w:sz="0" w:space="0" w:color="auto"/>
                    <w:left w:val="none" w:sz="0" w:space="0" w:color="auto"/>
                    <w:bottom w:val="none" w:sz="0" w:space="0" w:color="auto"/>
                    <w:right w:val="none" w:sz="0" w:space="0" w:color="auto"/>
                  </w:divBdr>
                </w:div>
                <w:div w:id="1000276218">
                  <w:marLeft w:val="640"/>
                  <w:marRight w:val="0"/>
                  <w:marTop w:val="0"/>
                  <w:marBottom w:val="0"/>
                  <w:divBdr>
                    <w:top w:val="none" w:sz="0" w:space="0" w:color="auto"/>
                    <w:left w:val="none" w:sz="0" w:space="0" w:color="auto"/>
                    <w:bottom w:val="none" w:sz="0" w:space="0" w:color="auto"/>
                    <w:right w:val="none" w:sz="0" w:space="0" w:color="auto"/>
                  </w:divBdr>
                </w:div>
                <w:div w:id="1035932935">
                  <w:marLeft w:val="640"/>
                  <w:marRight w:val="0"/>
                  <w:marTop w:val="0"/>
                  <w:marBottom w:val="0"/>
                  <w:divBdr>
                    <w:top w:val="none" w:sz="0" w:space="0" w:color="auto"/>
                    <w:left w:val="none" w:sz="0" w:space="0" w:color="auto"/>
                    <w:bottom w:val="none" w:sz="0" w:space="0" w:color="auto"/>
                    <w:right w:val="none" w:sz="0" w:space="0" w:color="auto"/>
                  </w:divBdr>
                </w:div>
                <w:div w:id="1040517208">
                  <w:marLeft w:val="640"/>
                  <w:marRight w:val="0"/>
                  <w:marTop w:val="0"/>
                  <w:marBottom w:val="0"/>
                  <w:divBdr>
                    <w:top w:val="none" w:sz="0" w:space="0" w:color="auto"/>
                    <w:left w:val="none" w:sz="0" w:space="0" w:color="auto"/>
                    <w:bottom w:val="none" w:sz="0" w:space="0" w:color="auto"/>
                    <w:right w:val="none" w:sz="0" w:space="0" w:color="auto"/>
                  </w:divBdr>
                </w:div>
                <w:div w:id="1059984333">
                  <w:marLeft w:val="640"/>
                  <w:marRight w:val="0"/>
                  <w:marTop w:val="0"/>
                  <w:marBottom w:val="0"/>
                  <w:divBdr>
                    <w:top w:val="none" w:sz="0" w:space="0" w:color="auto"/>
                    <w:left w:val="none" w:sz="0" w:space="0" w:color="auto"/>
                    <w:bottom w:val="none" w:sz="0" w:space="0" w:color="auto"/>
                    <w:right w:val="none" w:sz="0" w:space="0" w:color="auto"/>
                  </w:divBdr>
                </w:div>
                <w:div w:id="1100372617">
                  <w:marLeft w:val="640"/>
                  <w:marRight w:val="0"/>
                  <w:marTop w:val="0"/>
                  <w:marBottom w:val="0"/>
                  <w:divBdr>
                    <w:top w:val="none" w:sz="0" w:space="0" w:color="auto"/>
                    <w:left w:val="none" w:sz="0" w:space="0" w:color="auto"/>
                    <w:bottom w:val="none" w:sz="0" w:space="0" w:color="auto"/>
                    <w:right w:val="none" w:sz="0" w:space="0" w:color="auto"/>
                  </w:divBdr>
                </w:div>
                <w:div w:id="1121920717">
                  <w:marLeft w:val="640"/>
                  <w:marRight w:val="0"/>
                  <w:marTop w:val="0"/>
                  <w:marBottom w:val="0"/>
                  <w:divBdr>
                    <w:top w:val="none" w:sz="0" w:space="0" w:color="auto"/>
                    <w:left w:val="none" w:sz="0" w:space="0" w:color="auto"/>
                    <w:bottom w:val="none" w:sz="0" w:space="0" w:color="auto"/>
                    <w:right w:val="none" w:sz="0" w:space="0" w:color="auto"/>
                  </w:divBdr>
                </w:div>
                <w:div w:id="1124270825">
                  <w:marLeft w:val="640"/>
                  <w:marRight w:val="0"/>
                  <w:marTop w:val="0"/>
                  <w:marBottom w:val="0"/>
                  <w:divBdr>
                    <w:top w:val="none" w:sz="0" w:space="0" w:color="auto"/>
                    <w:left w:val="none" w:sz="0" w:space="0" w:color="auto"/>
                    <w:bottom w:val="none" w:sz="0" w:space="0" w:color="auto"/>
                    <w:right w:val="none" w:sz="0" w:space="0" w:color="auto"/>
                  </w:divBdr>
                </w:div>
                <w:div w:id="1218661236">
                  <w:marLeft w:val="640"/>
                  <w:marRight w:val="0"/>
                  <w:marTop w:val="0"/>
                  <w:marBottom w:val="0"/>
                  <w:divBdr>
                    <w:top w:val="none" w:sz="0" w:space="0" w:color="auto"/>
                    <w:left w:val="none" w:sz="0" w:space="0" w:color="auto"/>
                    <w:bottom w:val="none" w:sz="0" w:space="0" w:color="auto"/>
                    <w:right w:val="none" w:sz="0" w:space="0" w:color="auto"/>
                  </w:divBdr>
                </w:div>
                <w:div w:id="1229806618">
                  <w:marLeft w:val="640"/>
                  <w:marRight w:val="0"/>
                  <w:marTop w:val="0"/>
                  <w:marBottom w:val="0"/>
                  <w:divBdr>
                    <w:top w:val="none" w:sz="0" w:space="0" w:color="auto"/>
                    <w:left w:val="none" w:sz="0" w:space="0" w:color="auto"/>
                    <w:bottom w:val="none" w:sz="0" w:space="0" w:color="auto"/>
                    <w:right w:val="none" w:sz="0" w:space="0" w:color="auto"/>
                  </w:divBdr>
                </w:div>
                <w:div w:id="1254970312">
                  <w:marLeft w:val="640"/>
                  <w:marRight w:val="0"/>
                  <w:marTop w:val="0"/>
                  <w:marBottom w:val="0"/>
                  <w:divBdr>
                    <w:top w:val="none" w:sz="0" w:space="0" w:color="auto"/>
                    <w:left w:val="none" w:sz="0" w:space="0" w:color="auto"/>
                    <w:bottom w:val="none" w:sz="0" w:space="0" w:color="auto"/>
                    <w:right w:val="none" w:sz="0" w:space="0" w:color="auto"/>
                  </w:divBdr>
                </w:div>
                <w:div w:id="1257980533">
                  <w:marLeft w:val="640"/>
                  <w:marRight w:val="0"/>
                  <w:marTop w:val="0"/>
                  <w:marBottom w:val="0"/>
                  <w:divBdr>
                    <w:top w:val="none" w:sz="0" w:space="0" w:color="auto"/>
                    <w:left w:val="none" w:sz="0" w:space="0" w:color="auto"/>
                    <w:bottom w:val="none" w:sz="0" w:space="0" w:color="auto"/>
                    <w:right w:val="none" w:sz="0" w:space="0" w:color="auto"/>
                  </w:divBdr>
                </w:div>
                <w:div w:id="1271275273">
                  <w:marLeft w:val="640"/>
                  <w:marRight w:val="0"/>
                  <w:marTop w:val="0"/>
                  <w:marBottom w:val="0"/>
                  <w:divBdr>
                    <w:top w:val="none" w:sz="0" w:space="0" w:color="auto"/>
                    <w:left w:val="none" w:sz="0" w:space="0" w:color="auto"/>
                    <w:bottom w:val="none" w:sz="0" w:space="0" w:color="auto"/>
                    <w:right w:val="none" w:sz="0" w:space="0" w:color="auto"/>
                  </w:divBdr>
                </w:div>
                <w:div w:id="1361541575">
                  <w:marLeft w:val="640"/>
                  <w:marRight w:val="0"/>
                  <w:marTop w:val="0"/>
                  <w:marBottom w:val="0"/>
                  <w:divBdr>
                    <w:top w:val="none" w:sz="0" w:space="0" w:color="auto"/>
                    <w:left w:val="none" w:sz="0" w:space="0" w:color="auto"/>
                    <w:bottom w:val="none" w:sz="0" w:space="0" w:color="auto"/>
                    <w:right w:val="none" w:sz="0" w:space="0" w:color="auto"/>
                  </w:divBdr>
                </w:div>
                <w:div w:id="1422487038">
                  <w:marLeft w:val="640"/>
                  <w:marRight w:val="0"/>
                  <w:marTop w:val="0"/>
                  <w:marBottom w:val="0"/>
                  <w:divBdr>
                    <w:top w:val="none" w:sz="0" w:space="0" w:color="auto"/>
                    <w:left w:val="none" w:sz="0" w:space="0" w:color="auto"/>
                    <w:bottom w:val="none" w:sz="0" w:space="0" w:color="auto"/>
                    <w:right w:val="none" w:sz="0" w:space="0" w:color="auto"/>
                  </w:divBdr>
                </w:div>
                <w:div w:id="1462072946">
                  <w:marLeft w:val="640"/>
                  <w:marRight w:val="0"/>
                  <w:marTop w:val="0"/>
                  <w:marBottom w:val="0"/>
                  <w:divBdr>
                    <w:top w:val="none" w:sz="0" w:space="0" w:color="auto"/>
                    <w:left w:val="none" w:sz="0" w:space="0" w:color="auto"/>
                    <w:bottom w:val="none" w:sz="0" w:space="0" w:color="auto"/>
                    <w:right w:val="none" w:sz="0" w:space="0" w:color="auto"/>
                  </w:divBdr>
                </w:div>
                <w:div w:id="1502158218">
                  <w:marLeft w:val="640"/>
                  <w:marRight w:val="0"/>
                  <w:marTop w:val="0"/>
                  <w:marBottom w:val="0"/>
                  <w:divBdr>
                    <w:top w:val="none" w:sz="0" w:space="0" w:color="auto"/>
                    <w:left w:val="none" w:sz="0" w:space="0" w:color="auto"/>
                    <w:bottom w:val="none" w:sz="0" w:space="0" w:color="auto"/>
                    <w:right w:val="none" w:sz="0" w:space="0" w:color="auto"/>
                  </w:divBdr>
                </w:div>
                <w:div w:id="1615791516">
                  <w:marLeft w:val="640"/>
                  <w:marRight w:val="0"/>
                  <w:marTop w:val="0"/>
                  <w:marBottom w:val="0"/>
                  <w:divBdr>
                    <w:top w:val="none" w:sz="0" w:space="0" w:color="auto"/>
                    <w:left w:val="none" w:sz="0" w:space="0" w:color="auto"/>
                    <w:bottom w:val="none" w:sz="0" w:space="0" w:color="auto"/>
                    <w:right w:val="none" w:sz="0" w:space="0" w:color="auto"/>
                  </w:divBdr>
                </w:div>
                <w:div w:id="1654140046">
                  <w:marLeft w:val="640"/>
                  <w:marRight w:val="0"/>
                  <w:marTop w:val="0"/>
                  <w:marBottom w:val="0"/>
                  <w:divBdr>
                    <w:top w:val="none" w:sz="0" w:space="0" w:color="auto"/>
                    <w:left w:val="none" w:sz="0" w:space="0" w:color="auto"/>
                    <w:bottom w:val="none" w:sz="0" w:space="0" w:color="auto"/>
                    <w:right w:val="none" w:sz="0" w:space="0" w:color="auto"/>
                  </w:divBdr>
                </w:div>
                <w:div w:id="1663042928">
                  <w:marLeft w:val="640"/>
                  <w:marRight w:val="0"/>
                  <w:marTop w:val="0"/>
                  <w:marBottom w:val="0"/>
                  <w:divBdr>
                    <w:top w:val="none" w:sz="0" w:space="0" w:color="auto"/>
                    <w:left w:val="none" w:sz="0" w:space="0" w:color="auto"/>
                    <w:bottom w:val="none" w:sz="0" w:space="0" w:color="auto"/>
                    <w:right w:val="none" w:sz="0" w:space="0" w:color="auto"/>
                  </w:divBdr>
                </w:div>
                <w:div w:id="1681195875">
                  <w:marLeft w:val="640"/>
                  <w:marRight w:val="0"/>
                  <w:marTop w:val="0"/>
                  <w:marBottom w:val="0"/>
                  <w:divBdr>
                    <w:top w:val="none" w:sz="0" w:space="0" w:color="auto"/>
                    <w:left w:val="none" w:sz="0" w:space="0" w:color="auto"/>
                    <w:bottom w:val="none" w:sz="0" w:space="0" w:color="auto"/>
                    <w:right w:val="none" w:sz="0" w:space="0" w:color="auto"/>
                  </w:divBdr>
                </w:div>
                <w:div w:id="1700275957">
                  <w:marLeft w:val="640"/>
                  <w:marRight w:val="0"/>
                  <w:marTop w:val="0"/>
                  <w:marBottom w:val="0"/>
                  <w:divBdr>
                    <w:top w:val="none" w:sz="0" w:space="0" w:color="auto"/>
                    <w:left w:val="none" w:sz="0" w:space="0" w:color="auto"/>
                    <w:bottom w:val="none" w:sz="0" w:space="0" w:color="auto"/>
                    <w:right w:val="none" w:sz="0" w:space="0" w:color="auto"/>
                  </w:divBdr>
                </w:div>
                <w:div w:id="1715621962">
                  <w:marLeft w:val="640"/>
                  <w:marRight w:val="0"/>
                  <w:marTop w:val="0"/>
                  <w:marBottom w:val="0"/>
                  <w:divBdr>
                    <w:top w:val="none" w:sz="0" w:space="0" w:color="auto"/>
                    <w:left w:val="none" w:sz="0" w:space="0" w:color="auto"/>
                    <w:bottom w:val="none" w:sz="0" w:space="0" w:color="auto"/>
                    <w:right w:val="none" w:sz="0" w:space="0" w:color="auto"/>
                  </w:divBdr>
                </w:div>
                <w:div w:id="1742290066">
                  <w:marLeft w:val="640"/>
                  <w:marRight w:val="0"/>
                  <w:marTop w:val="0"/>
                  <w:marBottom w:val="0"/>
                  <w:divBdr>
                    <w:top w:val="none" w:sz="0" w:space="0" w:color="auto"/>
                    <w:left w:val="none" w:sz="0" w:space="0" w:color="auto"/>
                    <w:bottom w:val="none" w:sz="0" w:space="0" w:color="auto"/>
                    <w:right w:val="none" w:sz="0" w:space="0" w:color="auto"/>
                  </w:divBdr>
                </w:div>
                <w:div w:id="1808938351">
                  <w:marLeft w:val="640"/>
                  <w:marRight w:val="0"/>
                  <w:marTop w:val="0"/>
                  <w:marBottom w:val="0"/>
                  <w:divBdr>
                    <w:top w:val="none" w:sz="0" w:space="0" w:color="auto"/>
                    <w:left w:val="none" w:sz="0" w:space="0" w:color="auto"/>
                    <w:bottom w:val="none" w:sz="0" w:space="0" w:color="auto"/>
                    <w:right w:val="none" w:sz="0" w:space="0" w:color="auto"/>
                  </w:divBdr>
                </w:div>
                <w:div w:id="1826360587">
                  <w:marLeft w:val="640"/>
                  <w:marRight w:val="0"/>
                  <w:marTop w:val="0"/>
                  <w:marBottom w:val="0"/>
                  <w:divBdr>
                    <w:top w:val="none" w:sz="0" w:space="0" w:color="auto"/>
                    <w:left w:val="none" w:sz="0" w:space="0" w:color="auto"/>
                    <w:bottom w:val="none" w:sz="0" w:space="0" w:color="auto"/>
                    <w:right w:val="none" w:sz="0" w:space="0" w:color="auto"/>
                  </w:divBdr>
                </w:div>
                <w:div w:id="1848052302">
                  <w:marLeft w:val="640"/>
                  <w:marRight w:val="0"/>
                  <w:marTop w:val="0"/>
                  <w:marBottom w:val="0"/>
                  <w:divBdr>
                    <w:top w:val="none" w:sz="0" w:space="0" w:color="auto"/>
                    <w:left w:val="none" w:sz="0" w:space="0" w:color="auto"/>
                    <w:bottom w:val="none" w:sz="0" w:space="0" w:color="auto"/>
                    <w:right w:val="none" w:sz="0" w:space="0" w:color="auto"/>
                  </w:divBdr>
                </w:div>
                <w:div w:id="1906329748">
                  <w:marLeft w:val="640"/>
                  <w:marRight w:val="0"/>
                  <w:marTop w:val="0"/>
                  <w:marBottom w:val="0"/>
                  <w:divBdr>
                    <w:top w:val="none" w:sz="0" w:space="0" w:color="auto"/>
                    <w:left w:val="none" w:sz="0" w:space="0" w:color="auto"/>
                    <w:bottom w:val="none" w:sz="0" w:space="0" w:color="auto"/>
                    <w:right w:val="none" w:sz="0" w:space="0" w:color="auto"/>
                  </w:divBdr>
                </w:div>
                <w:div w:id="1930111903">
                  <w:marLeft w:val="640"/>
                  <w:marRight w:val="0"/>
                  <w:marTop w:val="0"/>
                  <w:marBottom w:val="0"/>
                  <w:divBdr>
                    <w:top w:val="none" w:sz="0" w:space="0" w:color="auto"/>
                    <w:left w:val="none" w:sz="0" w:space="0" w:color="auto"/>
                    <w:bottom w:val="none" w:sz="0" w:space="0" w:color="auto"/>
                    <w:right w:val="none" w:sz="0" w:space="0" w:color="auto"/>
                  </w:divBdr>
                </w:div>
                <w:div w:id="1937593260">
                  <w:marLeft w:val="640"/>
                  <w:marRight w:val="0"/>
                  <w:marTop w:val="0"/>
                  <w:marBottom w:val="0"/>
                  <w:divBdr>
                    <w:top w:val="none" w:sz="0" w:space="0" w:color="auto"/>
                    <w:left w:val="none" w:sz="0" w:space="0" w:color="auto"/>
                    <w:bottom w:val="none" w:sz="0" w:space="0" w:color="auto"/>
                    <w:right w:val="none" w:sz="0" w:space="0" w:color="auto"/>
                  </w:divBdr>
                </w:div>
                <w:div w:id="2048136749">
                  <w:marLeft w:val="640"/>
                  <w:marRight w:val="0"/>
                  <w:marTop w:val="0"/>
                  <w:marBottom w:val="0"/>
                  <w:divBdr>
                    <w:top w:val="none" w:sz="0" w:space="0" w:color="auto"/>
                    <w:left w:val="none" w:sz="0" w:space="0" w:color="auto"/>
                    <w:bottom w:val="none" w:sz="0" w:space="0" w:color="auto"/>
                    <w:right w:val="none" w:sz="0" w:space="0" w:color="auto"/>
                  </w:divBdr>
                </w:div>
              </w:divsChild>
            </w:div>
            <w:div w:id="2087457602">
              <w:marLeft w:val="0"/>
              <w:marRight w:val="0"/>
              <w:marTop w:val="0"/>
              <w:marBottom w:val="0"/>
              <w:divBdr>
                <w:top w:val="none" w:sz="0" w:space="0" w:color="auto"/>
                <w:left w:val="none" w:sz="0" w:space="0" w:color="auto"/>
                <w:bottom w:val="none" w:sz="0" w:space="0" w:color="auto"/>
                <w:right w:val="none" w:sz="0" w:space="0" w:color="auto"/>
              </w:divBdr>
              <w:divsChild>
                <w:div w:id="76368833">
                  <w:marLeft w:val="640"/>
                  <w:marRight w:val="0"/>
                  <w:marTop w:val="0"/>
                  <w:marBottom w:val="0"/>
                  <w:divBdr>
                    <w:top w:val="none" w:sz="0" w:space="0" w:color="auto"/>
                    <w:left w:val="none" w:sz="0" w:space="0" w:color="auto"/>
                    <w:bottom w:val="none" w:sz="0" w:space="0" w:color="auto"/>
                    <w:right w:val="none" w:sz="0" w:space="0" w:color="auto"/>
                  </w:divBdr>
                </w:div>
                <w:div w:id="91978941">
                  <w:marLeft w:val="640"/>
                  <w:marRight w:val="0"/>
                  <w:marTop w:val="0"/>
                  <w:marBottom w:val="0"/>
                  <w:divBdr>
                    <w:top w:val="none" w:sz="0" w:space="0" w:color="auto"/>
                    <w:left w:val="none" w:sz="0" w:space="0" w:color="auto"/>
                    <w:bottom w:val="none" w:sz="0" w:space="0" w:color="auto"/>
                    <w:right w:val="none" w:sz="0" w:space="0" w:color="auto"/>
                  </w:divBdr>
                </w:div>
                <w:div w:id="258149333">
                  <w:marLeft w:val="640"/>
                  <w:marRight w:val="0"/>
                  <w:marTop w:val="0"/>
                  <w:marBottom w:val="0"/>
                  <w:divBdr>
                    <w:top w:val="none" w:sz="0" w:space="0" w:color="auto"/>
                    <w:left w:val="none" w:sz="0" w:space="0" w:color="auto"/>
                    <w:bottom w:val="none" w:sz="0" w:space="0" w:color="auto"/>
                    <w:right w:val="none" w:sz="0" w:space="0" w:color="auto"/>
                  </w:divBdr>
                </w:div>
                <w:div w:id="264971077">
                  <w:marLeft w:val="640"/>
                  <w:marRight w:val="0"/>
                  <w:marTop w:val="0"/>
                  <w:marBottom w:val="0"/>
                  <w:divBdr>
                    <w:top w:val="none" w:sz="0" w:space="0" w:color="auto"/>
                    <w:left w:val="none" w:sz="0" w:space="0" w:color="auto"/>
                    <w:bottom w:val="none" w:sz="0" w:space="0" w:color="auto"/>
                    <w:right w:val="none" w:sz="0" w:space="0" w:color="auto"/>
                  </w:divBdr>
                </w:div>
                <w:div w:id="291248608">
                  <w:marLeft w:val="640"/>
                  <w:marRight w:val="0"/>
                  <w:marTop w:val="0"/>
                  <w:marBottom w:val="0"/>
                  <w:divBdr>
                    <w:top w:val="none" w:sz="0" w:space="0" w:color="auto"/>
                    <w:left w:val="none" w:sz="0" w:space="0" w:color="auto"/>
                    <w:bottom w:val="none" w:sz="0" w:space="0" w:color="auto"/>
                    <w:right w:val="none" w:sz="0" w:space="0" w:color="auto"/>
                  </w:divBdr>
                </w:div>
                <w:div w:id="353966590">
                  <w:marLeft w:val="640"/>
                  <w:marRight w:val="0"/>
                  <w:marTop w:val="0"/>
                  <w:marBottom w:val="0"/>
                  <w:divBdr>
                    <w:top w:val="none" w:sz="0" w:space="0" w:color="auto"/>
                    <w:left w:val="none" w:sz="0" w:space="0" w:color="auto"/>
                    <w:bottom w:val="none" w:sz="0" w:space="0" w:color="auto"/>
                    <w:right w:val="none" w:sz="0" w:space="0" w:color="auto"/>
                  </w:divBdr>
                </w:div>
                <w:div w:id="408774981">
                  <w:marLeft w:val="640"/>
                  <w:marRight w:val="0"/>
                  <w:marTop w:val="0"/>
                  <w:marBottom w:val="0"/>
                  <w:divBdr>
                    <w:top w:val="none" w:sz="0" w:space="0" w:color="auto"/>
                    <w:left w:val="none" w:sz="0" w:space="0" w:color="auto"/>
                    <w:bottom w:val="none" w:sz="0" w:space="0" w:color="auto"/>
                    <w:right w:val="none" w:sz="0" w:space="0" w:color="auto"/>
                  </w:divBdr>
                </w:div>
                <w:div w:id="426004331">
                  <w:marLeft w:val="640"/>
                  <w:marRight w:val="0"/>
                  <w:marTop w:val="0"/>
                  <w:marBottom w:val="0"/>
                  <w:divBdr>
                    <w:top w:val="none" w:sz="0" w:space="0" w:color="auto"/>
                    <w:left w:val="none" w:sz="0" w:space="0" w:color="auto"/>
                    <w:bottom w:val="none" w:sz="0" w:space="0" w:color="auto"/>
                    <w:right w:val="none" w:sz="0" w:space="0" w:color="auto"/>
                  </w:divBdr>
                </w:div>
                <w:div w:id="441151807">
                  <w:marLeft w:val="640"/>
                  <w:marRight w:val="0"/>
                  <w:marTop w:val="0"/>
                  <w:marBottom w:val="0"/>
                  <w:divBdr>
                    <w:top w:val="none" w:sz="0" w:space="0" w:color="auto"/>
                    <w:left w:val="none" w:sz="0" w:space="0" w:color="auto"/>
                    <w:bottom w:val="none" w:sz="0" w:space="0" w:color="auto"/>
                    <w:right w:val="none" w:sz="0" w:space="0" w:color="auto"/>
                  </w:divBdr>
                </w:div>
                <w:div w:id="444621039">
                  <w:marLeft w:val="640"/>
                  <w:marRight w:val="0"/>
                  <w:marTop w:val="0"/>
                  <w:marBottom w:val="0"/>
                  <w:divBdr>
                    <w:top w:val="none" w:sz="0" w:space="0" w:color="auto"/>
                    <w:left w:val="none" w:sz="0" w:space="0" w:color="auto"/>
                    <w:bottom w:val="none" w:sz="0" w:space="0" w:color="auto"/>
                    <w:right w:val="none" w:sz="0" w:space="0" w:color="auto"/>
                  </w:divBdr>
                </w:div>
                <w:div w:id="450128361">
                  <w:marLeft w:val="640"/>
                  <w:marRight w:val="0"/>
                  <w:marTop w:val="0"/>
                  <w:marBottom w:val="0"/>
                  <w:divBdr>
                    <w:top w:val="none" w:sz="0" w:space="0" w:color="auto"/>
                    <w:left w:val="none" w:sz="0" w:space="0" w:color="auto"/>
                    <w:bottom w:val="none" w:sz="0" w:space="0" w:color="auto"/>
                    <w:right w:val="none" w:sz="0" w:space="0" w:color="auto"/>
                  </w:divBdr>
                </w:div>
                <w:div w:id="451827971">
                  <w:marLeft w:val="640"/>
                  <w:marRight w:val="0"/>
                  <w:marTop w:val="0"/>
                  <w:marBottom w:val="0"/>
                  <w:divBdr>
                    <w:top w:val="none" w:sz="0" w:space="0" w:color="auto"/>
                    <w:left w:val="none" w:sz="0" w:space="0" w:color="auto"/>
                    <w:bottom w:val="none" w:sz="0" w:space="0" w:color="auto"/>
                    <w:right w:val="none" w:sz="0" w:space="0" w:color="auto"/>
                  </w:divBdr>
                </w:div>
                <w:div w:id="463471304">
                  <w:marLeft w:val="640"/>
                  <w:marRight w:val="0"/>
                  <w:marTop w:val="0"/>
                  <w:marBottom w:val="0"/>
                  <w:divBdr>
                    <w:top w:val="none" w:sz="0" w:space="0" w:color="auto"/>
                    <w:left w:val="none" w:sz="0" w:space="0" w:color="auto"/>
                    <w:bottom w:val="none" w:sz="0" w:space="0" w:color="auto"/>
                    <w:right w:val="none" w:sz="0" w:space="0" w:color="auto"/>
                  </w:divBdr>
                </w:div>
                <w:div w:id="484665925">
                  <w:marLeft w:val="640"/>
                  <w:marRight w:val="0"/>
                  <w:marTop w:val="0"/>
                  <w:marBottom w:val="0"/>
                  <w:divBdr>
                    <w:top w:val="none" w:sz="0" w:space="0" w:color="auto"/>
                    <w:left w:val="none" w:sz="0" w:space="0" w:color="auto"/>
                    <w:bottom w:val="none" w:sz="0" w:space="0" w:color="auto"/>
                    <w:right w:val="none" w:sz="0" w:space="0" w:color="auto"/>
                  </w:divBdr>
                </w:div>
                <w:div w:id="531500750">
                  <w:marLeft w:val="640"/>
                  <w:marRight w:val="0"/>
                  <w:marTop w:val="0"/>
                  <w:marBottom w:val="0"/>
                  <w:divBdr>
                    <w:top w:val="none" w:sz="0" w:space="0" w:color="auto"/>
                    <w:left w:val="none" w:sz="0" w:space="0" w:color="auto"/>
                    <w:bottom w:val="none" w:sz="0" w:space="0" w:color="auto"/>
                    <w:right w:val="none" w:sz="0" w:space="0" w:color="auto"/>
                  </w:divBdr>
                </w:div>
                <w:div w:id="552010042">
                  <w:marLeft w:val="640"/>
                  <w:marRight w:val="0"/>
                  <w:marTop w:val="0"/>
                  <w:marBottom w:val="0"/>
                  <w:divBdr>
                    <w:top w:val="none" w:sz="0" w:space="0" w:color="auto"/>
                    <w:left w:val="none" w:sz="0" w:space="0" w:color="auto"/>
                    <w:bottom w:val="none" w:sz="0" w:space="0" w:color="auto"/>
                    <w:right w:val="none" w:sz="0" w:space="0" w:color="auto"/>
                  </w:divBdr>
                </w:div>
                <w:div w:id="637997961">
                  <w:marLeft w:val="640"/>
                  <w:marRight w:val="0"/>
                  <w:marTop w:val="0"/>
                  <w:marBottom w:val="0"/>
                  <w:divBdr>
                    <w:top w:val="none" w:sz="0" w:space="0" w:color="auto"/>
                    <w:left w:val="none" w:sz="0" w:space="0" w:color="auto"/>
                    <w:bottom w:val="none" w:sz="0" w:space="0" w:color="auto"/>
                    <w:right w:val="none" w:sz="0" w:space="0" w:color="auto"/>
                  </w:divBdr>
                </w:div>
                <w:div w:id="677198489">
                  <w:marLeft w:val="640"/>
                  <w:marRight w:val="0"/>
                  <w:marTop w:val="0"/>
                  <w:marBottom w:val="0"/>
                  <w:divBdr>
                    <w:top w:val="none" w:sz="0" w:space="0" w:color="auto"/>
                    <w:left w:val="none" w:sz="0" w:space="0" w:color="auto"/>
                    <w:bottom w:val="none" w:sz="0" w:space="0" w:color="auto"/>
                    <w:right w:val="none" w:sz="0" w:space="0" w:color="auto"/>
                  </w:divBdr>
                </w:div>
                <w:div w:id="689373831">
                  <w:marLeft w:val="640"/>
                  <w:marRight w:val="0"/>
                  <w:marTop w:val="0"/>
                  <w:marBottom w:val="0"/>
                  <w:divBdr>
                    <w:top w:val="none" w:sz="0" w:space="0" w:color="auto"/>
                    <w:left w:val="none" w:sz="0" w:space="0" w:color="auto"/>
                    <w:bottom w:val="none" w:sz="0" w:space="0" w:color="auto"/>
                    <w:right w:val="none" w:sz="0" w:space="0" w:color="auto"/>
                  </w:divBdr>
                </w:div>
                <w:div w:id="702681350">
                  <w:marLeft w:val="640"/>
                  <w:marRight w:val="0"/>
                  <w:marTop w:val="0"/>
                  <w:marBottom w:val="0"/>
                  <w:divBdr>
                    <w:top w:val="none" w:sz="0" w:space="0" w:color="auto"/>
                    <w:left w:val="none" w:sz="0" w:space="0" w:color="auto"/>
                    <w:bottom w:val="none" w:sz="0" w:space="0" w:color="auto"/>
                    <w:right w:val="none" w:sz="0" w:space="0" w:color="auto"/>
                  </w:divBdr>
                </w:div>
                <w:div w:id="775445233">
                  <w:marLeft w:val="640"/>
                  <w:marRight w:val="0"/>
                  <w:marTop w:val="0"/>
                  <w:marBottom w:val="0"/>
                  <w:divBdr>
                    <w:top w:val="none" w:sz="0" w:space="0" w:color="auto"/>
                    <w:left w:val="none" w:sz="0" w:space="0" w:color="auto"/>
                    <w:bottom w:val="none" w:sz="0" w:space="0" w:color="auto"/>
                    <w:right w:val="none" w:sz="0" w:space="0" w:color="auto"/>
                  </w:divBdr>
                </w:div>
                <w:div w:id="834029820">
                  <w:marLeft w:val="640"/>
                  <w:marRight w:val="0"/>
                  <w:marTop w:val="0"/>
                  <w:marBottom w:val="0"/>
                  <w:divBdr>
                    <w:top w:val="none" w:sz="0" w:space="0" w:color="auto"/>
                    <w:left w:val="none" w:sz="0" w:space="0" w:color="auto"/>
                    <w:bottom w:val="none" w:sz="0" w:space="0" w:color="auto"/>
                    <w:right w:val="none" w:sz="0" w:space="0" w:color="auto"/>
                  </w:divBdr>
                </w:div>
                <w:div w:id="918559772">
                  <w:marLeft w:val="640"/>
                  <w:marRight w:val="0"/>
                  <w:marTop w:val="0"/>
                  <w:marBottom w:val="0"/>
                  <w:divBdr>
                    <w:top w:val="none" w:sz="0" w:space="0" w:color="auto"/>
                    <w:left w:val="none" w:sz="0" w:space="0" w:color="auto"/>
                    <w:bottom w:val="none" w:sz="0" w:space="0" w:color="auto"/>
                    <w:right w:val="none" w:sz="0" w:space="0" w:color="auto"/>
                  </w:divBdr>
                </w:div>
                <w:div w:id="1084108349">
                  <w:marLeft w:val="640"/>
                  <w:marRight w:val="0"/>
                  <w:marTop w:val="0"/>
                  <w:marBottom w:val="0"/>
                  <w:divBdr>
                    <w:top w:val="none" w:sz="0" w:space="0" w:color="auto"/>
                    <w:left w:val="none" w:sz="0" w:space="0" w:color="auto"/>
                    <w:bottom w:val="none" w:sz="0" w:space="0" w:color="auto"/>
                    <w:right w:val="none" w:sz="0" w:space="0" w:color="auto"/>
                  </w:divBdr>
                </w:div>
                <w:div w:id="1119880077">
                  <w:marLeft w:val="640"/>
                  <w:marRight w:val="0"/>
                  <w:marTop w:val="0"/>
                  <w:marBottom w:val="0"/>
                  <w:divBdr>
                    <w:top w:val="none" w:sz="0" w:space="0" w:color="auto"/>
                    <w:left w:val="none" w:sz="0" w:space="0" w:color="auto"/>
                    <w:bottom w:val="none" w:sz="0" w:space="0" w:color="auto"/>
                    <w:right w:val="none" w:sz="0" w:space="0" w:color="auto"/>
                  </w:divBdr>
                </w:div>
                <w:div w:id="1130900860">
                  <w:marLeft w:val="640"/>
                  <w:marRight w:val="0"/>
                  <w:marTop w:val="0"/>
                  <w:marBottom w:val="0"/>
                  <w:divBdr>
                    <w:top w:val="none" w:sz="0" w:space="0" w:color="auto"/>
                    <w:left w:val="none" w:sz="0" w:space="0" w:color="auto"/>
                    <w:bottom w:val="none" w:sz="0" w:space="0" w:color="auto"/>
                    <w:right w:val="none" w:sz="0" w:space="0" w:color="auto"/>
                  </w:divBdr>
                </w:div>
                <w:div w:id="1152453812">
                  <w:marLeft w:val="640"/>
                  <w:marRight w:val="0"/>
                  <w:marTop w:val="0"/>
                  <w:marBottom w:val="0"/>
                  <w:divBdr>
                    <w:top w:val="none" w:sz="0" w:space="0" w:color="auto"/>
                    <w:left w:val="none" w:sz="0" w:space="0" w:color="auto"/>
                    <w:bottom w:val="none" w:sz="0" w:space="0" w:color="auto"/>
                    <w:right w:val="none" w:sz="0" w:space="0" w:color="auto"/>
                  </w:divBdr>
                </w:div>
                <w:div w:id="1197504507">
                  <w:marLeft w:val="640"/>
                  <w:marRight w:val="0"/>
                  <w:marTop w:val="0"/>
                  <w:marBottom w:val="0"/>
                  <w:divBdr>
                    <w:top w:val="none" w:sz="0" w:space="0" w:color="auto"/>
                    <w:left w:val="none" w:sz="0" w:space="0" w:color="auto"/>
                    <w:bottom w:val="none" w:sz="0" w:space="0" w:color="auto"/>
                    <w:right w:val="none" w:sz="0" w:space="0" w:color="auto"/>
                  </w:divBdr>
                </w:div>
                <w:div w:id="1343702426">
                  <w:marLeft w:val="640"/>
                  <w:marRight w:val="0"/>
                  <w:marTop w:val="0"/>
                  <w:marBottom w:val="0"/>
                  <w:divBdr>
                    <w:top w:val="none" w:sz="0" w:space="0" w:color="auto"/>
                    <w:left w:val="none" w:sz="0" w:space="0" w:color="auto"/>
                    <w:bottom w:val="none" w:sz="0" w:space="0" w:color="auto"/>
                    <w:right w:val="none" w:sz="0" w:space="0" w:color="auto"/>
                  </w:divBdr>
                </w:div>
                <w:div w:id="1359432759">
                  <w:marLeft w:val="640"/>
                  <w:marRight w:val="0"/>
                  <w:marTop w:val="0"/>
                  <w:marBottom w:val="0"/>
                  <w:divBdr>
                    <w:top w:val="none" w:sz="0" w:space="0" w:color="auto"/>
                    <w:left w:val="none" w:sz="0" w:space="0" w:color="auto"/>
                    <w:bottom w:val="none" w:sz="0" w:space="0" w:color="auto"/>
                    <w:right w:val="none" w:sz="0" w:space="0" w:color="auto"/>
                  </w:divBdr>
                </w:div>
                <w:div w:id="1389376286">
                  <w:marLeft w:val="640"/>
                  <w:marRight w:val="0"/>
                  <w:marTop w:val="0"/>
                  <w:marBottom w:val="0"/>
                  <w:divBdr>
                    <w:top w:val="none" w:sz="0" w:space="0" w:color="auto"/>
                    <w:left w:val="none" w:sz="0" w:space="0" w:color="auto"/>
                    <w:bottom w:val="none" w:sz="0" w:space="0" w:color="auto"/>
                    <w:right w:val="none" w:sz="0" w:space="0" w:color="auto"/>
                  </w:divBdr>
                </w:div>
                <w:div w:id="1462454275">
                  <w:marLeft w:val="640"/>
                  <w:marRight w:val="0"/>
                  <w:marTop w:val="0"/>
                  <w:marBottom w:val="0"/>
                  <w:divBdr>
                    <w:top w:val="none" w:sz="0" w:space="0" w:color="auto"/>
                    <w:left w:val="none" w:sz="0" w:space="0" w:color="auto"/>
                    <w:bottom w:val="none" w:sz="0" w:space="0" w:color="auto"/>
                    <w:right w:val="none" w:sz="0" w:space="0" w:color="auto"/>
                  </w:divBdr>
                </w:div>
                <w:div w:id="1489398800">
                  <w:marLeft w:val="640"/>
                  <w:marRight w:val="0"/>
                  <w:marTop w:val="0"/>
                  <w:marBottom w:val="0"/>
                  <w:divBdr>
                    <w:top w:val="none" w:sz="0" w:space="0" w:color="auto"/>
                    <w:left w:val="none" w:sz="0" w:space="0" w:color="auto"/>
                    <w:bottom w:val="none" w:sz="0" w:space="0" w:color="auto"/>
                    <w:right w:val="none" w:sz="0" w:space="0" w:color="auto"/>
                  </w:divBdr>
                </w:div>
                <w:div w:id="1509979170">
                  <w:marLeft w:val="640"/>
                  <w:marRight w:val="0"/>
                  <w:marTop w:val="0"/>
                  <w:marBottom w:val="0"/>
                  <w:divBdr>
                    <w:top w:val="none" w:sz="0" w:space="0" w:color="auto"/>
                    <w:left w:val="none" w:sz="0" w:space="0" w:color="auto"/>
                    <w:bottom w:val="none" w:sz="0" w:space="0" w:color="auto"/>
                    <w:right w:val="none" w:sz="0" w:space="0" w:color="auto"/>
                  </w:divBdr>
                </w:div>
                <w:div w:id="1513033217">
                  <w:marLeft w:val="640"/>
                  <w:marRight w:val="0"/>
                  <w:marTop w:val="0"/>
                  <w:marBottom w:val="0"/>
                  <w:divBdr>
                    <w:top w:val="none" w:sz="0" w:space="0" w:color="auto"/>
                    <w:left w:val="none" w:sz="0" w:space="0" w:color="auto"/>
                    <w:bottom w:val="none" w:sz="0" w:space="0" w:color="auto"/>
                    <w:right w:val="none" w:sz="0" w:space="0" w:color="auto"/>
                  </w:divBdr>
                </w:div>
                <w:div w:id="1543201834">
                  <w:marLeft w:val="640"/>
                  <w:marRight w:val="0"/>
                  <w:marTop w:val="0"/>
                  <w:marBottom w:val="0"/>
                  <w:divBdr>
                    <w:top w:val="none" w:sz="0" w:space="0" w:color="auto"/>
                    <w:left w:val="none" w:sz="0" w:space="0" w:color="auto"/>
                    <w:bottom w:val="none" w:sz="0" w:space="0" w:color="auto"/>
                    <w:right w:val="none" w:sz="0" w:space="0" w:color="auto"/>
                  </w:divBdr>
                </w:div>
                <w:div w:id="1610159716">
                  <w:marLeft w:val="640"/>
                  <w:marRight w:val="0"/>
                  <w:marTop w:val="0"/>
                  <w:marBottom w:val="0"/>
                  <w:divBdr>
                    <w:top w:val="none" w:sz="0" w:space="0" w:color="auto"/>
                    <w:left w:val="none" w:sz="0" w:space="0" w:color="auto"/>
                    <w:bottom w:val="none" w:sz="0" w:space="0" w:color="auto"/>
                    <w:right w:val="none" w:sz="0" w:space="0" w:color="auto"/>
                  </w:divBdr>
                </w:div>
                <w:div w:id="1709987106">
                  <w:marLeft w:val="640"/>
                  <w:marRight w:val="0"/>
                  <w:marTop w:val="0"/>
                  <w:marBottom w:val="0"/>
                  <w:divBdr>
                    <w:top w:val="none" w:sz="0" w:space="0" w:color="auto"/>
                    <w:left w:val="none" w:sz="0" w:space="0" w:color="auto"/>
                    <w:bottom w:val="none" w:sz="0" w:space="0" w:color="auto"/>
                    <w:right w:val="none" w:sz="0" w:space="0" w:color="auto"/>
                  </w:divBdr>
                </w:div>
                <w:div w:id="1726177502">
                  <w:marLeft w:val="640"/>
                  <w:marRight w:val="0"/>
                  <w:marTop w:val="0"/>
                  <w:marBottom w:val="0"/>
                  <w:divBdr>
                    <w:top w:val="none" w:sz="0" w:space="0" w:color="auto"/>
                    <w:left w:val="none" w:sz="0" w:space="0" w:color="auto"/>
                    <w:bottom w:val="none" w:sz="0" w:space="0" w:color="auto"/>
                    <w:right w:val="none" w:sz="0" w:space="0" w:color="auto"/>
                  </w:divBdr>
                </w:div>
                <w:div w:id="1748839203">
                  <w:marLeft w:val="640"/>
                  <w:marRight w:val="0"/>
                  <w:marTop w:val="0"/>
                  <w:marBottom w:val="0"/>
                  <w:divBdr>
                    <w:top w:val="none" w:sz="0" w:space="0" w:color="auto"/>
                    <w:left w:val="none" w:sz="0" w:space="0" w:color="auto"/>
                    <w:bottom w:val="none" w:sz="0" w:space="0" w:color="auto"/>
                    <w:right w:val="none" w:sz="0" w:space="0" w:color="auto"/>
                  </w:divBdr>
                </w:div>
                <w:div w:id="1758675269">
                  <w:marLeft w:val="640"/>
                  <w:marRight w:val="0"/>
                  <w:marTop w:val="0"/>
                  <w:marBottom w:val="0"/>
                  <w:divBdr>
                    <w:top w:val="none" w:sz="0" w:space="0" w:color="auto"/>
                    <w:left w:val="none" w:sz="0" w:space="0" w:color="auto"/>
                    <w:bottom w:val="none" w:sz="0" w:space="0" w:color="auto"/>
                    <w:right w:val="none" w:sz="0" w:space="0" w:color="auto"/>
                  </w:divBdr>
                </w:div>
                <w:div w:id="1769423861">
                  <w:marLeft w:val="640"/>
                  <w:marRight w:val="0"/>
                  <w:marTop w:val="0"/>
                  <w:marBottom w:val="0"/>
                  <w:divBdr>
                    <w:top w:val="none" w:sz="0" w:space="0" w:color="auto"/>
                    <w:left w:val="none" w:sz="0" w:space="0" w:color="auto"/>
                    <w:bottom w:val="none" w:sz="0" w:space="0" w:color="auto"/>
                    <w:right w:val="none" w:sz="0" w:space="0" w:color="auto"/>
                  </w:divBdr>
                </w:div>
                <w:div w:id="1840079775">
                  <w:marLeft w:val="640"/>
                  <w:marRight w:val="0"/>
                  <w:marTop w:val="0"/>
                  <w:marBottom w:val="0"/>
                  <w:divBdr>
                    <w:top w:val="none" w:sz="0" w:space="0" w:color="auto"/>
                    <w:left w:val="none" w:sz="0" w:space="0" w:color="auto"/>
                    <w:bottom w:val="none" w:sz="0" w:space="0" w:color="auto"/>
                    <w:right w:val="none" w:sz="0" w:space="0" w:color="auto"/>
                  </w:divBdr>
                </w:div>
                <w:div w:id="1876650955">
                  <w:marLeft w:val="640"/>
                  <w:marRight w:val="0"/>
                  <w:marTop w:val="0"/>
                  <w:marBottom w:val="0"/>
                  <w:divBdr>
                    <w:top w:val="none" w:sz="0" w:space="0" w:color="auto"/>
                    <w:left w:val="none" w:sz="0" w:space="0" w:color="auto"/>
                    <w:bottom w:val="none" w:sz="0" w:space="0" w:color="auto"/>
                    <w:right w:val="none" w:sz="0" w:space="0" w:color="auto"/>
                  </w:divBdr>
                </w:div>
                <w:div w:id="1883858854">
                  <w:marLeft w:val="640"/>
                  <w:marRight w:val="0"/>
                  <w:marTop w:val="0"/>
                  <w:marBottom w:val="0"/>
                  <w:divBdr>
                    <w:top w:val="none" w:sz="0" w:space="0" w:color="auto"/>
                    <w:left w:val="none" w:sz="0" w:space="0" w:color="auto"/>
                    <w:bottom w:val="none" w:sz="0" w:space="0" w:color="auto"/>
                    <w:right w:val="none" w:sz="0" w:space="0" w:color="auto"/>
                  </w:divBdr>
                </w:div>
                <w:div w:id="1899129856">
                  <w:marLeft w:val="640"/>
                  <w:marRight w:val="0"/>
                  <w:marTop w:val="0"/>
                  <w:marBottom w:val="0"/>
                  <w:divBdr>
                    <w:top w:val="none" w:sz="0" w:space="0" w:color="auto"/>
                    <w:left w:val="none" w:sz="0" w:space="0" w:color="auto"/>
                    <w:bottom w:val="none" w:sz="0" w:space="0" w:color="auto"/>
                    <w:right w:val="none" w:sz="0" w:space="0" w:color="auto"/>
                  </w:divBdr>
                </w:div>
                <w:div w:id="1971325345">
                  <w:marLeft w:val="640"/>
                  <w:marRight w:val="0"/>
                  <w:marTop w:val="0"/>
                  <w:marBottom w:val="0"/>
                  <w:divBdr>
                    <w:top w:val="none" w:sz="0" w:space="0" w:color="auto"/>
                    <w:left w:val="none" w:sz="0" w:space="0" w:color="auto"/>
                    <w:bottom w:val="none" w:sz="0" w:space="0" w:color="auto"/>
                    <w:right w:val="none" w:sz="0" w:space="0" w:color="auto"/>
                  </w:divBdr>
                </w:div>
                <w:div w:id="1976526239">
                  <w:marLeft w:val="640"/>
                  <w:marRight w:val="0"/>
                  <w:marTop w:val="0"/>
                  <w:marBottom w:val="0"/>
                  <w:divBdr>
                    <w:top w:val="none" w:sz="0" w:space="0" w:color="auto"/>
                    <w:left w:val="none" w:sz="0" w:space="0" w:color="auto"/>
                    <w:bottom w:val="none" w:sz="0" w:space="0" w:color="auto"/>
                    <w:right w:val="none" w:sz="0" w:space="0" w:color="auto"/>
                  </w:divBdr>
                </w:div>
                <w:div w:id="1993869240">
                  <w:marLeft w:val="640"/>
                  <w:marRight w:val="0"/>
                  <w:marTop w:val="0"/>
                  <w:marBottom w:val="0"/>
                  <w:divBdr>
                    <w:top w:val="none" w:sz="0" w:space="0" w:color="auto"/>
                    <w:left w:val="none" w:sz="0" w:space="0" w:color="auto"/>
                    <w:bottom w:val="none" w:sz="0" w:space="0" w:color="auto"/>
                    <w:right w:val="none" w:sz="0" w:space="0" w:color="auto"/>
                  </w:divBdr>
                </w:div>
                <w:div w:id="2004119147">
                  <w:marLeft w:val="640"/>
                  <w:marRight w:val="0"/>
                  <w:marTop w:val="0"/>
                  <w:marBottom w:val="0"/>
                  <w:divBdr>
                    <w:top w:val="none" w:sz="0" w:space="0" w:color="auto"/>
                    <w:left w:val="none" w:sz="0" w:space="0" w:color="auto"/>
                    <w:bottom w:val="none" w:sz="0" w:space="0" w:color="auto"/>
                    <w:right w:val="none" w:sz="0" w:space="0" w:color="auto"/>
                  </w:divBdr>
                </w:div>
                <w:div w:id="2015187791">
                  <w:marLeft w:val="640"/>
                  <w:marRight w:val="0"/>
                  <w:marTop w:val="0"/>
                  <w:marBottom w:val="0"/>
                  <w:divBdr>
                    <w:top w:val="none" w:sz="0" w:space="0" w:color="auto"/>
                    <w:left w:val="none" w:sz="0" w:space="0" w:color="auto"/>
                    <w:bottom w:val="none" w:sz="0" w:space="0" w:color="auto"/>
                    <w:right w:val="none" w:sz="0" w:space="0" w:color="auto"/>
                  </w:divBdr>
                </w:div>
                <w:div w:id="2054695213">
                  <w:marLeft w:val="640"/>
                  <w:marRight w:val="0"/>
                  <w:marTop w:val="0"/>
                  <w:marBottom w:val="0"/>
                  <w:divBdr>
                    <w:top w:val="none" w:sz="0" w:space="0" w:color="auto"/>
                    <w:left w:val="none" w:sz="0" w:space="0" w:color="auto"/>
                    <w:bottom w:val="none" w:sz="0" w:space="0" w:color="auto"/>
                    <w:right w:val="none" w:sz="0" w:space="0" w:color="auto"/>
                  </w:divBdr>
                </w:div>
                <w:div w:id="2071926377">
                  <w:marLeft w:val="640"/>
                  <w:marRight w:val="0"/>
                  <w:marTop w:val="0"/>
                  <w:marBottom w:val="0"/>
                  <w:divBdr>
                    <w:top w:val="none" w:sz="0" w:space="0" w:color="auto"/>
                    <w:left w:val="none" w:sz="0" w:space="0" w:color="auto"/>
                    <w:bottom w:val="none" w:sz="0" w:space="0" w:color="auto"/>
                    <w:right w:val="none" w:sz="0" w:space="0" w:color="auto"/>
                  </w:divBdr>
                </w:div>
                <w:div w:id="2139299905">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586693557">
          <w:marLeft w:val="640"/>
          <w:marRight w:val="0"/>
          <w:marTop w:val="0"/>
          <w:marBottom w:val="0"/>
          <w:divBdr>
            <w:top w:val="none" w:sz="0" w:space="0" w:color="auto"/>
            <w:left w:val="none" w:sz="0" w:space="0" w:color="auto"/>
            <w:bottom w:val="none" w:sz="0" w:space="0" w:color="auto"/>
            <w:right w:val="none" w:sz="0" w:space="0" w:color="auto"/>
          </w:divBdr>
        </w:div>
        <w:div w:id="618099822">
          <w:marLeft w:val="640"/>
          <w:marRight w:val="0"/>
          <w:marTop w:val="0"/>
          <w:marBottom w:val="0"/>
          <w:divBdr>
            <w:top w:val="none" w:sz="0" w:space="0" w:color="auto"/>
            <w:left w:val="none" w:sz="0" w:space="0" w:color="auto"/>
            <w:bottom w:val="none" w:sz="0" w:space="0" w:color="auto"/>
            <w:right w:val="none" w:sz="0" w:space="0" w:color="auto"/>
          </w:divBdr>
        </w:div>
        <w:div w:id="670259182">
          <w:marLeft w:val="640"/>
          <w:marRight w:val="0"/>
          <w:marTop w:val="0"/>
          <w:marBottom w:val="0"/>
          <w:divBdr>
            <w:top w:val="none" w:sz="0" w:space="0" w:color="auto"/>
            <w:left w:val="none" w:sz="0" w:space="0" w:color="auto"/>
            <w:bottom w:val="none" w:sz="0" w:space="0" w:color="auto"/>
            <w:right w:val="none" w:sz="0" w:space="0" w:color="auto"/>
          </w:divBdr>
        </w:div>
        <w:div w:id="689142423">
          <w:marLeft w:val="640"/>
          <w:marRight w:val="0"/>
          <w:marTop w:val="0"/>
          <w:marBottom w:val="0"/>
          <w:divBdr>
            <w:top w:val="none" w:sz="0" w:space="0" w:color="auto"/>
            <w:left w:val="none" w:sz="0" w:space="0" w:color="auto"/>
            <w:bottom w:val="none" w:sz="0" w:space="0" w:color="auto"/>
            <w:right w:val="none" w:sz="0" w:space="0" w:color="auto"/>
          </w:divBdr>
        </w:div>
        <w:div w:id="854684354">
          <w:marLeft w:val="640"/>
          <w:marRight w:val="0"/>
          <w:marTop w:val="0"/>
          <w:marBottom w:val="0"/>
          <w:divBdr>
            <w:top w:val="none" w:sz="0" w:space="0" w:color="auto"/>
            <w:left w:val="none" w:sz="0" w:space="0" w:color="auto"/>
            <w:bottom w:val="none" w:sz="0" w:space="0" w:color="auto"/>
            <w:right w:val="none" w:sz="0" w:space="0" w:color="auto"/>
          </w:divBdr>
        </w:div>
        <w:div w:id="973024849">
          <w:marLeft w:val="640"/>
          <w:marRight w:val="0"/>
          <w:marTop w:val="0"/>
          <w:marBottom w:val="0"/>
          <w:divBdr>
            <w:top w:val="none" w:sz="0" w:space="0" w:color="auto"/>
            <w:left w:val="none" w:sz="0" w:space="0" w:color="auto"/>
            <w:bottom w:val="none" w:sz="0" w:space="0" w:color="auto"/>
            <w:right w:val="none" w:sz="0" w:space="0" w:color="auto"/>
          </w:divBdr>
        </w:div>
        <w:div w:id="1093865860">
          <w:marLeft w:val="640"/>
          <w:marRight w:val="0"/>
          <w:marTop w:val="0"/>
          <w:marBottom w:val="0"/>
          <w:divBdr>
            <w:top w:val="none" w:sz="0" w:space="0" w:color="auto"/>
            <w:left w:val="none" w:sz="0" w:space="0" w:color="auto"/>
            <w:bottom w:val="none" w:sz="0" w:space="0" w:color="auto"/>
            <w:right w:val="none" w:sz="0" w:space="0" w:color="auto"/>
          </w:divBdr>
        </w:div>
        <w:div w:id="1142043151">
          <w:marLeft w:val="640"/>
          <w:marRight w:val="0"/>
          <w:marTop w:val="0"/>
          <w:marBottom w:val="0"/>
          <w:divBdr>
            <w:top w:val="none" w:sz="0" w:space="0" w:color="auto"/>
            <w:left w:val="none" w:sz="0" w:space="0" w:color="auto"/>
            <w:bottom w:val="none" w:sz="0" w:space="0" w:color="auto"/>
            <w:right w:val="none" w:sz="0" w:space="0" w:color="auto"/>
          </w:divBdr>
        </w:div>
        <w:div w:id="1145203971">
          <w:marLeft w:val="640"/>
          <w:marRight w:val="0"/>
          <w:marTop w:val="0"/>
          <w:marBottom w:val="0"/>
          <w:divBdr>
            <w:top w:val="none" w:sz="0" w:space="0" w:color="auto"/>
            <w:left w:val="none" w:sz="0" w:space="0" w:color="auto"/>
            <w:bottom w:val="none" w:sz="0" w:space="0" w:color="auto"/>
            <w:right w:val="none" w:sz="0" w:space="0" w:color="auto"/>
          </w:divBdr>
        </w:div>
        <w:div w:id="1160736561">
          <w:marLeft w:val="640"/>
          <w:marRight w:val="0"/>
          <w:marTop w:val="0"/>
          <w:marBottom w:val="0"/>
          <w:divBdr>
            <w:top w:val="none" w:sz="0" w:space="0" w:color="auto"/>
            <w:left w:val="none" w:sz="0" w:space="0" w:color="auto"/>
            <w:bottom w:val="none" w:sz="0" w:space="0" w:color="auto"/>
            <w:right w:val="none" w:sz="0" w:space="0" w:color="auto"/>
          </w:divBdr>
        </w:div>
        <w:div w:id="1200774837">
          <w:marLeft w:val="640"/>
          <w:marRight w:val="0"/>
          <w:marTop w:val="0"/>
          <w:marBottom w:val="0"/>
          <w:divBdr>
            <w:top w:val="none" w:sz="0" w:space="0" w:color="auto"/>
            <w:left w:val="none" w:sz="0" w:space="0" w:color="auto"/>
            <w:bottom w:val="none" w:sz="0" w:space="0" w:color="auto"/>
            <w:right w:val="none" w:sz="0" w:space="0" w:color="auto"/>
          </w:divBdr>
        </w:div>
        <w:div w:id="1347753425">
          <w:marLeft w:val="640"/>
          <w:marRight w:val="0"/>
          <w:marTop w:val="0"/>
          <w:marBottom w:val="0"/>
          <w:divBdr>
            <w:top w:val="none" w:sz="0" w:space="0" w:color="auto"/>
            <w:left w:val="none" w:sz="0" w:space="0" w:color="auto"/>
            <w:bottom w:val="none" w:sz="0" w:space="0" w:color="auto"/>
            <w:right w:val="none" w:sz="0" w:space="0" w:color="auto"/>
          </w:divBdr>
        </w:div>
        <w:div w:id="1362630885">
          <w:marLeft w:val="640"/>
          <w:marRight w:val="0"/>
          <w:marTop w:val="0"/>
          <w:marBottom w:val="0"/>
          <w:divBdr>
            <w:top w:val="none" w:sz="0" w:space="0" w:color="auto"/>
            <w:left w:val="none" w:sz="0" w:space="0" w:color="auto"/>
            <w:bottom w:val="none" w:sz="0" w:space="0" w:color="auto"/>
            <w:right w:val="none" w:sz="0" w:space="0" w:color="auto"/>
          </w:divBdr>
        </w:div>
        <w:div w:id="1390765202">
          <w:marLeft w:val="640"/>
          <w:marRight w:val="0"/>
          <w:marTop w:val="0"/>
          <w:marBottom w:val="0"/>
          <w:divBdr>
            <w:top w:val="none" w:sz="0" w:space="0" w:color="auto"/>
            <w:left w:val="none" w:sz="0" w:space="0" w:color="auto"/>
            <w:bottom w:val="none" w:sz="0" w:space="0" w:color="auto"/>
            <w:right w:val="none" w:sz="0" w:space="0" w:color="auto"/>
          </w:divBdr>
        </w:div>
        <w:div w:id="1420172003">
          <w:marLeft w:val="640"/>
          <w:marRight w:val="0"/>
          <w:marTop w:val="0"/>
          <w:marBottom w:val="0"/>
          <w:divBdr>
            <w:top w:val="none" w:sz="0" w:space="0" w:color="auto"/>
            <w:left w:val="none" w:sz="0" w:space="0" w:color="auto"/>
            <w:bottom w:val="none" w:sz="0" w:space="0" w:color="auto"/>
            <w:right w:val="none" w:sz="0" w:space="0" w:color="auto"/>
          </w:divBdr>
        </w:div>
        <w:div w:id="1446775005">
          <w:marLeft w:val="640"/>
          <w:marRight w:val="0"/>
          <w:marTop w:val="0"/>
          <w:marBottom w:val="0"/>
          <w:divBdr>
            <w:top w:val="none" w:sz="0" w:space="0" w:color="auto"/>
            <w:left w:val="none" w:sz="0" w:space="0" w:color="auto"/>
            <w:bottom w:val="none" w:sz="0" w:space="0" w:color="auto"/>
            <w:right w:val="none" w:sz="0" w:space="0" w:color="auto"/>
          </w:divBdr>
        </w:div>
        <w:div w:id="1468354262">
          <w:marLeft w:val="640"/>
          <w:marRight w:val="0"/>
          <w:marTop w:val="0"/>
          <w:marBottom w:val="0"/>
          <w:divBdr>
            <w:top w:val="none" w:sz="0" w:space="0" w:color="auto"/>
            <w:left w:val="none" w:sz="0" w:space="0" w:color="auto"/>
            <w:bottom w:val="none" w:sz="0" w:space="0" w:color="auto"/>
            <w:right w:val="none" w:sz="0" w:space="0" w:color="auto"/>
          </w:divBdr>
        </w:div>
        <w:div w:id="1492142573">
          <w:marLeft w:val="640"/>
          <w:marRight w:val="0"/>
          <w:marTop w:val="0"/>
          <w:marBottom w:val="0"/>
          <w:divBdr>
            <w:top w:val="none" w:sz="0" w:space="0" w:color="auto"/>
            <w:left w:val="none" w:sz="0" w:space="0" w:color="auto"/>
            <w:bottom w:val="none" w:sz="0" w:space="0" w:color="auto"/>
            <w:right w:val="none" w:sz="0" w:space="0" w:color="auto"/>
          </w:divBdr>
        </w:div>
        <w:div w:id="1498030727">
          <w:marLeft w:val="640"/>
          <w:marRight w:val="0"/>
          <w:marTop w:val="0"/>
          <w:marBottom w:val="0"/>
          <w:divBdr>
            <w:top w:val="none" w:sz="0" w:space="0" w:color="auto"/>
            <w:left w:val="none" w:sz="0" w:space="0" w:color="auto"/>
            <w:bottom w:val="none" w:sz="0" w:space="0" w:color="auto"/>
            <w:right w:val="none" w:sz="0" w:space="0" w:color="auto"/>
          </w:divBdr>
        </w:div>
        <w:div w:id="1640183379">
          <w:marLeft w:val="640"/>
          <w:marRight w:val="0"/>
          <w:marTop w:val="0"/>
          <w:marBottom w:val="0"/>
          <w:divBdr>
            <w:top w:val="none" w:sz="0" w:space="0" w:color="auto"/>
            <w:left w:val="none" w:sz="0" w:space="0" w:color="auto"/>
            <w:bottom w:val="none" w:sz="0" w:space="0" w:color="auto"/>
            <w:right w:val="none" w:sz="0" w:space="0" w:color="auto"/>
          </w:divBdr>
        </w:div>
        <w:div w:id="1687318409">
          <w:marLeft w:val="640"/>
          <w:marRight w:val="0"/>
          <w:marTop w:val="0"/>
          <w:marBottom w:val="0"/>
          <w:divBdr>
            <w:top w:val="none" w:sz="0" w:space="0" w:color="auto"/>
            <w:left w:val="none" w:sz="0" w:space="0" w:color="auto"/>
            <w:bottom w:val="none" w:sz="0" w:space="0" w:color="auto"/>
            <w:right w:val="none" w:sz="0" w:space="0" w:color="auto"/>
          </w:divBdr>
        </w:div>
        <w:div w:id="1690984635">
          <w:marLeft w:val="640"/>
          <w:marRight w:val="0"/>
          <w:marTop w:val="0"/>
          <w:marBottom w:val="0"/>
          <w:divBdr>
            <w:top w:val="none" w:sz="0" w:space="0" w:color="auto"/>
            <w:left w:val="none" w:sz="0" w:space="0" w:color="auto"/>
            <w:bottom w:val="none" w:sz="0" w:space="0" w:color="auto"/>
            <w:right w:val="none" w:sz="0" w:space="0" w:color="auto"/>
          </w:divBdr>
        </w:div>
        <w:div w:id="1704549125">
          <w:marLeft w:val="640"/>
          <w:marRight w:val="0"/>
          <w:marTop w:val="0"/>
          <w:marBottom w:val="0"/>
          <w:divBdr>
            <w:top w:val="none" w:sz="0" w:space="0" w:color="auto"/>
            <w:left w:val="none" w:sz="0" w:space="0" w:color="auto"/>
            <w:bottom w:val="none" w:sz="0" w:space="0" w:color="auto"/>
            <w:right w:val="none" w:sz="0" w:space="0" w:color="auto"/>
          </w:divBdr>
        </w:div>
        <w:div w:id="1791052372">
          <w:marLeft w:val="640"/>
          <w:marRight w:val="0"/>
          <w:marTop w:val="0"/>
          <w:marBottom w:val="0"/>
          <w:divBdr>
            <w:top w:val="none" w:sz="0" w:space="0" w:color="auto"/>
            <w:left w:val="none" w:sz="0" w:space="0" w:color="auto"/>
            <w:bottom w:val="none" w:sz="0" w:space="0" w:color="auto"/>
            <w:right w:val="none" w:sz="0" w:space="0" w:color="auto"/>
          </w:divBdr>
        </w:div>
        <w:div w:id="1802842564">
          <w:marLeft w:val="640"/>
          <w:marRight w:val="0"/>
          <w:marTop w:val="0"/>
          <w:marBottom w:val="0"/>
          <w:divBdr>
            <w:top w:val="none" w:sz="0" w:space="0" w:color="auto"/>
            <w:left w:val="none" w:sz="0" w:space="0" w:color="auto"/>
            <w:bottom w:val="none" w:sz="0" w:space="0" w:color="auto"/>
            <w:right w:val="none" w:sz="0" w:space="0" w:color="auto"/>
          </w:divBdr>
        </w:div>
        <w:div w:id="1823889822">
          <w:marLeft w:val="640"/>
          <w:marRight w:val="0"/>
          <w:marTop w:val="0"/>
          <w:marBottom w:val="0"/>
          <w:divBdr>
            <w:top w:val="none" w:sz="0" w:space="0" w:color="auto"/>
            <w:left w:val="none" w:sz="0" w:space="0" w:color="auto"/>
            <w:bottom w:val="none" w:sz="0" w:space="0" w:color="auto"/>
            <w:right w:val="none" w:sz="0" w:space="0" w:color="auto"/>
          </w:divBdr>
        </w:div>
        <w:div w:id="1825975846">
          <w:marLeft w:val="640"/>
          <w:marRight w:val="0"/>
          <w:marTop w:val="0"/>
          <w:marBottom w:val="0"/>
          <w:divBdr>
            <w:top w:val="none" w:sz="0" w:space="0" w:color="auto"/>
            <w:left w:val="none" w:sz="0" w:space="0" w:color="auto"/>
            <w:bottom w:val="none" w:sz="0" w:space="0" w:color="auto"/>
            <w:right w:val="none" w:sz="0" w:space="0" w:color="auto"/>
          </w:divBdr>
        </w:div>
        <w:div w:id="1846625182">
          <w:marLeft w:val="640"/>
          <w:marRight w:val="0"/>
          <w:marTop w:val="0"/>
          <w:marBottom w:val="0"/>
          <w:divBdr>
            <w:top w:val="none" w:sz="0" w:space="0" w:color="auto"/>
            <w:left w:val="none" w:sz="0" w:space="0" w:color="auto"/>
            <w:bottom w:val="none" w:sz="0" w:space="0" w:color="auto"/>
            <w:right w:val="none" w:sz="0" w:space="0" w:color="auto"/>
          </w:divBdr>
        </w:div>
        <w:div w:id="1878539352">
          <w:marLeft w:val="640"/>
          <w:marRight w:val="0"/>
          <w:marTop w:val="0"/>
          <w:marBottom w:val="0"/>
          <w:divBdr>
            <w:top w:val="none" w:sz="0" w:space="0" w:color="auto"/>
            <w:left w:val="none" w:sz="0" w:space="0" w:color="auto"/>
            <w:bottom w:val="none" w:sz="0" w:space="0" w:color="auto"/>
            <w:right w:val="none" w:sz="0" w:space="0" w:color="auto"/>
          </w:divBdr>
        </w:div>
        <w:div w:id="1903825640">
          <w:marLeft w:val="640"/>
          <w:marRight w:val="0"/>
          <w:marTop w:val="0"/>
          <w:marBottom w:val="0"/>
          <w:divBdr>
            <w:top w:val="none" w:sz="0" w:space="0" w:color="auto"/>
            <w:left w:val="none" w:sz="0" w:space="0" w:color="auto"/>
            <w:bottom w:val="none" w:sz="0" w:space="0" w:color="auto"/>
            <w:right w:val="none" w:sz="0" w:space="0" w:color="auto"/>
          </w:divBdr>
        </w:div>
        <w:div w:id="1935825519">
          <w:marLeft w:val="640"/>
          <w:marRight w:val="0"/>
          <w:marTop w:val="0"/>
          <w:marBottom w:val="0"/>
          <w:divBdr>
            <w:top w:val="none" w:sz="0" w:space="0" w:color="auto"/>
            <w:left w:val="none" w:sz="0" w:space="0" w:color="auto"/>
            <w:bottom w:val="none" w:sz="0" w:space="0" w:color="auto"/>
            <w:right w:val="none" w:sz="0" w:space="0" w:color="auto"/>
          </w:divBdr>
        </w:div>
        <w:div w:id="2010787736">
          <w:marLeft w:val="640"/>
          <w:marRight w:val="0"/>
          <w:marTop w:val="0"/>
          <w:marBottom w:val="0"/>
          <w:divBdr>
            <w:top w:val="none" w:sz="0" w:space="0" w:color="auto"/>
            <w:left w:val="none" w:sz="0" w:space="0" w:color="auto"/>
            <w:bottom w:val="none" w:sz="0" w:space="0" w:color="auto"/>
            <w:right w:val="none" w:sz="0" w:space="0" w:color="auto"/>
          </w:divBdr>
        </w:div>
        <w:div w:id="2056931225">
          <w:marLeft w:val="640"/>
          <w:marRight w:val="0"/>
          <w:marTop w:val="0"/>
          <w:marBottom w:val="0"/>
          <w:divBdr>
            <w:top w:val="none" w:sz="0" w:space="0" w:color="auto"/>
            <w:left w:val="none" w:sz="0" w:space="0" w:color="auto"/>
            <w:bottom w:val="none" w:sz="0" w:space="0" w:color="auto"/>
            <w:right w:val="none" w:sz="0" w:space="0" w:color="auto"/>
          </w:divBdr>
        </w:div>
        <w:div w:id="2076849413">
          <w:marLeft w:val="640"/>
          <w:marRight w:val="0"/>
          <w:marTop w:val="0"/>
          <w:marBottom w:val="0"/>
          <w:divBdr>
            <w:top w:val="none" w:sz="0" w:space="0" w:color="auto"/>
            <w:left w:val="none" w:sz="0" w:space="0" w:color="auto"/>
            <w:bottom w:val="none" w:sz="0" w:space="0" w:color="auto"/>
            <w:right w:val="none" w:sz="0" w:space="0" w:color="auto"/>
          </w:divBdr>
        </w:div>
        <w:div w:id="2095281113">
          <w:marLeft w:val="640"/>
          <w:marRight w:val="0"/>
          <w:marTop w:val="0"/>
          <w:marBottom w:val="0"/>
          <w:divBdr>
            <w:top w:val="none" w:sz="0" w:space="0" w:color="auto"/>
            <w:left w:val="none" w:sz="0" w:space="0" w:color="auto"/>
            <w:bottom w:val="none" w:sz="0" w:space="0" w:color="auto"/>
            <w:right w:val="none" w:sz="0" w:space="0" w:color="auto"/>
          </w:divBdr>
        </w:div>
        <w:div w:id="2138405733">
          <w:marLeft w:val="640"/>
          <w:marRight w:val="0"/>
          <w:marTop w:val="0"/>
          <w:marBottom w:val="0"/>
          <w:divBdr>
            <w:top w:val="none" w:sz="0" w:space="0" w:color="auto"/>
            <w:left w:val="none" w:sz="0" w:space="0" w:color="auto"/>
            <w:bottom w:val="none" w:sz="0" w:space="0" w:color="auto"/>
            <w:right w:val="none" w:sz="0" w:space="0" w:color="auto"/>
          </w:divBdr>
        </w:div>
      </w:divsChild>
    </w:div>
    <w:div w:id="1071584548">
      <w:bodyDiv w:val="1"/>
      <w:marLeft w:val="0"/>
      <w:marRight w:val="0"/>
      <w:marTop w:val="0"/>
      <w:marBottom w:val="0"/>
      <w:divBdr>
        <w:top w:val="none" w:sz="0" w:space="0" w:color="auto"/>
        <w:left w:val="none" w:sz="0" w:space="0" w:color="auto"/>
        <w:bottom w:val="none" w:sz="0" w:space="0" w:color="auto"/>
        <w:right w:val="none" w:sz="0" w:space="0" w:color="auto"/>
      </w:divBdr>
      <w:divsChild>
        <w:div w:id="24408794">
          <w:marLeft w:val="640"/>
          <w:marRight w:val="0"/>
          <w:marTop w:val="0"/>
          <w:marBottom w:val="0"/>
          <w:divBdr>
            <w:top w:val="none" w:sz="0" w:space="0" w:color="auto"/>
            <w:left w:val="none" w:sz="0" w:space="0" w:color="auto"/>
            <w:bottom w:val="none" w:sz="0" w:space="0" w:color="auto"/>
            <w:right w:val="none" w:sz="0" w:space="0" w:color="auto"/>
          </w:divBdr>
        </w:div>
        <w:div w:id="43336735">
          <w:marLeft w:val="640"/>
          <w:marRight w:val="0"/>
          <w:marTop w:val="0"/>
          <w:marBottom w:val="0"/>
          <w:divBdr>
            <w:top w:val="none" w:sz="0" w:space="0" w:color="auto"/>
            <w:left w:val="none" w:sz="0" w:space="0" w:color="auto"/>
            <w:bottom w:val="none" w:sz="0" w:space="0" w:color="auto"/>
            <w:right w:val="none" w:sz="0" w:space="0" w:color="auto"/>
          </w:divBdr>
        </w:div>
        <w:div w:id="156531216">
          <w:marLeft w:val="640"/>
          <w:marRight w:val="0"/>
          <w:marTop w:val="0"/>
          <w:marBottom w:val="0"/>
          <w:divBdr>
            <w:top w:val="none" w:sz="0" w:space="0" w:color="auto"/>
            <w:left w:val="none" w:sz="0" w:space="0" w:color="auto"/>
            <w:bottom w:val="none" w:sz="0" w:space="0" w:color="auto"/>
            <w:right w:val="none" w:sz="0" w:space="0" w:color="auto"/>
          </w:divBdr>
        </w:div>
        <w:div w:id="160505762">
          <w:marLeft w:val="640"/>
          <w:marRight w:val="0"/>
          <w:marTop w:val="0"/>
          <w:marBottom w:val="0"/>
          <w:divBdr>
            <w:top w:val="none" w:sz="0" w:space="0" w:color="auto"/>
            <w:left w:val="none" w:sz="0" w:space="0" w:color="auto"/>
            <w:bottom w:val="none" w:sz="0" w:space="0" w:color="auto"/>
            <w:right w:val="none" w:sz="0" w:space="0" w:color="auto"/>
          </w:divBdr>
        </w:div>
        <w:div w:id="180822083">
          <w:marLeft w:val="640"/>
          <w:marRight w:val="0"/>
          <w:marTop w:val="0"/>
          <w:marBottom w:val="0"/>
          <w:divBdr>
            <w:top w:val="none" w:sz="0" w:space="0" w:color="auto"/>
            <w:left w:val="none" w:sz="0" w:space="0" w:color="auto"/>
            <w:bottom w:val="none" w:sz="0" w:space="0" w:color="auto"/>
            <w:right w:val="none" w:sz="0" w:space="0" w:color="auto"/>
          </w:divBdr>
        </w:div>
        <w:div w:id="215749224">
          <w:marLeft w:val="640"/>
          <w:marRight w:val="0"/>
          <w:marTop w:val="0"/>
          <w:marBottom w:val="0"/>
          <w:divBdr>
            <w:top w:val="none" w:sz="0" w:space="0" w:color="auto"/>
            <w:left w:val="none" w:sz="0" w:space="0" w:color="auto"/>
            <w:bottom w:val="none" w:sz="0" w:space="0" w:color="auto"/>
            <w:right w:val="none" w:sz="0" w:space="0" w:color="auto"/>
          </w:divBdr>
        </w:div>
        <w:div w:id="216817042">
          <w:marLeft w:val="640"/>
          <w:marRight w:val="0"/>
          <w:marTop w:val="0"/>
          <w:marBottom w:val="0"/>
          <w:divBdr>
            <w:top w:val="none" w:sz="0" w:space="0" w:color="auto"/>
            <w:left w:val="none" w:sz="0" w:space="0" w:color="auto"/>
            <w:bottom w:val="none" w:sz="0" w:space="0" w:color="auto"/>
            <w:right w:val="none" w:sz="0" w:space="0" w:color="auto"/>
          </w:divBdr>
        </w:div>
        <w:div w:id="225183864">
          <w:marLeft w:val="640"/>
          <w:marRight w:val="0"/>
          <w:marTop w:val="0"/>
          <w:marBottom w:val="0"/>
          <w:divBdr>
            <w:top w:val="none" w:sz="0" w:space="0" w:color="auto"/>
            <w:left w:val="none" w:sz="0" w:space="0" w:color="auto"/>
            <w:bottom w:val="none" w:sz="0" w:space="0" w:color="auto"/>
            <w:right w:val="none" w:sz="0" w:space="0" w:color="auto"/>
          </w:divBdr>
        </w:div>
        <w:div w:id="232325654">
          <w:marLeft w:val="640"/>
          <w:marRight w:val="0"/>
          <w:marTop w:val="0"/>
          <w:marBottom w:val="0"/>
          <w:divBdr>
            <w:top w:val="none" w:sz="0" w:space="0" w:color="auto"/>
            <w:left w:val="none" w:sz="0" w:space="0" w:color="auto"/>
            <w:bottom w:val="none" w:sz="0" w:space="0" w:color="auto"/>
            <w:right w:val="none" w:sz="0" w:space="0" w:color="auto"/>
          </w:divBdr>
        </w:div>
        <w:div w:id="307823596">
          <w:marLeft w:val="640"/>
          <w:marRight w:val="0"/>
          <w:marTop w:val="0"/>
          <w:marBottom w:val="0"/>
          <w:divBdr>
            <w:top w:val="none" w:sz="0" w:space="0" w:color="auto"/>
            <w:left w:val="none" w:sz="0" w:space="0" w:color="auto"/>
            <w:bottom w:val="none" w:sz="0" w:space="0" w:color="auto"/>
            <w:right w:val="none" w:sz="0" w:space="0" w:color="auto"/>
          </w:divBdr>
        </w:div>
        <w:div w:id="343633595">
          <w:marLeft w:val="640"/>
          <w:marRight w:val="0"/>
          <w:marTop w:val="0"/>
          <w:marBottom w:val="0"/>
          <w:divBdr>
            <w:top w:val="none" w:sz="0" w:space="0" w:color="auto"/>
            <w:left w:val="none" w:sz="0" w:space="0" w:color="auto"/>
            <w:bottom w:val="none" w:sz="0" w:space="0" w:color="auto"/>
            <w:right w:val="none" w:sz="0" w:space="0" w:color="auto"/>
          </w:divBdr>
        </w:div>
        <w:div w:id="407702125">
          <w:marLeft w:val="640"/>
          <w:marRight w:val="0"/>
          <w:marTop w:val="0"/>
          <w:marBottom w:val="0"/>
          <w:divBdr>
            <w:top w:val="none" w:sz="0" w:space="0" w:color="auto"/>
            <w:left w:val="none" w:sz="0" w:space="0" w:color="auto"/>
            <w:bottom w:val="none" w:sz="0" w:space="0" w:color="auto"/>
            <w:right w:val="none" w:sz="0" w:space="0" w:color="auto"/>
          </w:divBdr>
        </w:div>
        <w:div w:id="459884708">
          <w:marLeft w:val="640"/>
          <w:marRight w:val="0"/>
          <w:marTop w:val="0"/>
          <w:marBottom w:val="0"/>
          <w:divBdr>
            <w:top w:val="none" w:sz="0" w:space="0" w:color="auto"/>
            <w:left w:val="none" w:sz="0" w:space="0" w:color="auto"/>
            <w:bottom w:val="none" w:sz="0" w:space="0" w:color="auto"/>
            <w:right w:val="none" w:sz="0" w:space="0" w:color="auto"/>
          </w:divBdr>
        </w:div>
        <w:div w:id="481770863">
          <w:marLeft w:val="640"/>
          <w:marRight w:val="0"/>
          <w:marTop w:val="0"/>
          <w:marBottom w:val="0"/>
          <w:divBdr>
            <w:top w:val="none" w:sz="0" w:space="0" w:color="auto"/>
            <w:left w:val="none" w:sz="0" w:space="0" w:color="auto"/>
            <w:bottom w:val="none" w:sz="0" w:space="0" w:color="auto"/>
            <w:right w:val="none" w:sz="0" w:space="0" w:color="auto"/>
          </w:divBdr>
        </w:div>
        <w:div w:id="552814633">
          <w:marLeft w:val="640"/>
          <w:marRight w:val="0"/>
          <w:marTop w:val="0"/>
          <w:marBottom w:val="0"/>
          <w:divBdr>
            <w:top w:val="none" w:sz="0" w:space="0" w:color="auto"/>
            <w:left w:val="none" w:sz="0" w:space="0" w:color="auto"/>
            <w:bottom w:val="none" w:sz="0" w:space="0" w:color="auto"/>
            <w:right w:val="none" w:sz="0" w:space="0" w:color="auto"/>
          </w:divBdr>
        </w:div>
        <w:div w:id="668755515">
          <w:marLeft w:val="640"/>
          <w:marRight w:val="0"/>
          <w:marTop w:val="0"/>
          <w:marBottom w:val="0"/>
          <w:divBdr>
            <w:top w:val="none" w:sz="0" w:space="0" w:color="auto"/>
            <w:left w:val="none" w:sz="0" w:space="0" w:color="auto"/>
            <w:bottom w:val="none" w:sz="0" w:space="0" w:color="auto"/>
            <w:right w:val="none" w:sz="0" w:space="0" w:color="auto"/>
          </w:divBdr>
        </w:div>
        <w:div w:id="687684974">
          <w:marLeft w:val="640"/>
          <w:marRight w:val="0"/>
          <w:marTop w:val="0"/>
          <w:marBottom w:val="0"/>
          <w:divBdr>
            <w:top w:val="none" w:sz="0" w:space="0" w:color="auto"/>
            <w:left w:val="none" w:sz="0" w:space="0" w:color="auto"/>
            <w:bottom w:val="none" w:sz="0" w:space="0" w:color="auto"/>
            <w:right w:val="none" w:sz="0" w:space="0" w:color="auto"/>
          </w:divBdr>
        </w:div>
        <w:div w:id="795224792">
          <w:marLeft w:val="640"/>
          <w:marRight w:val="0"/>
          <w:marTop w:val="0"/>
          <w:marBottom w:val="0"/>
          <w:divBdr>
            <w:top w:val="none" w:sz="0" w:space="0" w:color="auto"/>
            <w:left w:val="none" w:sz="0" w:space="0" w:color="auto"/>
            <w:bottom w:val="none" w:sz="0" w:space="0" w:color="auto"/>
            <w:right w:val="none" w:sz="0" w:space="0" w:color="auto"/>
          </w:divBdr>
        </w:div>
        <w:div w:id="815680067">
          <w:marLeft w:val="640"/>
          <w:marRight w:val="0"/>
          <w:marTop w:val="0"/>
          <w:marBottom w:val="0"/>
          <w:divBdr>
            <w:top w:val="none" w:sz="0" w:space="0" w:color="auto"/>
            <w:left w:val="none" w:sz="0" w:space="0" w:color="auto"/>
            <w:bottom w:val="none" w:sz="0" w:space="0" w:color="auto"/>
            <w:right w:val="none" w:sz="0" w:space="0" w:color="auto"/>
          </w:divBdr>
        </w:div>
        <w:div w:id="837889140">
          <w:marLeft w:val="640"/>
          <w:marRight w:val="0"/>
          <w:marTop w:val="0"/>
          <w:marBottom w:val="0"/>
          <w:divBdr>
            <w:top w:val="none" w:sz="0" w:space="0" w:color="auto"/>
            <w:left w:val="none" w:sz="0" w:space="0" w:color="auto"/>
            <w:bottom w:val="none" w:sz="0" w:space="0" w:color="auto"/>
            <w:right w:val="none" w:sz="0" w:space="0" w:color="auto"/>
          </w:divBdr>
        </w:div>
        <w:div w:id="846096906">
          <w:marLeft w:val="640"/>
          <w:marRight w:val="0"/>
          <w:marTop w:val="0"/>
          <w:marBottom w:val="0"/>
          <w:divBdr>
            <w:top w:val="none" w:sz="0" w:space="0" w:color="auto"/>
            <w:left w:val="none" w:sz="0" w:space="0" w:color="auto"/>
            <w:bottom w:val="none" w:sz="0" w:space="0" w:color="auto"/>
            <w:right w:val="none" w:sz="0" w:space="0" w:color="auto"/>
          </w:divBdr>
        </w:div>
        <w:div w:id="894321165">
          <w:marLeft w:val="640"/>
          <w:marRight w:val="0"/>
          <w:marTop w:val="0"/>
          <w:marBottom w:val="0"/>
          <w:divBdr>
            <w:top w:val="none" w:sz="0" w:space="0" w:color="auto"/>
            <w:left w:val="none" w:sz="0" w:space="0" w:color="auto"/>
            <w:bottom w:val="none" w:sz="0" w:space="0" w:color="auto"/>
            <w:right w:val="none" w:sz="0" w:space="0" w:color="auto"/>
          </w:divBdr>
        </w:div>
        <w:div w:id="912007895">
          <w:marLeft w:val="640"/>
          <w:marRight w:val="0"/>
          <w:marTop w:val="0"/>
          <w:marBottom w:val="0"/>
          <w:divBdr>
            <w:top w:val="none" w:sz="0" w:space="0" w:color="auto"/>
            <w:left w:val="none" w:sz="0" w:space="0" w:color="auto"/>
            <w:bottom w:val="none" w:sz="0" w:space="0" w:color="auto"/>
            <w:right w:val="none" w:sz="0" w:space="0" w:color="auto"/>
          </w:divBdr>
        </w:div>
        <w:div w:id="932782411">
          <w:marLeft w:val="640"/>
          <w:marRight w:val="0"/>
          <w:marTop w:val="0"/>
          <w:marBottom w:val="0"/>
          <w:divBdr>
            <w:top w:val="none" w:sz="0" w:space="0" w:color="auto"/>
            <w:left w:val="none" w:sz="0" w:space="0" w:color="auto"/>
            <w:bottom w:val="none" w:sz="0" w:space="0" w:color="auto"/>
            <w:right w:val="none" w:sz="0" w:space="0" w:color="auto"/>
          </w:divBdr>
        </w:div>
        <w:div w:id="977800721">
          <w:marLeft w:val="640"/>
          <w:marRight w:val="0"/>
          <w:marTop w:val="0"/>
          <w:marBottom w:val="0"/>
          <w:divBdr>
            <w:top w:val="none" w:sz="0" w:space="0" w:color="auto"/>
            <w:left w:val="none" w:sz="0" w:space="0" w:color="auto"/>
            <w:bottom w:val="none" w:sz="0" w:space="0" w:color="auto"/>
            <w:right w:val="none" w:sz="0" w:space="0" w:color="auto"/>
          </w:divBdr>
        </w:div>
        <w:div w:id="1009062623">
          <w:marLeft w:val="640"/>
          <w:marRight w:val="0"/>
          <w:marTop w:val="0"/>
          <w:marBottom w:val="0"/>
          <w:divBdr>
            <w:top w:val="none" w:sz="0" w:space="0" w:color="auto"/>
            <w:left w:val="none" w:sz="0" w:space="0" w:color="auto"/>
            <w:bottom w:val="none" w:sz="0" w:space="0" w:color="auto"/>
            <w:right w:val="none" w:sz="0" w:space="0" w:color="auto"/>
          </w:divBdr>
        </w:div>
        <w:div w:id="1019356878">
          <w:marLeft w:val="640"/>
          <w:marRight w:val="0"/>
          <w:marTop w:val="0"/>
          <w:marBottom w:val="0"/>
          <w:divBdr>
            <w:top w:val="none" w:sz="0" w:space="0" w:color="auto"/>
            <w:left w:val="none" w:sz="0" w:space="0" w:color="auto"/>
            <w:bottom w:val="none" w:sz="0" w:space="0" w:color="auto"/>
            <w:right w:val="none" w:sz="0" w:space="0" w:color="auto"/>
          </w:divBdr>
        </w:div>
        <w:div w:id="1025791853">
          <w:marLeft w:val="640"/>
          <w:marRight w:val="0"/>
          <w:marTop w:val="0"/>
          <w:marBottom w:val="0"/>
          <w:divBdr>
            <w:top w:val="none" w:sz="0" w:space="0" w:color="auto"/>
            <w:left w:val="none" w:sz="0" w:space="0" w:color="auto"/>
            <w:bottom w:val="none" w:sz="0" w:space="0" w:color="auto"/>
            <w:right w:val="none" w:sz="0" w:space="0" w:color="auto"/>
          </w:divBdr>
        </w:div>
        <w:div w:id="1077751327">
          <w:marLeft w:val="640"/>
          <w:marRight w:val="0"/>
          <w:marTop w:val="0"/>
          <w:marBottom w:val="0"/>
          <w:divBdr>
            <w:top w:val="none" w:sz="0" w:space="0" w:color="auto"/>
            <w:left w:val="none" w:sz="0" w:space="0" w:color="auto"/>
            <w:bottom w:val="none" w:sz="0" w:space="0" w:color="auto"/>
            <w:right w:val="none" w:sz="0" w:space="0" w:color="auto"/>
          </w:divBdr>
        </w:div>
        <w:div w:id="1105268946">
          <w:marLeft w:val="640"/>
          <w:marRight w:val="0"/>
          <w:marTop w:val="0"/>
          <w:marBottom w:val="0"/>
          <w:divBdr>
            <w:top w:val="none" w:sz="0" w:space="0" w:color="auto"/>
            <w:left w:val="none" w:sz="0" w:space="0" w:color="auto"/>
            <w:bottom w:val="none" w:sz="0" w:space="0" w:color="auto"/>
            <w:right w:val="none" w:sz="0" w:space="0" w:color="auto"/>
          </w:divBdr>
        </w:div>
        <w:div w:id="1136993040">
          <w:marLeft w:val="640"/>
          <w:marRight w:val="0"/>
          <w:marTop w:val="0"/>
          <w:marBottom w:val="0"/>
          <w:divBdr>
            <w:top w:val="none" w:sz="0" w:space="0" w:color="auto"/>
            <w:left w:val="none" w:sz="0" w:space="0" w:color="auto"/>
            <w:bottom w:val="none" w:sz="0" w:space="0" w:color="auto"/>
            <w:right w:val="none" w:sz="0" w:space="0" w:color="auto"/>
          </w:divBdr>
        </w:div>
        <w:div w:id="1245918076">
          <w:marLeft w:val="640"/>
          <w:marRight w:val="0"/>
          <w:marTop w:val="0"/>
          <w:marBottom w:val="0"/>
          <w:divBdr>
            <w:top w:val="none" w:sz="0" w:space="0" w:color="auto"/>
            <w:left w:val="none" w:sz="0" w:space="0" w:color="auto"/>
            <w:bottom w:val="none" w:sz="0" w:space="0" w:color="auto"/>
            <w:right w:val="none" w:sz="0" w:space="0" w:color="auto"/>
          </w:divBdr>
        </w:div>
        <w:div w:id="1269509263">
          <w:marLeft w:val="640"/>
          <w:marRight w:val="0"/>
          <w:marTop w:val="0"/>
          <w:marBottom w:val="0"/>
          <w:divBdr>
            <w:top w:val="none" w:sz="0" w:space="0" w:color="auto"/>
            <w:left w:val="none" w:sz="0" w:space="0" w:color="auto"/>
            <w:bottom w:val="none" w:sz="0" w:space="0" w:color="auto"/>
            <w:right w:val="none" w:sz="0" w:space="0" w:color="auto"/>
          </w:divBdr>
        </w:div>
        <w:div w:id="1466044944">
          <w:marLeft w:val="640"/>
          <w:marRight w:val="0"/>
          <w:marTop w:val="0"/>
          <w:marBottom w:val="0"/>
          <w:divBdr>
            <w:top w:val="none" w:sz="0" w:space="0" w:color="auto"/>
            <w:left w:val="none" w:sz="0" w:space="0" w:color="auto"/>
            <w:bottom w:val="none" w:sz="0" w:space="0" w:color="auto"/>
            <w:right w:val="none" w:sz="0" w:space="0" w:color="auto"/>
          </w:divBdr>
        </w:div>
        <w:div w:id="1514219474">
          <w:marLeft w:val="640"/>
          <w:marRight w:val="0"/>
          <w:marTop w:val="0"/>
          <w:marBottom w:val="0"/>
          <w:divBdr>
            <w:top w:val="none" w:sz="0" w:space="0" w:color="auto"/>
            <w:left w:val="none" w:sz="0" w:space="0" w:color="auto"/>
            <w:bottom w:val="none" w:sz="0" w:space="0" w:color="auto"/>
            <w:right w:val="none" w:sz="0" w:space="0" w:color="auto"/>
          </w:divBdr>
        </w:div>
        <w:div w:id="1604804282">
          <w:marLeft w:val="640"/>
          <w:marRight w:val="0"/>
          <w:marTop w:val="0"/>
          <w:marBottom w:val="0"/>
          <w:divBdr>
            <w:top w:val="none" w:sz="0" w:space="0" w:color="auto"/>
            <w:left w:val="none" w:sz="0" w:space="0" w:color="auto"/>
            <w:bottom w:val="none" w:sz="0" w:space="0" w:color="auto"/>
            <w:right w:val="none" w:sz="0" w:space="0" w:color="auto"/>
          </w:divBdr>
        </w:div>
        <w:div w:id="1642538541">
          <w:marLeft w:val="640"/>
          <w:marRight w:val="0"/>
          <w:marTop w:val="0"/>
          <w:marBottom w:val="0"/>
          <w:divBdr>
            <w:top w:val="none" w:sz="0" w:space="0" w:color="auto"/>
            <w:left w:val="none" w:sz="0" w:space="0" w:color="auto"/>
            <w:bottom w:val="none" w:sz="0" w:space="0" w:color="auto"/>
            <w:right w:val="none" w:sz="0" w:space="0" w:color="auto"/>
          </w:divBdr>
        </w:div>
        <w:div w:id="1755468836">
          <w:marLeft w:val="640"/>
          <w:marRight w:val="0"/>
          <w:marTop w:val="0"/>
          <w:marBottom w:val="0"/>
          <w:divBdr>
            <w:top w:val="none" w:sz="0" w:space="0" w:color="auto"/>
            <w:left w:val="none" w:sz="0" w:space="0" w:color="auto"/>
            <w:bottom w:val="none" w:sz="0" w:space="0" w:color="auto"/>
            <w:right w:val="none" w:sz="0" w:space="0" w:color="auto"/>
          </w:divBdr>
        </w:div>
        <w:div w:id="1763143162">
          <w:marLeft w:val="640"/>
          <w:marRight w:val="0"/>
          <w:marTop w:val="0"/>
          <w:marBottom w:val="0"/>
          <w:divBdr>
            <w:top w:val="none" w:sz="0" w:space="0" w:color="auto"/>
            <w:left w:val="none" w:sz="0" w:space="0" w:color="auto"/>
            <w:bottom w:val="none" w:sz="0" w:space="0" w:color="auto"/>
            <w:right w:val="none" w:sz="0" w:space="0" w:color="auto"/>
          </w:divBdr>
        </w:div>
        <w:div w:id="1806317111">
          <w:marLeft w:val="640"/>
          <w:marRight w:val="0"/>
          <w:marTop w:val="0"/>
          <w:marBottom w:val="0"/>
          <w:divBdr>
            <w:top w:val="none" w:sz="0" w:space="0" w:color="auto"/>
            <w:left w:val="none" w:sz="0" w:space="0" w:color="auto"/>
            <w:bottom w:val="none" w:sz="0" w:space="0" w:color="auto"/>
            <w:right w:val="none" w:sz="0" w:space="0" w:color="auto"/>
          </w:divBdr>
        </w:div>
        <w:div w:id="1894073269">
          <w:marLeft w:val="640"/>
          <w:marRight w:val="0"/>
          <w:marTop w:val="0"/>
          <w:marBottom w:val="0"/>
          <w:divBdr>
            <w:top w:val="none" w:sz="0" w:space="0" w:color="auto"/>
            <w:left w:val="none" w:sz="0" w:space="0" w:color="auto"/>
            <w:bottom w:val="none" w:sz="0" w:space="0" w:color="auto"/>
            <w:right w:val="none" w:sz="0" w:space="0" w:color="auto"/>
          </w:divBdr>
        </w:div>
        <w:div w:id="1936786701">
          <w:marLeft w:val="640"/>
          <w:marRight w:val="0"/>
          <w:marTop w:val="0"/>
          <w:marBottom w:val="0"/>
          <w:divBdr>
            <w:top w:val="none" w:sz="0" w:space="0" w:color="auto"/>
            <w:left w:val="none" w:sz="0" w:space="0" w:color="auto"/>
            <w:bottom w:val="none" w:sz="0" w:space="0" w:color="auto"/>
            <w:right w:val="none" w:sz="0" w:space="0" w:color="auto"/>
          </w:divBdr>
        </w:div>
        <w:div w:id="1941595745">
          <w:marLeft w:val="640"/>
          <w:marRight w:val="0"/>
          <w:marTop w:val="0"/>
          <w:marBottom w:val="0"/>
          <w:divBdr>
            <w:top w:val="none" w:sz="0" w:space="0" w:color="auto"/>
            <w:left w:val="none" w:sz="0" w:space="0" w:color="auto"/>
            <w:bottom w:val="none" w:sz="0" w:space="0" w:color="auto"/>
            <w:right w:val="none" w:sz="0" w:space="0" w:color="auto"/>
          </w:divBdr>
        </w:div>
        <w:div w:id="1942108072">
          <w:marLeft w:val="640"/>
          <w:marRight w:val="0"/>
          <w:marTop w:val="0"/>
          <w:marBottom w:val="0"/>
          <w:divBdr>
            <w:top w:val="none" w:sz="0" w:space="0" w:color="auto"/>
            <w:left w:val="none" w:sz="0" w:space="0" w:color="auto"/>
            <w:bottom w:val="none" w:sz="0" w:space="0" w:color="auto"/>
            <w:right w:val="none" w:sz="0" w:space="0" w:color="auto"/>
          </w:divBdr>
        </w:div>
        <w:div w:id="2019379758">
          <w:marLeft w:val="640"/>
          <w:marRight w:val="0"/>
          <w:marTop w:val="0"/>
          <w:marBottom w:val="0"/>
          <w:divBdr>
            <w:top w:val="none" w:sz="0" w:space="0" w:color="auto"/>
            <w:left w:val="none" w:sz="0" w:space="0" w:color="auto"/>
            <w:bottom w:val="none" w:sz="0" w:space="0" w:color="auto"/>
            <w:right w:val="none" w:sz="0" w:space="0" w:color="auto"/>
          </w:divBdr>
        </w:div>
        <w:div w:id="2062442600">
          <w:marLeft w:val="640"/>
          <w:marRight w:val="0"/>
          <w:marTop w:val="0"/>
          <w:marBottom w:val="0"/>
          <w:divBdr>
            <w:top w:val="none" w:sz="0" w:space="0" w:color="auto"/>
            <w:left w:val="none" w:sz="0" w:space="0" w:color="auto"/>
            <w:bottom w:val="none" w:sz="0" w:space="0" w:color="auto"/>
            <w:right w:val="none" w:sz="0" w:space="0" w:color="auto"/>
          </w:divBdr>
        </w:div>
        <w:div w:id="2120253373">
          <w:marLeft w:val="640"/>
          <w:marRight w:val="0"/>
          <w:marTop w:val="0"/>
          <w:marBottom w:val="0"/>
          <w:divBdr>
            <w:top w:val="none" w:sz="0" w:space="0" w:color="auto"/>
            <w:left w:val="none" w:sz="0" w:space="0" w:color="auto"/>
            <w:bottom w:val="none" w:sz="0" w:space="0" w:color="auto"/>
            <w:right w:val="none" w:sz="0" w:space="0" w:color="auto"/>
          </w:divBdr>
        </w:div>
      </w:divsChild>
    </w:div>
    <w:div w:id="1094671211">
      <w:bodyDiv w:val="1"/>
      <w:marLeft w:val="0"/>
      <w:marRight w:val="0"/>
      <w:marTop w:val="0"/>
      <w:marBottom w:val="0"/>
      <w:divBdr>
        <w:top w:val="none" w:sz="0" w:space="0" w:color="auto"/>
        <w:left w:val="none" w:sz="0" w:space="0" w:color="auto"/>
        <w:bottom w:val="none" w:sz="0" w:space="0" w:color="auto"/>
        <w:right w:val="none" w:sz="0" w:space="0" w:color="auto"/>
      </w:divBdr>
      <w:divsChild>
        <w:div w:id="1702439220">
          <w:marLeft w:val="0"/>
          <w:marRight w:val="0"/>
          <w:marTop w:val="0"/>
          <w:marBottom w:val="0"/>
          <w:divBdr>
            <w:top w:val="none" w:sz="0" w:space="0" w:color="auto"/>
            <w:left w:val="none" w:sz="0" w:space="0" w:color="auto"/>
            <w:bottom w:val="none" w:sz="0" w:space="0" w:color="auto"/>
            <w:right w:val="none" w:sz="0" w:space="0" w:color="auto"/>
          </w:divBdr>
          <w:divsChild>
            <w:div w:id="859590127">
              <w:marLeft w:val="0"/>
              <w:marRight w:val="0"/>
              <w:marTop w:val="0"/>
              <w:marBottom w:val="0"/>
              <w:divBdr>
                <w:top w:val="none" w:sz="0" w:space="0" w:color="auto"/>
                <w:left w:val="none" w:sz="0" w:space="0" w:color="auto"/>
                <w:bottom w:val="none" w:sz="0" w:space="0" w:color="auto"/>
                <w:right w:val="none" w:sz="0" w:space="0" w:color="auto"/>
              </w:divBdr>
              <w:divsChild>
                <w:div w:id="24950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226020">
      <w:bodyDiv w:val="1"/>
      <w:marLeft w:val="0"/>
      <w:marRight w:val="0"/>
      <w:marTop w:val="0"/>
      <w:marBottom w:val="0"/>
      <w:divBdr>
        <w:top w:val="none" w:sz="0" w:space="0" w:color="auto"/>
        <w:left w:val="none" w:sz="0" w:space="0" w:color="auto"/>
        <w:bottom w:val="none" w:sz="0" w:space="0" w:color="auto"/>
        <w:right w:val="none" w:sz="0" w:space="0" w:color="auto"/>
      </w:divBdr>
      <w:divsChild>
        <w:div w:id="2094816981">
          <w:marLeft w:val="0"/>
          <w:marRight w:val="0"/>
          <w:marTop w:val="0"/>
          <w:marBottom w:val="0"/>
          <w:divBdr>
            <w:top w:val="none" w:sz="0" w:space="0" w:color="auto"/>
            <w:left w:val="none" w:sz="0" w:space="0" w:color="auto"/>
            <w:bottom w:val="none" w:sz="0" w:space="0" w:color="auto"/>
            <w:right w:val="none" w:sz="0" w:space="0" w:color="auto"/>
          </w:divBdr>
          <w:divsChild>
            <w:div w:id="757822972">
              <w:marLeft w:val="0"/>
              <w:marRight w:val="0"/>
              <w:marTop w:val="0"/>
              <w:marBottom w:val="0"/>
              <w:divBdr>
                <w:top w:val="none" w:sz="0" w:space="0" w:color="auto"/>
                <w:left w:val="none" w:sz="0" w:space="0" w:color="auto"/>
                <w:bottom w:val="none" w:sz="0" w:space="0" w:color="auto"/>
                <w:right w:val="none" w:sz="0" w:space="0" w:color="auto"/>
              </w:divBdr>
              <w:divsChild>
                <w:div w:id="203839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566519">
      <w:bodyDiv w:val="1"/>
      <w:marLeft w:val="0"/>
      <w:marRight w:val="0"/>
      <w:marTop w:val="0"/>
      <w:marBottom w:val="0"/>
      <w:divBdr>
        <w:top w:val="none" w:sz="0" w:space="0" w:color="auto"/>
        <w:left w:val="none" w:sz="0" w:space="0" w:color="auto"/>
        <w:bottom w:val="none" w:sz="0" w:space="0" w:color="auto"/>
        <w:right w:val="none" w:sz="0" w:space="0" w:color="auto"/>
      </w:divBdr>
      <w:divsChild>
        <w:div w:id="399064744">
          <w:marLeft w:val="0"/>
          <w:marRight w:val="0"/>
          <w:marTop w:val="0"/>
          <w:marBottom w:val="0"/>
          <w:divBdr>
            <w:top w:val="none" w:sz="0" w:space="0" w:color="auto"/>
            <w:left w:val="none" w:sz="0" w:space="0" w:color="auto"/>
            <w:bottom w:val="none" w:sz="0" w:space="0" w:color="auto"/>
            <w:right w:val="none" w:sz="0" w:space="0" w:color="auto"/>
          </w:divBdr>
          <w:divsChild>
            <w:div w:id="1965189918">
              <w:marLeft w:val="0"/>
              <w:marRight w:val="0"/>
              <w:marTop w:val="0"/>
              <w:marBottom w:val="0"/>
              <w:divBdr>
                <w:top w:val="none" w:sz="0" w:space="0" w:color="auto"/>
                <w:left w:val="none" w:sz="0" w:space="0" w:color="auto"/>
                <w:bottom w:val="none" w:sz="0" w:space="0" w:color="auto"/>
                <w:right w:val="none" w:sz="0" w:space="0" w:color="auto"/>
              </w:divBdr>
              <w:divsChild>
                <w:div w:id="2299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766972">
      <w:bodyDiv w:val="1"/>
      <w:marLeft w:val="0"/>
      <w:marRight w:val="0"/>
      <w:marTop w:val="0"/>
      <w:marBottom w:val="0"/>
      <w:divBdr>
        <w:top w:val="none" w:sz="0" w:space="0" w:color="auto"/>
        <w:left w:val="none" w:sz="0" w:space="0" w:color="auto"/>
        <w:bottom w:val="none" w:sz="0" w:space="0" w:color="auto"/>
        <w:right w:val="none" w:sz="0" w:space="0" w:color="auto"/>
      </w:divBdr>
      <w:divsChild>
        <w:div w:id="27460420">
          <w:marLeft w:val="640"/>
          <w:marRight w:val="0"/>
          <w:marTop w:val="0"/>
          <w:marBottom w:val="0"/>
          <w:divBdr>
            <w:top w:val="none" w:sz="0" w:space="0" w:color="auto"/>
            <w:left w:val="none" w:sz="0" w:space="0" w:color="auto"/>
            <w:bottom w:val="none" w:sz="0" w:space="0" w:color="auto"/>
            <w:right w:val="none" w:sz="0" w:space="0" w:color="auto"/>
          </w:divBdr>
        </w:div>
        <w:div w:id="80882135">
          <w:marLeft w:val="640"/>
          <w:marRight w:val="0"/>
          <w:marTop w:val="0"/>
          <w:marBottom w:val="0"/>
          <w:divBdr>
            <w:top w:val="none" w:sz="0" w:space="0" w:color="auto"/>
            <w:left w:val="none" w:sz="0" w:space="0" w:color="auto"/>
            <w:bottom w:val="none" w:sz="0" w:space="0" w:color="auto"/>
            <w:right w:val="none" w:sz="0" w:space="0" w:color="auto"/>
          </w:divBdr>
        </w:div>
        <w:div w:id="150953083">
          <w:marLeft w:val="640"/>
          <w:marRight w:val="0"/>
          <w:marTop w:val="0"/>
          <w:marBottom w:val="0"/>
          <w:divBdr>
            <w:top w:val="none" w:sz="0" w:space="0" w:color="auto"/>
            <w:left w:val="none" w:sz="0" w:space="0" w:color="auto"/>
            <w:bottom w:val="none" w:sz="0" w:space="0" w:color="auto"/>
            <w:right w:val="none" w:sz="0" w:space="0" w:color="auto"/>
          </w:divBdr>
        </w:div>
        <w:div w:id="186912252">
          <w:marLeft w:val="640"/>
          <w:marRight w:val="0"/>
          <w:marTop w:val="0"/>
          <w:marBottom w:val="0"/>
          <w:divBdr>
            <w:top w:val="none" w:sz="0" w:space="0" w:color="auto"/>
            <w:left w:val="none" w:sz="0" w:space="0" w:color="auto"/>
            <w:bottom w:val="none" w:sz="0" w:space="0" w:color="auto"/>
            <w:right w:val="none" w:sz="0" w:space="0" w:color="auto"/>
          </w:divBdr>
        </w:div>
        <w:div w:id="211965949">
          <w:marLeft w:val="640"/>
          <w:marRight w:val="0"/>
          <w:marTop w:val="0"/>
          <w:marBottom w:val="0"/>
          <w:divBdr>
            <w:top w:val="none" w:sz="0" w:space="0" w:color="auto"/>
            <w:left w:val="none" w:sz="0" w:space="0" w:color="auto"/>
            <w:bottom w:val="none" w:sz="0" w:space="0" w:color="auto"/>
            <w:right w:val="none" w:sz="0" w:space="0" w:color="auto"/>
          </w:divBdr>
        </w:div>
        <w:div w:id="265190025">
          <w:marLeft w:val="640"/>
          <w:marRight w:val="0"/>
          <w:marTop w:val="0"/>
          <w:marBottom w:val="0"/>
          <w:divBdr>
            <w:top w:val="none" w:sz="0" w:space="0" w:color="auto"/>
            <w:left w:val="none" w:sz="0" w:space="0" w:color="auto"/>
            <w:bottom w:val="none" w:sz="0" w:space="0" w:color="auto"/>
            <w:right w:val="none" w:sz="0" w:space="0" w:color="auto"/>
          </w:divBdr>
        </w:div>
        <w:div w:id="301085668">
          <w:marLeft w:val="640"/>
          <w:marRight w:val="0"/>
          <w:marTop w:val="0"/>
          <w:marBottom w:val="0"/>
          <w:divBdr>
            <w:top w:val="none" w:sz="0" w:space="0" w:color="auto"/>
            <w:left w:val="none" w:sz="0" w:space="0" w:color="auto"/>
            <w:bottom w:val="none" w:sz="0" w:space="0" w:color="auto"/>
            <w:right w:val="none" w:sz="0" w:space="0" w:color="auto"/>
          </w:divBdr>
        </w:div>
        <w:div w:id="315039556">
          <w:marLeft w:val="640"/>
          <w:marRight w:val="0"/>
          <w:marTop w:val="0"/>
          <w:marBottom w:val="0"/>
          <w:divBdr>
            <w:top w:val="none" w:sz="0" w:space="0" w:color="auto"/>
            <w:left w:val="none" w:sz="0" w:space="0" w:color="auto"/>
            <w:bottom w:val="none" w:sz="0" w:space="0" w:color="auto"/>
            <w:right w:val="none" w:sz="0" w:space="0" w:color="auto"/>
          </w:divBdr>
        </w:div>
        <w:div w:id="401414499">
          <w:marLeft w:val="640"/>
          <w:marRight w:val="0"/>
          <w:marTop w:val="0"/>
          <w:marBottom w:val="0"/>
          <w:divBdr>
            <w:top w:val="none" w:sz="0" w:space="0" w:color="auto"/>
            <w:left w:val="none" w:sz="0" w:space="0" w:color="auto"/>
            <w:bottom w:val="none" w:sz="0" w:space="0" w:color="auto"/>
            <w:right w:val="none" w:sz="0" w:space="0" w:color="auto"/>
          </w:divBdr>
        </w:div>
        <w:div w:id="401414854">
          <w:marLeft w:val="640"/>
          <w:marRight w:val="0"/>
          <w:marTop w:val="0"/>
          <w:marBottom w:val="0"/>
          <w:divBdr>
            <w:top w:val="none" w:sz="0" w:space="0" w:color="auto"/>
            <w:left w:val="none" w:sz="0" w:space="0" w:color="auto"/>
            <w:bottom w:val="none" w:sz="0" w:space="0" w:color="auto"/>
            <w:right w:val="none" w:sz="0" w:space="0" w:color="auto"/>
          </w:divBdr>
        </w:div>
        <w:div w:id="415790736">
          <w:marLeft w:val="640"/>
          <w:marRight w:val="0"/>
          <w:marTop w:val="0"/>
          <w:marBottom w:val="0"/>
          <w:divBdr>
            <w:top w:val="none" w:sz="0" w:space="0" w:color="auto"/>
            <w:left w:val="none" w:sz="0" w:space="0" w:color="auto"/>
            <w:bottom w:val="none" w:sz="0" w:space="0" w:color="auto"/>
            <w:right w:val="none" w:sz="0" w:space="0" w:color="auto"/>
          </w:divBdr>
        </w:div>
        <w:div w:id="424427659">
          <w:marLeft w:val="640"/>
          <w:marRight w:val="0"/>
          <w:marTop w:val="0"/>
          <w:marBottom w:val="0"/>
          <w:divBdr>
            <w:top w:val="none" w:sz="0" w:space="0" w:color="auto"/>
            <w:left w:val="none" w:sz="0" w:space="0" w:color="auto"/>
            <w:bottom w:val="none" w:sz="0" w:space="0" w:color="auto"/>
            <w:right w:val="none" w:sz="0" w:space="0" w:color="auto"/>
          </w:divBdr>
        </w:div>
        <w:div w:id="435908746">
          <w:marLeft w:val="640"/>
          <w:marRight w:val="0"/>
          <w:marTop w:val="0"/>
          <w:marBottom w:val="0"/>
          <w:divBdr>
            <w:top w:val="none" w:sz="0" w:space="0" w:color="auto"/>
            <w:left w:val="none" w:sz="0" w:space="0" w:color="auto"/>
            <w:bottom w:val="none" w:sz="0" w:space="0" w:color="auto"/>
            <w:right w:val="none" w:sz="0" w:space="0" w:color="auto"/>
          </w:divBdr>
        </w:div>
        <w:div w:id="566107263">
          <w:marLeft w:val="640"/>
          <w:marRight w:val="0"/>
          <w:marTop w:val="0"/>
          <w:marBottom w:val="0"/>
          <w:divBdr>
            <w:top w:val="none" w:sz="0" w:space="0" w:color="auto"/>
            <w:left w:val="none" w:sz="0" w:space="0" w:color="auto"/>
            <w:bottom w:val="none" w:sz="0" w:space="0" w:color="auto"/>
            <w:right w:val="none" w:sz="0" w:space="0" w:color="auto"/>
          </w:divBdr>
        </w:div>
        <w:div w:id="576129328">
          <w:marLeft w:val="640"/>
          <w:marRight w:val="0"/>
          <w:marTop w:val="0"/>
          <w:marBottom w:val="0"/>
          <w:divBdr>
            <w:top w:val="none" w:sz="0" w:space="0" w:color="auto"/>
            <w:left w:val="none" w:sz="0" w:space="0" w:color="auto"/>
            <w:bottom w:val="none" w:sz="0" w:space="0" w:color="auto"/>
            <w:right w:val="none" w:sz="0" w:space="0" w:color="auto"/>
          </w:divBdr>
        </w:div>
        <w:div w:id="577642888">
          <w:marLeft w:val="640"/>
          <w:marRight w:val="0"/>
          <w:marTop w:val="0"/>
          <w:marBottom w:val="0"/>
          <w:divBdr>
            <w:top w:val="none" w:sz="0" w:space="0" w:color="auto"/>
            <w:left w:val="none" w:sz="0" w:space="0" w:color="auto"/>
            <w:bottom w:val="none" w:sz="0" w:space="0" w:color="auto"/>
            <w:right w:val="none" w:sz="0" w:space="0" w:color="auto"/>
          </w:divBdr>
        </w:div>
        <w:div w:id="591354138">
          <w:marLeft w:val="640"/>
          <w:marRight w:val="0"/>
          <w:marTop w:val="0"/>
          <w:marBottom w:val="0"/>
          <w:divBdr>
            <w:top w:val="none" w:sz="0" w:space="0" w:color="auto"/>
            <w:left w:val="none" w:sz="0" w:space="0" w:color="auto"/>
            <w:bottom w:val="none" w:sz="0" w:space="0" w:color="auto"/>
            <w:right w:val="none" w:sz="0" w:space="0" w:color="auto"/>
          </w:divBdr>
        </w:div>
        <w:div w:id="598489750">
          <w:marLeft w:val="640"/>
          <w:marRight w:val="0"/>
          <w:marTop w:val="0"/>
          <w:marBottom w:val="0"/>
          <w:divBdr>
            <w:top w:val="none" w:sz="0" w:space="0" w:color="auto"/>
            <w:left w:val="none" w:sz="0" w:space="0" w:color="auto"/>
            <w:bottom w:val="none" w:sz="0" w:space="0" w:color="auto"/>
            <w:right w:val="none" w:sz="0" w:space="0" w:color="auto"/>
          </w:divBdr>
        </w:div>
        <w:div w:id="615216071">
          <w:marLeft w:val="640"/>
          <w:marRight w:val="0"/>
          <w:marTop w:val="0"/>
          <w:marBottom w:val="0"/>
          <w:divBdr>
            <w:top w:val="none" w:sz="0" w:space="0" w:color="auto"/>
            <w:left w:val="none" w:sz="0" w:space="0" w:color="auto"/>
            <w:bottom w:val="none" w:sz="0" w:space="0" w:color="auto"/>
            <w:right w:val="none" w:sz="0" w:space="0" w:color="auto"/>
          </w:divBdr>
        </w:div>
        <w:div w:id="628903972">
          <w:marLeft w:val="640"/>
          <w:marRight w:val="0"/>
          <w:marTop w:val="0"/>
          <w:marBottom w:val="0"/>
          <w:divBdr>
            <w:top w:val="none" w:sz="0" w:space="0" w:color="auto"/>
            <w:left w:val="none" w:sz="0" w:space="0" w:color="auto"/>
            <w:bottom w:val="none" w:sz="0" w:space="0" w:color="auto"/>
            <w:right w:val="none" w:sz="0" w:space="0" w:color="auto"/>
          </w:divBdr>
        </w:div>
        <w:div w:id="832063722">
          <w:marLeft w:val="640"/>
          <w:marRight w:val="0"/>
          <w:marTop w:val="0"/>
          <w:marBottom w:val="0"/>
          <w:divBdr>
            <w:top w:val="none" w:sz="0" w:space="0" w:color="auto"/>
            <w:left w:val="none" w:sz="0" w:space="0" w:color="auto"/>
            <w:bottom w:val="none" w:sz="0" w:space="0" w:color="auto"/>
            <w:right w:val="none" w:sz="0" w:space="0" w:color="auto"/>
          </w:divBdr>
        </w:div>
        <w:div w:id="884753690">
          <w:marLeft w:val="640"/>
          <w:marRight w:val="0"/>
          <w:marTop w:val="0"/>
          <w:marBottom w:val="0"/>
          <w:divBdr>
            <w:top w:val="none" w:sz="0" w:space="0" w:color="auto"/>
            <w:left w:val="none" w:sz="0" w:space="0" w:color="auto"/>
            <w:bottom w:val="none" w:sz="0" w:space="0" w:color="auto"/>
            <w:right w:val="none" w:sz="0" w:space="0" w:color="auto"/>
          </w:divBdr>
        </w:div>
        <w:div w:id="940844011">
          <w:marLeft w:val="640"/>
          <w:marRight w:val="0"/>
          <w:marTop w:val="0"/>
          <w:marBottom w:val="0"/>
          <w:divBdr>
            <w:top w:val="none" w:sz="0" w:space="0" w:color="auto"/>
            <w:left w:val="none" w:sz="0" w:space="0" w:color="auto"/>
            <w:bottom w:val="none" w:sz="0" w:space="0" w:color="auto"/>
            <w:right w:val="none" w:sz="0" w:space="0" w:color="auto"/>
          </w:divBdr>
        </w:div>
        <w:div w:id="999044018">
          <w:marLeft w:val="640"/>
          <w:marRight w:val="0"/>
          <w:marTop w:val="0"/>
          <w:marBottom w:val="0"/>
          <w:divBdr>
            <w:top w:val="none" w:sz="0" w:space="0" w:color="auto"/>
            <w:left w:val="none" w:sz="0" w:space="0" w:color="auto"/>
            <w:bottom w:val="none" w:sz="0" w:space="0" w:color="auto"/>
            <w:right w:val="none" w:sz="0" w:space="0" w:color="auto"/>
          </w:divBdr>
        </w:div>
        <w:div w:id="1113475020">
          <w:marLeft w:val="640"/>
          <w:marRight w:val="0"/>
          <w:marTop w:val="0"/>
          <w:marBottom w:val="0"/>
          <w:divBdr>
            <w:top w:val="none" w:sz="0" w:space="0" w:color="auto"/>
            <w:left w:val="none" w:sz="0" w:space="0" w:color="auto"/>
            <w:bottom w:val="none" w:sz="0" w:space="0" w:color="auto"/>
            <w:right w:val="none" w:sz="0" w:space="0" w:color="auto"/>
          </w:divBdr>
        </w:div>
        <w:div w:id="1130243408">
          <w:marLeft w:val="640"/>
          <w:marRight w:val="0"/>
          <w:marTop w:val="0"/>
          <w:marBottom w:val="0"/>
          <w:divBdr>
            <w:top w:val="none" w:sz="0" w:space="0" w:color="auto"/>
            <w:left w:val="none" w:sz="0" w:space="0" w:color="auto"/>
            <w:bottom w:val="none" w:sz="0" w:space="0" w:color="auto"/>
            <w:right w:val="none" w:sz="0" w:space="0" w:color="auto"/>
          </w:divBdr>
        </w:div>
        <w:div w:id="1173835146">
          <w:marLeft w:val="640"/>
          <w:marRight w:val="0"/>
          <w:marTop w:val="0"/>
          <w:marBottom w:val="0"/>
          <w:divBdr>
            <w:top w:val="none" w:sz="0" w:space="0" w:color="auto"/>
            <w:left w:val="none" w:sz="0" w:space="0" w:color="auto"/>
            <w:bottom w:val="none" w:sz="0" w:space="0" w:color="auto"/>
            <w:right w:val="none" w:sz="0" w:space="0" w:color="auto"/>
          </w:divBdr>
        </w:div>
        <w:div w:id="1192765572">
          <w:marLeft w:val="640"/>
          <w:marRight w:val="0"/>
          <w:marTop w:val="0"/>
          <w:marBottom w:val="0"/>
          <w:divBdr>
            <w:top w:val="none" w:sz="0" w:space="0" w:color="auto"/>
            <w:left w:val="none" w:sz="0" w:space="0" w:color="auto"/>
            <w:bottom w:val="none" w:sz="0" w:space="0" w:color="auto"/>
            <w:right w:val="none" w:sz="0" w:space="0" w:color="auto"/>
          </w:divBdr>
        </w:div>
        <w:div w:id="1208222083">
          <w:marLeft w:val="640"/>
          <w:marRight w:val="0"/>
          <w:marTop w:val="0"/>
          <w:marBottom w:val="0"/>
          <w:divBdr>
            <w:top w:val="none" w:sz="0" w:space="0" w:color="auto"/>
            <w:left w:val="none" w:sz="0" w:space="0" w:color="auto"/>
            <w:bottom w:val="none" w:sz="0" w:space="0" w:color="auto"/>
            <w:right w:val="none" w:sz="0" w:space="0" w:color="auto"/>
          </w:divBdr>
        </w:div>
        <w:div w:id="1210606809">
          <w:marLeft w:val="640"/>
          <w:marRight w:val="0"/>
          <w:marTop w:val="0"/>
          <w:marBottom w:val="0"/>
          <w:divBdr>
            <w:top w:val="none" w:sz="0" w:space="0" w:color="auto"/>
            <w:left w:val="none" w:sz="0" w:space="0" w:color="auto"/>
            <w:bottom w:val="none" w:sz="0" w:space="0" w:color="auto"/>
            <w:right w:val="none" w:sz="0" w:space="0" w:color="auto"/>
          </w:divBdr>
        </w:div>
        <w:div w:id="1213805659">
          <w:marLeft w:val="640"/>
          <w:marRight w:val="0"/>
          <w:marTop w:val="0"/>
          <w:marBottom w:val="0"/>
          <w:divBdr>
            <w:top w:val="none" w:sz="0" w:space="0" w:color="auto"/>
            <w:left w:val="none" w:sz="0" w:space="0" w:color="auto"/>
            <w:bottom w:val="none" w:sz="0" w:space="0" w:color="auto"/>
            <w:right w:val="none" w:sz="0" w:space="0" w:color="auto"/>
          </w:divBdr>
        </w:div>
        <w:div w:id="1402944293">
          <w:marLeft w:val="640"/>
          <w:marRight w:val="0"/>
          <w:marTop w:val="0"/>
          <w:marBottom w:val="0"/>
          <w:divBdr>
            <w:top w:val="none" w:sz="0" w:space="0" w:color="auto"/>
            <w:left w:val="none" w:sz="0" w:space="0" w:color="auto"/>
            <w:bottom w:val="none" w:sz="0" w:space="0" w:color="auto"/>
            <w:right w:val="none" w:sz="0" w:space="0" w:color="auto"/>
          </w:divBdr>
        </w:div>
        <w:div w:id="1419520084">
          <w:marLeft w:val="640"/>
          <w:marRight w:val="0"/>
          <w:marTop w:val="0"/>
          <w:marBottom w:val="0"/>
          <w:divBdr>
            <w:top w:val="none" w:sz="0" w:space="0" w:color="auto"/>
            <w:left w:val="none" w:sz="0" w:space="0" w:color="auto"/>
            <w:bottom w:val="none" w:sz="0" w:space="0" w:color="auto"/>
            <w:right w:val="none" w:sz="0" w:space="0" w:color="auto"/>
          </w:divBdr>
        </w:div>
        <w:div w:id="1507136968">
          <w:marLeft w:val="640"/>
          <w:marRight w:val="0"/>
          <w:marTop w:val="0"/>
          <w:marBottom w:val="0"/>
          <w:divBdr>
            <w:top w:val="none" w:sz="0" w:space="0" w:color="auto"/>
            <w:left w:val="none" w:sz="0" w:space="0" w:color="auto"/>
            <w:bottom w:val="none" w:sz="0" w:space="0" w:color="auto"/>
            <w:right w:val="none" w:sz="0" w:space="0" w:color="auto"/>
          </w:divBdr>
        </w:div>
        <w:div w:id="1549297471">
          <w:marLeft w:val="640"/>
          <w:marRight w:val="0"/>
          <w:marTop w:val="0"/>
          <w:marBottom w:val="0"/>
          <w:divBdr>
            <w:top w:val="none" w:sz="0" w:space="0" w:color="auto"/>
            <w:left w:val="none" w:sz="0" w:space="0" w:color="auto"/>
            <w:bottom w:val="none" w:sz="0" w:space="0" w:color="auto"/>
            <w:right w:val="none" w:sz="0" w:space="0" w:color="auto"/>
          </w:divBdr>
        </w:div>
        <w:div w:id="1551724222">
          <w:marLeft w:val="640"/>
          <w:marRight w:val="0"/>
          <w:marTop w:val="0"/>
          <w:marBottom w:val="0"/>
          <w:divBdr>
            <w:top w:val="none" w:sz="0" w:space="0" w:color="auto"/>
            <w:left w:val="none" w:sz="0" w:space="0" w:color="auto"/>
            <w:bottom w:val="none" w:sz="0" w:space="0" w:color="auto"/>
            <w:right w:val="none" w:sz="0" w:space="0" w:color="auto"/>
          </w:divBdr>
        </w:div>
        <w:div w:id="1648824455">
          <w:marLeft w:val="640"/>
          <w:marRight w:val="0"/>
          <w:marTop w:val="0"/>
          <w:marBottom w:val="0"/>
          <w:divBdr>
            <w:top w:val="none" w:sz="0" w:space="0" w:color="auto"/>
            <w:left w:val="none" w:sz="0" w:space="0" w:color="auto"/>
            <w:bottom w:val="none" w:sz="0" w:space="0" w:color="auto"/>
            <w:right w:val="none" w:sz="0" w:space="0" w:color="auto"/>
          </w:divBdr>
        </w:div>
        <w:div w:id="1800227069">
          <w:marLeft w:val="640"/>
          <w:marRight w:val="0"/>
          <w:marTop w:val="0"/>
          <w:marBottom w:val="0"/>
          <w:divBdr>
            <w:top w:val="none" w:sz="0" w:space="0" w:color="auto"/>
            <w:left w:val="none" w:sz="0" w:space="0" w:color="auto"/>
            <w:bottom w:val="none" w:sz="0" w:space="0" w:color="auto"/>
            <w:right w:val="none" w:sz="0" w:space="0" w:color="auto"/>
          </w:divBdr>
        </w:div>
        <w:div w:id="1837576073">
          <w:marLeft w:val="640"/>
          <w:marRight w:val="0"/>
          <w:marTop w:val="0"/>
          <w:marBottom w:val="0"/>
          <w:divBdr>
            <w:top w:val="none" w:sz="0" w:space="0" w:color="auto"/>
            <w:left w:val="none" w:sz="0" w:space="0" w:color="auto"/>
            <w:bottom w:val="none" w:sz="0" w:space="0" w:color="auto"/>
            <w:right w:val="none" w:sz="0" w:space="0" w:color="auto"/>
          </w:divBdr>
        </w:div>
        <w:div w:id="1847553460">
          <w:marLeft w:val="640"/>
          <w:marRight w:val="0"/>
          <w:marTop w:val="0"/>
          <w:marBottom w:val="0"/>
          <w:divBdr>
            <w:top w:val="none" w:sz="0" w:space="0" w:color="auto"/>
            <w:left w:val="none" w:sz="0" w:space="0" w:color="auto"/>
            <w:bottom w:val="none" w:sz="0" w:space="0" w:color="auto"/>
            <w:right w:val="none" w:sz="0" w:space="0" w:color="auto"/>
          </w:divBdr>
        </w:div>
        <w:div w:id="1882089743">
          <w:marLeft w:val="640"/>
          <w:marRight w:val="0"/>
          <w:marTop w:val="0"/>
          <w:marBottom w:val="0"/>
          <w:divBdr>
            <w:top w:val="none" w:sz="0" w:space="0" w:color="auto"/>
            <w:left w:val="none" w:sz="0" w:space="0" w:color="auto"/>
            <w:bottom w:val="none" w:sz="0" w:space="0" w:color="auto"/>
            <w:right w:val="none" w:sz="0" w:space="0" w:color="auto"/>
          </w:divBdr>
        </w:div>
        <w:div w:id="1973905544">
          <w:marLeft w:val="640"/>
          <w:marRight w:val="0"/>
          <w:marTop w:val="0"/>
          <w:marBottom w:val="0"/>
          <w:divBdr>
            <w:top w:val="none" w:sz="0" w:space="0" w:color="auto"/>
            <w:left w:val="none" w:sz="0" w:space="0" w:color="auto"/>
            <w:bottom w:val="none" w:sz="0" w:space="0" w:color="auto"/>
            <w:right w:val="none" w:sz="0" w:space="0" w:color="auto"/>
          </w:divBdr>
        </w:div>
        <w:div w:id="2011593332">
          <w:marLeft w:val="640"/>
          <w:marRight w:val="0"/>
          <w:marTop w:val="0"/>
          <w:marBottom w:val="0"/>
          <w:divBdr>
            <w:top w:val="none" w:sz="0" w:space="0" w:color="auto"/>
            <w:left w:val="none" w:sz="0" w:space="0" w:color="auto"/>
            <w:bottom w:val="none" w:sz="0" w:space="0" w:color="auto"/>
            <w:right w:val="none" w:sz="0" w:space="0" w:color="auto"/>
          </w:divBdr>
        </w:div>
        <w:div w:id="2076973748">
          <w:marLeft w:val="640"/>
          <w:marRight w:val="0"/>
          <w:marTop w:val="0"/>
          <w:marBottom w:val="0"/>
          <w:divBdr>
            <w:top w:val="none" w:sz="0" w:space="0" w:color="auto"/>
            <w:left w:val="none" w:sz="0" w:space="0" w:color="auto"/>
            <w:bottom w:val="none" w:sz="0" w:space="0" w:color="auto"/>
            <w:right w:val="none" w:sz="0" w:space="0" w:color="auto"/>
          </w:divBdr>
        </w:div>
        <w:div w:id="2144805326">
          <w:marLeft w:val="640"/>
          <w:marRight w:val="0"/>
          <w:marTop w:val="0"/>
          <w:marBottom w:val="0"/>
          <w:divBdr>
            <w:top w:val="none" w:sz="0" w:space="0" w:color="auto"/>
            <w:left w:val="none" w:sz="0" w:space="0" w:color="auto"/>
            <w:bottom w:val="none" w:sz="0" w:space="0" w:color="auto"/>
            <w:right w:val="none" w:sz="0" w:space="0" w:color="auto"/>
          </w:divBdr>
        </w:div>
      </w:divsChild>
    </w:div>
    <w:div w:id="1161308974">
      <w:bodyDiv w:val="1"/>
      <w:marLeft w:val="0"/>
      <w:marRight w:val="0"/>
      <w:marTop w:val="0"/>
      <w:marBottom w:val="0"/>
      <w:divBdr>
        <w:top w:val="none" w:sz="0" w:space="0" w:color="auto"/>
        <w:left w:val="none" w:sz="0" w:space="0" w:color="auto"/>
        <w:bottom w:val="none" w:sz="0" w:space="0" w:color="auto"/>
        <w:right w:val="none" w:sz="0" w:space="0" w:color="auto"/>
      </w:divBdr>
      <w:divsChild>
        <w:div w:id="692154037">
          <w:marLeft w:val="0"/>
          <w:marRight w:val="0"/>
          <w:marTop w:val="0"/>
          <w:marBottom w:val="0"/>
          <w:divBdr>
            <w:top w:val="none" w:sz="0" w:space="0" w:color="auto"/>
            <w:left w:val="none" w:sz="0" w:space="0" w:color="auto"/>
            <w:bottom w:val="none" w:sz="0" w:space="0" w:color="auto"/>
            <w:right w:val="none" w:sz="0" w:space="0" w:color="auto"/>
          </w:divBdr>
          <w:divsChild>
            <w:div w:id="1016614655">
              <w:marLeft w:val="0"/>
              <w:marRight w:val="0"/>
              <w:marTop w:val="0"/>
              <w:marBottom w:val="0"/>
              <w:divBdr>
                <w:top w:val="none" w:sz="0" w:space="0" w:color="auto"/>
                <w:left w:val="none" w:sz="0" w:space="0" w:color="auto"/>
                <w:bottom w:val="none" w:sz="0" w:space="0" w:color="auto"/>
                <w:right w:val="none" w:sz="0" w:space="0" w:color="auto"/>
              </w:divBdr>
              <w:divsChild>
                <w:div w:id="2007393619">
                  <w:marLeft w:val="0"/>
                  <w:marRight w:val="0"/>
                  <w:marTop w:val="0"/>
                  <w:marBottom w:val="0"/>
                  <w:divBdr>
                    <w:top w:val="none" w:sz="0" w:space="0" w:color="auto"/>
                    <w:left w:val="none" w:sz="0" w:space="0" w:color="auto"/>
                    <w:bottom w:val="none" w:sz="0" w:space="0" w:color="auto"/>
                    <w:right w:val="none" w:sz="0" w:space="0" w:color="auto"/>
                  </w:divBdr>
                  <w:divsChild>
                    <w:div w:id="211316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76655">
      <w:bodyDiv w:val="1"/>
      <w:marLeft w:val="0"/>
      <w:marRight w:val="0"/>
      <w:marTop w:val="0"/>
      <w:marBottom w:val="0"/>
      <w:divBdr>
        <w:top w:val="none" w:sz="0" w:space="0" w:color="auto"/>
        <w:left w:val="none" w:sz="0" w:space="0" w:color="auto"/>
        <w:bottom w:val="none" w:sz="0" w:space="0" w:color="auto"/>
        <w:right w:val="none" w:sz="0" w:space="0" w:color="auto"/>
      </w:divBdr>
      <w:divsChild>
        <w:div w:id="1498617065">
          <w:marLeft w:val="0"/>
          <w:marRight w:val="0"/>
          <w:marTop w:val="0"/>
          <w:marBottom w:val="0"/>
          <w:divBdr>
            <w:top w:val="none" w:sz="0" w:space="0" w:color="auto"/>
            <w:left w:val="none" w:sz="0" w:space="0" w:color="auto"/>
            <w:bottom w:val="none" w:sz="0" w:space="0" w:color="auto"/>
            <w:right w:val="none" w:sz="0" w:space="0" w:color="auto"/>
          </w:divBdr>
          <w:divsChild>
            <w:div w:id="2076663530">
              <w:marLeft w:val="0"/>
              <w:marRight w:val="0"/>
              <w:marTop w:val="0"/>
              <w:marBottom w:val="0"/>
              <w:divBdr>
                <w:top w:val="none" w:sz="0" w:space="0" w:color="auto"/>
                <w:left w:val="none" w:sz="0" w:space="0" w:color="auto"/>
                <w:bottom w:val="none" w:sz="0" w:space="0" w:color="auto"/>
                <w:right w:val="none" w:sz="0" w:space="0" w:color="auto"/>
              </w:divBdr>
              <w:divsChild>
                <w:div w:id="184866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542028">
      <w:bodyDiv w:val="1"/>
      <w:marLeft w:val="0"/>
      <w:marRight w:val="0"/>
      <w:marTop w:val="0"/>
      <w:marBottom w:val="0"/>
      <w:divBdr>
        <w:top w:val="none" w:sz="0" w:space="0" w:color="auto"/>
        <w:left w:val="none" w:sz="0" w:space="0" w:color="auto"/>
        <w:bottom w:val="none" w:sz="0" w:space="0" w:color="auto"/>
        <w:right w:val="none" w:sz="0" w:space="0" w:color="auto"/>
      </w:divBdr>
    </w:div>
    <w:div w:id="1198934560">
      <w:bodyDiv w:val="1"/>
      <w:marLeft w:val="0"/>
      <w:marRight w:val="0"/>
      <w:marTop w:val="0"/>
      <w:marBottom w:val="0"/>
      <w:divBdr>
        <w:top w:val="none" w:sz="0" w:space="0" w:color="auto"/>
        <w:left w:val="none" w:sz="0" w:space="0" w:color="auto"/>
        <w:bottom w:val="none" w:sz="0" w:space="0" w:color="auto"/>
        <w:right w:val="none" w:sz="0" w:space="0" w:color="auto"/>
      </w:divBdr>
      <w:divsChild>
        <w:div w:id="35282886">
          <w:marLeft w:val="640"/>
          <w:marRight w:val="0"/>
          <w:marTop w:val="0"/>
          <w:marBottom w:val="0"/>
          <w:divBdr>
            <w:top w:val="none" w:sz="0" w:space="0" w:color="auto"/>
            <w:left w:val="none" w:sz="0" w:space="0" w:color="auto"/>
            <w:bottom w:val="none" w:sz="0" w:space="0" w:color="auto"/>
            <w:right w:val="none" w:sz="0" w:space="0" w:color="auto"/>
          </w:divBdr>
        </w:div>
        <w:div w:id="54158467">
          <w:marLeft w:val="640"/>
          <w:marRight w:val="0"/>
          <w:marTop w:val="0"/>
          <w:marBottom w:val="0"/>
          <w:divBdr>
            <w:top w:val="none" w:sz="0" w:space="0" w:color="auto"/>
            <w:left w:val="none" w:sz="0" w:space="0" w:color="auto"/>
            <w:bottom w:val="none" w:sz="0" w:space="0" w:color="auto"/>
            <w:right w:val="none" w:sz="0" w:space="0" w:color="auto"/>
          </w:divBdr>
        </w:div>
        <w:div w:id="93592564">
          <w:marLeft w:val="640"/>
          <w:marRight w:val="0"/>
          <w:marTop w:val="0"/>
          <w:marBottom w:val="0"/>
          <w:divBdr>
            <w:top w:val="none" w:sz="0" w:space="0" w:color="auto"/>
            <w:left w:val="none" w:sz="0" w:space="0" w:color="auto"/>
            <w:bottom w:val="none" w:sz="0" w:space="0" w:color="auto"/>
            <w:right w:val="none" w:sz="0" w:space="0" w:color="auto"/>
          </w:divBdr>
        </w:div>
        <w:div w:id="114562821">
          <w:marLeft w:val="640"/>
          <w:marRight w:val="0"/>
          <w:marTop w:val="0"/>
          <w:marBottom w:val="0"/>
          <w:divBdr>
            <w:top w:val="none" w:sz="0" w:space="0" w:color="auto"/>
            <w:left w:val="none" w:sz="0" w:space="0" w:color="auto"/>
            <w:bottom w:val="none" w:sz="0" w:space="0" w:color="auto"/>
            <w:right w:val="none" w:sz="0" w:space="0" w:color="auto"/>
          </w:divBdr>
        </w:div>
        <w:div w:id="120653377">
          <w:marLeft w:val="640"/>
          <w:marRight w:val="0"/>
          <w:marTop w:val="0"/>
          <w:marBottom w:val="0"/>
          <w:divBdr>
            <w:top w:val="none" w:sz="0" w:space="0" w:color="auto"/>
            <w:left w:val="none" w:sz="0" w:space="0" w:color="auto"/>
            <w:bottom w:val="none" w:sz="0" w:space="0" w:color="auto"/>
            <w:right w:val="none" w:sz="0" w:space="0" w:color="auto"/>
          </w:divBdr>
        </w:div>
        <w:div w:id="155153722">
          <w:marLeft w:val="640"/>
          <w:marRight w:val="0"/>
          <w:marTop w:val="0"/>
          <w:marBottom w:val="0"/>
          <w:divBdr>
            <w:top w:val="none" w:sz="0" w:space="0" w:color="auto"/>
            <w:left w:val="none" w:sz="0" w:space="0" w:color="auto"/>
            <w:bottom w:val="none" w:sz="0" w:space="0" w:color="auto"/>
            <w:right w:val="none" w:sz="0" w:space="0" w:color="auto"/>
          </w:divBdr>
        </w:div>
        <w:div w:id="173224270">
          <w:marLeft w:val="640"/>
          <w:marRight w:val="0"/>
          <w:marTop w:val="0"/>
          <w:marBottom w:val="0"/>
          <w:divBdr>
            <w:top w:val="none" w:sz="0" w:space="0" w:color="auto"/>
            <w:left w:val="none" w:sz="0" w:space="0" w:color="auto"/>
            <w:bottom w:val="none" w:sz="0" w:space="0" w:color="auto"/>
            <w:right w:val="none" w:sz="0" w:space="0" w:color="auto"/>
          </w:divBdr>
        </w:div>
        <w:div w:id="220561097">
          <w:marLeft w:val="640"/>
          <w:marRight w:val="0"/>
          <w:marTop w:val="0"/>
          <w:marBottom w:val="0"/>
          <w:divBdr>
            <w:top w:val="none" w:sz="0" w:space="0" w:color="auto"/>
            <w:left w:val="none" w:sz="0" w:space="0" w:color="auto"/>
            <w:bottom w:val="none" w:sz="0" w:space="0" w:color="auto"/>
            <w:right w:val="none" w:sz="0" w:space="0" w:color="auto"/>
          </w:divBdr>
        </w:div>
        <w:div w:id="224880397">
          <w:marLeft w:val="640"/>
          <w:marRight w:val="0"/>
          <w:marTop w:val="0"/>
          <w:marBottom w:val="0"/>
          <w:divBdr>
            <w:top w:val="none" w:sz="0" w:space="0" w:color="auto"/>
            <w:left w:val="none" w:sz="0" w:space="0" w:color="auto"/>
            <w:bottom w:val="none" w:sz="0" w:space="0" w:color="auto"/>
            <w:right w:val="none" w:sz="0" w:space="0" w:color="auto"/>
          </w:divBdr>
        </w:div>
        <w:div w:id="273220326">
          <w:marLeft w:val="640"/>
          <w:marRight w:val="0"/>
          <w:marTop w:val="0"/>
          <w:marBottom w:val="0"/>
          <w:divBdr>
            <w:top w:val="none" w:sz="0" w:space="0" w:color="auto"/>
            <w:left w:val="none" w:sz="0" w:space="0" w:color="auto"/>
            <w:bottom w:val="none" w:sz="0" w:space="0" w:color="auto"/>
            <w:right w:val="none" w:sz="0" w:space="0" w:color="auto"/>
          </w:divBdr>
        </w:div>
        <w:div w:id="286590529">
          <w:marLeft w:val="640"/>
          <w:marRight w:val="0"/>
          <w:marTop w:val="0"/>
          <w:marBottom w:val="0"/>
          <w:divBdr>
            <w:top w:val="none" w:sz="0" w:space="0" w:color="auto"/>
            <w:left w:val="none" w:sz="0" w:space="0" w:color="auto"/>
            <w:bottom w:val="none" w:sz="0" w:space="0" w:color="auto"/>
            <w:right w:val="none" w:sz="0" w:space="0" w:color="auto"/>
          </w:divBdr>
        </w:div>
        <w:div w:id="374621797">
          <w:marLeft w:val="640"/>
          <w:marRight w:val="0"/>
          <w:marTop w:val="0"/>
          <w:marBottom w:val="0"/>
          <w:divBdr>
            <w:top w:val="none" w:sz="0" w:space="0" w:color="auto"/>
            <w:left w:val="none" w:sz="0" w:space="0" w:color="auto"/>
            <w:bottom w:val="none" w:sz="0" w:space="0" w:color="auto"/>
            <w:right w:val="none" w:sz="0" w:space="0" w:color="auto"/>
          </w:divBdr>
        </w:div>
        <w:div w:id="383532192">
          <w:marLeft w:val="640"/>
          <w:marRight w:val="0"/>
          <w:marTop w:val="0"/>
          <w:marBottom w:val="0"/>
          <w:divBdr>
            <w:top w:val="none" w:sz="0" w:space="0" w:color="auto"/>
            <w:left w:val="none" w:sz="0" w:space="0" w:color="auto"/>
            <w:bottom w:val="none" w:sz="0" w:space="0" w:color="auto"/>
            <w:right w:val="none" w:sz="0" w:space="0" w:color="auto"/>
          </w:divBdr>
        </w:div>
        <w:div w:id="414979356">
          <w:marLeft w:val="640"/>
          <w:marRight w:val="0"/>
          <w:marTop w:val="0"/>
          <w:marBottom w:val="0"/>
          <w:divBdr>
            <w:top w:val="none" w:sz="0" w:space="0" w:color="auto"/>
            <w:left w:val="none" w:sz="0" w:space="0" w:color="auto"/>
            <w:bottom w:val="none" w:sz="0" w:space="0" w:color="auto"/>
            <w:right w:val="none" w:sz="0" w:space="0" w:color="auto"/>
          </w:divBdr>
        </w:div>
        <w:div w:id="429350864">
          <w:marLeft w:val="640"/>
          <w:marRight w:val="0"/>
          <w:marTop w:val="0"/>
          <w:marBottom w:val="0"/>
          <w:divBdr>
            <w:top w:val="none" w:sz="0" w:space="0" w:color="auto"/>
            <w:left w:val="none" w:sz="0" w:space="0" w:color="auto"/>
            <w:bottom w:val="none" w:sz="0" w:space="0" w:color="auto"/>
            <w:right w:val="none" w:sz="0" w:space="0" w:color="auto"/>
          </w:divBdr>
        </w:div>
        <w:div w:id="429663504">
          <w:marLeft w:val="640"/>
          <w:marRight w:val="0"/>
          <w:marTop w:val="0"/>
          <w:marBottom w:val="0"/>
          <w:divBdr>
            <w:top w:val="none" w:sz="0" w:space="0" w:color="auto"/>
            <w:left w:val="none" w:sz="0" w:space="0" w:color="auto"/>
            <w:bottom w:val="none" w:sz="0" w:space="0" w:color="auto"/>
            <w:right w:val="none" w:sz="0" w:space="0" w:color="auto"/>
          </w:divBdr>
        </w:div>
        <w:div w:id="491943908">
          <w:marLeft w:val="640"/>
          <w:marRight w:val="0"/>
          <w:marTop w:val="0"/>
          <w:marBottom w:val="0"/>
          <w:divBdr>
            <w:top w:val="none" w:sz="0" w:space="0" w:color="auto"/>
            <w:left w:val="none" w:sz="0" w:space="0" w:color="auto"/>
            <w:bottom w:val="none" w:sz="0" w:space="0" w:color="auto"/>
            <w:right w:val="none" w:sz="0" w:space="0" w:color="auto"/>
          </w:divBdr>
        </w:div>
        <w:div w:id="517550334">
          <w:marLeft w:val="640"/>
          <w:marRight w:val="0"/>
          <w:marTop w:val="0"/>
          <w:marBottom w:val="0"/>
          <w:divBdr>
            <w:top w:val="none" w:sz="0" w:space="0" w:color="auto"/>
            <w:left w:val="none" w:sz="0" w:space="0" w:color="auto"/>
            <w:bottom w:val="none" w:sz="0" w:space="0" w:color="auto"/>
            <w:right w:val="none" w:sz="0" w:space="0" w:color="auto"/>
          </w:divBdr>
        </w:div>
        <w:div w:id="726145273">
          <w:marLeft w:val="640"/>
          <w:marRight w:val="0"/>
          <w:marTop w:val="0"/>
          <w:marBottom w:val="0"/>
          <w:divBdr>
            <w:top w:val="none" w:sz="0" w:space="0" w:color="auto"/>
            <w:left w:val="none" w:sz="0" w:space="0" w:color="auto"/>
            <w:bottom w:val="none" w:sz="0" w:space="0" w:color="auto"/>
            <w:right w:val="none" w:sz="0" w:space="0" w:color="auto"/>
          </w:divBdr>
        </w:div>
        <w:div w:id="814878247">
          <w:marLeft w:val="640"/>
          <w:marRight w:val="0"/>
          <w:marTop w:val="0"/>
          <w:marBottom w:val="0"/>
          <w:divBdr>
            <w:top w:val="none" w:sz="0" w:space="0" w:color="auto"/>
            <w:left w:val="none" w:sz="0" w:space="0" w:color="auto"/>
            <w:bottom w:val="none" w:sz="0" w:space="0" w:color="auto"/>
            <w:right w:val="none" w:sz="0" w:space="0" w:color="auto"/>
          </w:divBdr>
        </w:div>
        <w:div w:id="815731427">
          <w:marLeft w:val="640"/>
          <w:marRight w:val="0"/>
          <w:marTop w:val="0"/>
          <w:marBottom w:val="0"/>
          <w:divBdr>
            <w:top w:val="none" w:sz="0" w:space="0" w:color="auto"/>
            <w:left w:val="none" w:sz="0" w:space="0" w:color="auto"/>
            <w:bottom w:val="none" w:sz="0" w:space="0" w:color="auto"/>
            <w:right w:val="none" w:sz="0" w:space="0" w:color="auto"/>
          </w:divBdr>
        </w:div>
        <w:div w:id="847865691">
          <w:marLeft w:val="640"/>
          <w:marRight w:val="0"/>
          <w:marTop w:val="0"/>
          <w:marBottom w:val="0"/>
          <w:divBdr>
            <w:top w:val="none" w:sz="0" w:space="0" w:color="auto"/>
            <w:left w:val="none" w:sz="0" w:space="0" w:color="auto"/>
            <w:bottom w:val="none" w:sz="0" w:space="0" w:color="auto"/>
            <w:right w:val="none" w:sz="0" w:space="0" w:color="auto"/>
          </w:divBdr>
        </w:div>
        <w:div w:id="897204565">
          <w:marLeft w:val="640"/>
          <w:marRight w:val="0"/>
          <w:marTop w:val="0"/>
          <w:marBottom w:val="0"/>
          <w:divBdr>
            <w:top w:val="none" w:sz="0" w:space="0" w:color="auto"/>
            <w:left w:val="none" w:sz="0" w:space="0" w:color="auto"/>
            <w:bottom w:val="none" w:sz="0" w:space="0" w:color="auto"/>
            <w:right w:val="none" w:sz="0" w:space="0" w:color="auto"/>
          </w:divBdr>
        </w:div>
        <w:div w:id="982154150">
          <w:marLeft w:val="640"/>
          <w:marRight w:val="0"/>
          <w:marTop w:val="0"/>
          <w:marBottom w:val="0"/>
          <w:divBdr>
            <w:top w:val="none" w:sz="0" w:space="0" w:color="auto"/>
            <w:left w:val="none" w:sz="0" w:space="0" w:color="auto"/>
            <w:bottom w:val="none" w:sz="0" w:space="0" w:color="auto"/>
            <w:right w:val="none" w:sz="0" w:space="0" w:color="auto"/>
          </w:divBdr>
        </w:div>
        <w:div w:id="1050760832">
          <w:marLeft w:val="640"/>
          <w:marRight w:val="0"/>
          <w:marTop w:val="0"/>
          <w:marBottom w:val="0"/>
          <w:divBdr>
            <w:top w:val="none" w:sz="0" w:space="0" w:color="auto"/>
            <w:left w:val="none" w:sz="0" w:space="0" w:color="auto"/>
            <w:bottom w:val="none" w:sz="0" w:space="0" w:color="auto"/>
            <w:right w:val="none" w:sz="0" w:space="0" w:color="auto"/>
          </w:divBdr>
        </w:div>
        <w:div w:id="1054500092">
          <w:marLeft w:val="640"/>
          <w:marRight w:val="0"/>
          <w:marTop w:val="0"/>
          <w:marBottom w:val="0"/>
          <w:divBdr>
            <w:top w:val="none" w:sz="0" w:space="0" w:color="auto"/>
            <w:left w:val="none" w:sz="0" w:space="0" w:color="auto"/>
            <w:bottom w:val="none" w:sz="0" w:space="0" w:color="auto"/>
            <w:right w:val="none" w:sz="0" w:space="0" w:color="auto"/>
          </w:divBdr>
        </w:div>
        <w:div w:id="1068767835">
          <w:marLeft w:val="640"/>
          <w:marRight w:val="0"/>
          <w:marTop w:val="0"/>
          <w:marBottom w:val="0"/>
          <w:divBdr>
            <w:top w:val="none" w:sz="0" w:space="0" w:color="auto"/>
            <w:left w:val="none" w:sz="0" w:space="0" w:color="auto"/>
            <w:bottom w:val="none" w:sz="0" w:space="0" w:color="auto"/>
            <w:right w:val="none" w:sz="0" w:space="0" w:color="auto"/>
          </w:divBdr>
        </w:div>
        <w:div w:id="1146045015">
          <w:marLeft w:val="640"/>
          <w:marRight w:val="0"/>
          <w:marTop w:val="0"/>
          <w:marBottom w:val="0"/>
          <w:divBdr>
            <w:top w:val="none" w:sz="0" w:space="0" w:color="auto"/>
            <w:left w:val="none" w:sz="0" w:space="0" w:color="auto"/>
            <w:bottom w:val="none" w:sz="0" w:space="0" w:color="auto"/>
            <w:right w:val="none" w:sz="0" w:space="0" w:color="auto"/>
          </w:divBdr>
        </w:div>
        <w:div w:id="1151630549">
          <w:marLeft w:val="640"/>
          <w:marRight w:val="0"/>
          <w:marTop w:val="0"/>
          <w:marBottom w:val="0"/>
          <w:divBdr>
            <w:top w:val="none" w:sz="0" w:space="0" w:color="auto"/>
            <w:left w:val="none" w:sz="0" w:space="0" w:color="auto"/>
            <w:bottom w:val="none" w:sz="0" w:space="0" w:color="auto"/>
            <w:right w:val="none" w:sz="0" w:space="0" w:color="auto"/>
          </w:divBdr>
        </w:div>
        <w:div w:id="1233663132">
          <w:marLeft w:val="640"/>
          <w:marRight w:val="0"/>
          <w:marTop w:val="0"/>
          <w:marBottom w:val="0"/>
          <w:divBdr>
            <w:top w:val="none" w:sz="0" w:space="0" w:color="auto"/>
            <w:left w:val="none" w:sz="0" w:space="0" w:color="auto"/>
            <w:bottom w:val="none" w:sz="0" w:space="0" w:color="auto"/>
            <w:right w:val="none" w:sz="0" w:space="0" w:color="auto"/>
          </w:divBdr>
        </w:div>
        <w:div w:id="1341738582">
          <w:marLeft w:val="640"/>
          <w:marRight w:val="0"/>
          <w:marTop w:val="0"/>
          <w:marBottom w:val="0"/>
          <w:divBdr>
            <w:top w:val="none" w:sz="0" w:space="0" w:color="auto"/>
            <w:left w:val="none" w:sz="0" w:space="0" w:color="auto"/>
            <w:bottom w:val="none" w:sz="0" w:space="0" w:color="auto"/>
            <w:right w:val="none" w:sz="0" w:space="0" w:color="auto"/>
          </w:divBdr>
        </w:div>
        <w:div w:id="1350713102">
          <w:marLeft w:val="640"/>
          <w:marRight w:val="0"/>
          <w:marTop w:val="0"/>
          <w:marBottom w:val="0"/>
          <w:divBdr>
            <w:top w:val="none" w:sz="0" w:space="0" w:color="auto"/>
            <w:left w:val="none" w:sz="0" w:space="0" w:color="auto"/>
            <w:bottom w:val="none" w:sz="0" w:space="0" w:color="auto"/>
            <w:right w:val="none" w:sz="0" w:space="0" w:color="auto"/>
          </w:divBdr>
        </w:div>
        <w:div w:id="1372150074">
          <w:marLeft w:val="640"/>
          <w:marRight w:val="0"/>
          <w:marTop w:val="0"/>
          <w:marBottom w:val="0"/>
          <w:divBdr>
            <w:top w:val="none" w:sz="0" w:space="0" w:color="auto"/>
            <w:left w:val="none" w:sz="0" w:space="0" w:color="auto"/>
            <w:bottom w:val="none" w:sz="0" w:space="0" w:color="auto"/>
            <w:right w:val="none" w:sz="0" w:space="0" w:color="auto"/>
          </w:divBdr>
        </w:div>
        <w:div w:id="1385831494">
          <w:marLeft w:val="640"/>
          <w:marRight w:val="0"/>
          <w:marTop w:val="0"/>
          <w:marBottom w:val="0"/>
          <w:divBdr>
            <w:top w:val="none" w:sz="0" w:space="0" w:color="auto"/>
            <w:left w:val="none" w:sz="0" w:space="0" w:color="auto"/>
            <w:bottom w:val="none" w:sz="0" w:space="0" w:color="auto"/>
            <w:right w:val="none" w:sz="0" w:space="0" w:color="auto"/>
          </w:divBdr>
        </w:div>
        <w:div w:id="1495560677">
          <w:marLeft w:val="640"/>
          <w:marRight w:val="0"/>
          <w:marTop w:val="0"/>
          <w:marBottom w:val="0"/>
          <w:divBdr>
            <w:top w:val="none" w:sz="0" w:space="0" w:color="auto"/>
            <w:left w:val="none" w:sz="0" w:space="0" w:color="auto"/>
            <w:bottom w:val="none" w:sz="0" w:space="0" w:color="auto"/>
            <w:right w:val="none" w:sz="0" w:space="0" w:color="auto"/>
          </w:divBdr>
        </w:div>
        <w:div w:id="1602303145">
          <w:marLeft w:val="640"/>
          <w:marRight w:val="0"/>
          <w:marTop w:val="0"/>
          <w:marBottom w:val="0"/>
          <w:divBdr>
            <w:top w:val="none" w:sz="0" w:space="0" w:color="auto"/>
            <w:left w:val="none" w:sz="0" w:space="0" w:color="auto"/>
            <w:bottom w:val="none" w:sz="0" w:space="0" w:color="auto"/>
            <w:right w:val="none" w:sz="0" w:space="0" w:color="auto"/>
          </w:divBdr>
        </w:div>
        <w:div w:id="1611890009">
          <w:marLeft w:val="640"/>
          <w:marRight w:val="0"/>
          <w:marTop w:val="0"/>
          <w:marBottom w:val="0"/>
          <w:divBdr>
            <w:top w:val="none" w:sz="0" w:space="0" w:color="auto"/>
            <w:left w:val="none" w:sz="0" w:space="0" w:color="auto"/>
            <w:bottom w:val="none" w:sz="0" w:space="0" w:color="auto"/>
            <w:right w:val="none" w:sz="0" w:space="0" w:color="auto"/>
          </w:divBdr>
        </w:div>
        <w:div w:id="1626306231">
          <w:marLeft w:val="640"/>
          <w:marRight w:val="0"/>
          <w:marTop w:val="0"/>
          <w:marBottom w:val="0"/>
          <w:divBdr>
            <w:top w:val="none" w:sz="0" w:space="0" w:color="auto"/>
            <w:left w:val="none" w:sz="0" w:space="0" w:color="auto"/>
            <w:bottom w:val="none" w:sz="0" w:space="0" w:color="auto"/>
            <w:right w:val="none" w:sz="0" w:space="0" w:color="auto"/>
          </w:divBdr>
        </w:div>
        <w:div w:id="1665817798">
          <w:marLeft w:val="640"/>
          <w:marRight w:val="0"/>
          <w:marTop w:val="0"/>
          <w:marBottom w:val="0"/>
          <w:divBdr>
            <w:top w:val="none" w:sz="0" w:space="0" w:color="auto"/>
            <w:left w:val="none" w:sz="0" w:space="0" w:color="auto"/>
            <w:bottom w:val="none" w:sz="0" w:space="0" w:color="auto"/>
            <w:right w:val="none" w:sz="0" w:space="0" w:color="auto"/>
          </w:divBdr>
        </w:div>
        <w:div w:id="1665861262">
          <w:marLeft w:val="640"/>
          <w:marRight w:val="0"/>
          <w:marTop w:val="0"/>
          <w:marBottom w:val="0"/>
          <w:divBdr>
            <w:top w:val="none" w:sz="0" w:space="0" w:color="auto"/>
            <w:left w:val="none" w:sz="0" w:space="0" w:color="auto"/>
            <w:bottom w:val="none" w:sz="0" w:space="0" w:color="auto"/>
            <w:right w:val="none" w:sz="0" w:space="0" w:color="auto"/>
          </w:divBdr>
        </w:div>
        <w:div w:id="1694843153">
          <w:marLeft w:val="640"/>
          <w:marRight w:val="0"/>
          <w:marTop w:val="0"/>
          <w:marBottom w:val="0"/>
          <w:divBdr>
            <w:top w:val="none" w:sz="0" w:space="0" w:color="auto"/>
            <w:left w:val="none" w:sz="0" w:space="0" w:color="auto"/>
            <w:bottom w:val="none" w:sz="0" w:space="0" w:color="auto"/>
            <w:right w:val="none" w:sz="0" w:space="0" w:color="auto"/>
          </w:divBdr>
        </w:div>
        <w:div w:id="1718044445">
          <w:marLeft w:val="640"/>
          <w:marRight w:val="0"/>
          <w:marTop w:val="0"/>
          <w:marBottom w:val="0"/>
          <w:divBdr>
            <w:top w:val="none" w:sz="0" w:space="0" w:color="auto"/>
            <w:left w:val="none" w:sz="0" w:space="0" w:color="auto"/>
            <w:bottom w:val="none" w:sz="0" w:space="0" w:color="auto"/>
            <w:right w:val="none" w:sz="0" w:space="0" w:color="auto"/>
          </w:divBdr>
        </w:div>
        <w:div w:id="1729835367">
          <w:marLeft w:val="640"/>
          <w:marRight w:val="0"/>
          <w:marTop w:val="0"/>
          <w:marBottom w:val="0"/>
          <w:divBdr>
            <w:top w:val="none" w:sz="0" w:space="0" w:color="auto"/>
            <w:left w:val="none" w:sz="0" w:space="0" w:color="auto"/>
            <w:bottom w:val="none" w:sz="0" w:space="0" w:color="auto"/>
            <w:right w:val="none" w:sz="0" w:space="0" w:color="auto"/>
          </w:divBdr>
        </w:div>
        <w:div w:id="1751191358">
          <w:marLeft w:val="640"/>
          <w:marRight w:val="0"/>
          <w:marTop w:val="0"/>
          <w:marBottom w:val="0"/>
          <w:divBdr>
            <w:top w:val="none" w:sz="0" w:space="0" w:color="auto"/>
            <w:left w:val="none" w:sz="0" w:space="0" w:color="auto"/>
            <w:bottom w:val="none" w:sz="0" w:space="0" w:color="auto"/>
            <w:right w:val="none" w:sz="0" w:space="0" w:color="auto"/>
          </w:divBdr>
        </w:div>
        <w:div w:id="1757021290">
          <w:marLeft w:val="640"/>
          <w:marRight w:val="0"/>
          <w:marTop w:val="0"/>
          <w:marBottom w:val="0"/>
          <w:divBdr>
            <w:top w:val="none" w:sz="0" w:space="0" w:color="auto"/>
            <w:left w:val="none" w:sz="0" w:space="0" w:color="auto"/>
            <w:bottom w:val="none" w:sz="0" w:space="0" w:color="auto"/>
            <w:right w:val="none" w:sz="0" w:space="0" w:color="auto"/>
          </w:divBdr>
        </w:div>
        <w:div w:id="1882160714">
          <w:marLeft w:val="640"/>
          <w:marRight w:val="0"/>
          <w:marTop w:val="0"/>
          <w:marBottom w:val="0"/>
          <w:divBdr>
            <w:top w:val="none" w:sz="0" w:space="0" w:color="auto"/>
            <w:left w:val="none" w:sz="0" w:space="0" w:color="auto"/>
            <w:bottom w:val="none" w:sz="0" w:space="0" w:color="auto"/>
            <w:right w:val="none" w:sz="0" w:space="0" w:color="auto"/>
          </w:divBdr>
        </w:div>
        <w:div w:id="1935745743">
          <w:marLeft w:val="640"/>
          <w:marRight w:val="0"/>
          <w:marTop w:val="0"/>
          <w:marBottom w:val="0"/>
          <w:divBdr>
            <w:top w:val="none" w:sz="0" w:space="0" w:color="auto"/>
            <w:left w:val="none" w:sz="0" w:space="0" w:color="auto"/>
            <w:bottom w:val="none" w:sz="0" w:space="0" w:color="auto"/>
            <w:right w:val="none" w:sz="0" w:space="0" w:color="auto"/>
          </w:divBdr>
        </w:div>
        <w:div w:id="2004775658">
          <w:marLeft w:val="640"/>
          <w:marRight w:val="0"/>
          <w:marTop w:val="0"/>
          <w:marBottom w:val="0"/>
          <w:divBdr>
            <w:top w:val="none" w:sz="0" w:space="0" w:color="auto"/>
            <w:left w:val="none" w:sz="0" w:space="0" w:color="auto"/>
            <w:bottom w:val="none" w:sz="0" w:space="0" w:color="auto"/>
            <w:right w:val="none" w:sz="0" w:space="0" w:color="auto"/>
          </w:divBdr>
        </w:div>
        <w:div w:id="2091391802">
          <w:marLeft w:val="640"/>
          <w:marRight w:val="0"/>
          <w:marTop w:val="0"/>
          <w:marBottom w:val="0"/>
          <w:divBdr>
            <w:top w:val="none" w:sz="0" w:space="0" w:color="auto"/>
            <w:left w:val="none" w:sz="0" w:space="0" w:color="auto"/>
            <w:bottom w:val="none" w:sz="0" w:space="0" w:color="auto"/>
            <w:right w:val="none" w:sz="0" w:space="0" w:color="auto"/>
          </w:divBdr>
        </w:div>
        <w:div w:id="2095517500">
          <w:marLeft w:val="640"/>
          <w:marRight w:val="0"/>
          <w:marTop w:val="0"/>
          <w:marBottom w:val="0"/>
          <w:divBdr>
            <w:top w:val="none" w:sz="0" w:space="0" w:color="auto"/>
            <w:left w:val="none" w:sz="0" w:space="0" w:color="auto"/>
            <w:bottom w:val="none" w:sz="0" w:space="0" w:color="auto"/>
            <w:right w:val="none" w:sz="0" w:space="0" w:color="auto"/>
          </w:divBdr>
        </w:div>
        <w:div w:id="2115855657">
          <w:marLeft w:val="640"/>
          <w:marRight w:val="0"/>
          <w:marTop w:val="0"/>
          <w:marBottom w:val="0"/>
          <w:divBdr>
            <w:top w:val="none" w:sz="0" w:space="0" w:color="auto"/>
            <w:left w:val="none" w:sz="0" w:space="0" w:color="auto"/>
            <w:bottom w:val="none" w:sz="0" w:space="0" w:color="auto"/>
            <w:right w:val="none" w:sz="0" w:space="0" w:color="auto"/>
          </w:divBdr>
        </w:div>
        <w:div w:id="2124035109">
          <w:marLeft w:val="640"/>
          <w:marRight w:val="0"/>
          <w:marTop w:val="0"/>
          <w:marBottom w:val="0"/>
          <w:divBdr>
            <w:top w:val="none" w:sz="0" w:space="0" w:color="auto"/>
            <w:left w:val="none" w:sz="0" w:space="0" w:color="auto"/>
            <w:bottom w:val="none" w:sz="0" w:space="0" w:color="auto"/>
            <w:right w:val="none" w:sz="0" w:space="0" w:color="auto"/>
          </w:divBdr>
        </w:div>
        <w:div w:id="2125342531">
          <w:marLeft w:val="640"/>
          <w:marRight w:val="0"/>
          <w:marTop w:val="0"/>
          <w:marBottom w:val="0"/>
          <w:divBdr>
            <w:top w:val="none" w:sz="0" w:space="0" w:color="auto"/>
            <w:left w:val="none" w:sz="0" w:space="0" w:color="auto"/>
            <w:bottom w:val="none" w:sz="0" w:space="0" w:color="auto"/>
            <w:right w:val="none" w:sz="0" w:space="0" w:color="auto"/>
          </w:divBdr>
        </w:div>
        <w:div w:id="2126657968">
          <w:marLeft w:val="640"/>
          <w:marRight w:val="0"/>
          <w:marTop w:val="0"/>
          <w:marBottom w:val="0"/>
          <w:divBdr>
            <w:top w:val="none" w:sz="0" w:space="0" w:color="auto"/>
            <w:left w:val="none" w:sz="0" w:space="0" w:color="auto"/>
            <w:bottom w:val="none" w:sz="0" w:space="0" w:color="auto"/>
            <w:right w:val="none" w:sz="0" w:space="0" w:color="auto"/>
          </w:divBdr>
        </w:div>
      </w:divsChild>
    </w:div>
    <w:div w:id="1276212151">
      <w:bodyDiv w:val="1"/>
      <w:marLeft w:val="0"/>
      <w:marRight w:val="0"/>
      <w:marTop w:val="0"/>
      <w:marBottom w:val="0"/>
      <w:divBdr>
        <w:top w:val="none" w:sz="0" w:space="0" w:color="auto"/>
        <w:left w:val="none" w:sz="0" w:space="0" w:color="auto"/>
        <w:bottom w:val="none" w:sz="0" w:space="0" w:color="auto"/>
        <w:right w:val="none" w:sz="0" w:space="0" w:color="auto"/>
      </w:divBdr>
    </w:div>
    <w:div w:id="1286305573">
      <w:bodyDiv w:val="1"/>
      <w:marLeft w:val="0"/>
      <w:marRight w:val="0"/>
      <w:marTop w:val="0"/>
      <w:marBottom w:val="0"/>
      <w:divBdr>
        <w:top w:val="none" w:sz="0" w:space="0" w:color="auto"/>
        <w:left w:val="none" w:sz="0" w:space="0" w:color="auto"/>
        <w:bottom w:val="none" w:sz="0" w:space="0" w:color="auto"/>
        <w:right w:val="none" w:sz="0" w:space="0" w:color="auto"/>
      </w:divBdr>
      <w:divsChild>
        <w:div w:id="90704226">
          <w:marLeft w:val="640"/>
          <w:marRight w:val="0"/>
          <w:marTop w:val="0"/>
          <w:marBottom w:val="0"/>
          <w:divBdr>
            <w:top w:val="none" w:sz="0" w:space="0" w:color="auto"/>
            <w:left w:val="none" w:sz="0" w:space="0" w:color="auto"/>
            <w:bottom w:val="none" w:sz="0" w:space="0" w:color="auto"/>
            <w:right w:val="none" w:sz="0" w:space="0" w:color="auto"/>
          </w:divBdr>
        </w:div>
        <w:div w:id="92825310">
          <w:marLeft w:val="640"/>
          <w:marRight w:val="0"/>
          <w:marTop w:val="0"/>
          <w:marBottom w:val="0"/>
          <w:divBdr>
            <w:top w:val="none" w:sz="0" w:space="0" w:color="auto"/>
            <w:left w:val="none" w:sz="0" w:space="0" w:color="auto"/>
            <w:bottom w:val="none" w:sz="0" w:space="0" w:color="auto"/>
            <w:right w:val="none" w:sz="0" w:space="0" w:color="auto"/>
          </w:divBdr>
        </w:div>
        <w:div w:id="125245832">
          <w:marLeft w:val="640"/>
          <w:marRight w:val="0"/>
          <w:marTop w:val="0"/>
          <w:marBottom w:val="0"/>
          <w:divBdr>
            <w:top w:val="none" w:sz="0" w:space="0" w:color="auto"/>
            <w:left w:val="none" w:sz="0" w:space="0" w:color="auto"/>
            <w:bottom w:val="none" w:sz="0" w:space="0" w:color="auto"/>
            <w:right w:val="none" w:sz="0" w:space="0" w:color="auto"/>
          </w:divBdr>
        </w:div>
        <w:div w:id="166212369">
          <w:marLeft w:val="640"/>
          <w:marRight w:val="0"/>
          <w:marTop w:val="0"/>
          <w:marBottom w:val="0"/>
          <w:divBdr>
            <w:top w:val="none" w:sz="0" w:space="0" w:color="auto"/>
            <w:left w:val="none" w:sz="0" w:space="0" w:color="auto"/>
            <w:bottom w:val="none" w:sz="0" w:space="0" w:color="auto"/>
            <w:right w:val="none" w:sz="0" w:space="0" w:color="auto"/>
          </w:divBdr>
        </w:div>
        <w:div w:id="177819294">
          <w:marLeft w:val="640"/>
          <w:marRight w:val="0"/>
          <w:marTop w:val="0"/>
          <w:marBottom w:val="0"/>
          <w:divBdr>
            <w:top w:val="none" w:sz="0" w:space="0" w:color="auto"/>
            <w:left w:val="none" w:sz="0" w:space="0" w:color="auto"/>
            <w:bottom w:val="none" w:sz="0" w:space="0" w:color="auto"/>
            <w:right w:val="none" w:sz="0" w:space="0" w:color="auto"/>
          </w:divBdr>
        </w:div>
        <w:div w:id="191725042">
          <w:marLeft w:val="640"/>
          <w:marRight w:val="0"/>
          <w:marTop w:val="0"/>
          <w:marBottom w:val="0"/>
          <w:divBdr>
            <w:top w:val="none" w:sz="0" w:space="0" w:color="auto"/>
            <w:left w:val="none" w:sz="0" w:space="0" w:color="auto"/>
            <w:bottom w:val="none" w:sz="0" w:space="0" w:color="auto"/>
            <w:right w:val="none" w:sz="0" w:space="0" w:color="auto"/>
          </w:divBdr>
        </w:div>
        <w:div w:id="195044479">
          <w:marLeft w:val="640"/>
          <w:marRight w:val="0"/>
          <w:marTop w:val="0"/>
          <w:marBottom w:val="0"/>
          <w:divBdr>
            <w:top w:val="none" w:sz="0" w:space="0" w:color="auto"/>
            <w:left w:val="none" w:sz="0" w:space="0" w:color="auto"/>
            <w:bottom w:val="none" w:sz="0" w:space="0" w:color="auto"/>
            <w:right w:val="none" w:sz="0" w:space="0" w:color="auto"/>
          </w:divBdr>
        </w:div>
        <w:div w:id="201796161">
          <w:marLeft w:val="640"/>
          <w:marRight w:val="0"/>
          <w:marTop w:val="0"/>
          <w:marBottom w:val="0"/>
          <w:divBdr>
            <w:top w:val="none" w:sz="0" w:space="0" w:color="auto"/>
            <w:left w:val="none" w:sz="0" w:space="0" w:color="auto"/>
            <w:bottom w:val="none" w:sz="0" w:space="0" w:color="auto"/>
            <w:right w:val="none" w:sz="0" w:space="0" w:color="auto"/>
          </w:divBdr>
        </w:div>
        <w:div w:id="379289433">
          <w:marLeft w:val="640"/>
          <w:marRight w:val="0"/>
          <w:marTop w:val="0"/>
          <w:marBottom w:val="0"/>
          <w:divBdr>
            <w:top w:val="none" w:sz="0" w:space="0" w:color="auto"/>
            <w:left w:val="none" w:sz="0" w:space="0" w:color="auto"/>
            <w:bottom w:val="none" w:sz="0" w:space="0" w:color="auto"/>
            <w:right w:val="none" w:sz="0" w:space="0" w:color="auto"/>
          </w:divBdr>
        </w:div>
        <w:div w:id="386029049">
          <w:marLeft w:val="640"/>
          <w:marRight w:val="0"/>
          <w:marTop w:val="0"/>
          <w:marBottom w:val="0"/>
          <w:divBdr>
            <w:top w:val="none" w:sz="0" w:space="0" w:color="auto"/>
            <w:left w:val="none" w:sz="0" w:space="0" w:color="auto"/>
            <w:bottom w:val="none" w:sz="0" w:space="0" w:color="auto"/>
            <w:right w:val="none" w:sz="0" w:space="0" w:color="auto"/>
          </w:divBdr>
        </w:div>
        <w:div w:id="408158641">
          <w:marLeft w:val="640"/>
          <w:marRight w:val="0"/>
          <w:marTop w:val="0"/>
          <w:marBottom w:val="0"/>
          <w:divBdr>
            <w:top w:val="none" w:sz="0" w:space="0" w:color="auto"/>
            <w:left w:val="none" w:sz="0" w:space="0" w:color="auto"/>
            <w:bottom w:val="none" w:sz="0" w:space="0" w:color="auto"/>
            <w:right w:val="none" w:sz="0" w:space="0" w:color="auto"/>
          </w:divBdr>
        </w:div>
        <w:div w:id="468784227">
          <w:marLeft w:val="640"/>
          <w:marRight w:val="0"/>
          <w:marTop w:val="0"/>
          <w:marBottom w:val="0"/>
          <w:divBdr>
            <w:top w:val="none" w:sz="0" w:space="0" w:color="auto"/>
            <w:left w:val="none" w:sz="0" w:space="0" w:color="auto"/>
            <w:bottom w:val="none" w:sz="0" w:space="0" w:color="auto"/>
            <w:right w:val="none" w:sz="0" w:space="0" w:color="auto"/>
          </w:divBdr>
        </w:div>
        <w:div w:id="500585307">
          <w:marLeft w:val="640"/>
          <w:marRight w:val="0"/>
          <w:marTop w:val="0"/>
          <w:marBottom w:val="0"/>
          <w:divBdr>
            <w:top w:val="none" w:sz="0" w:space="0" w:color="auto"/>
            <w:left w:val="none" w:sz="0" w:space="0" w:color="auto"/>
            <w:bottom w:val="none" w:sz="0" w:space="0" w:color="auto"/>
            <w:right w:val="none" w:sz="0" w:space="0" w:color="auto"/>
          </w:divBdr>
        </w:div>
        <w:div w:id="507868407">
          <w:marLeft w:val="640"/>
          <w:marRight w:val="0"/>
          <w:marTop w:val="0"/>
          <w:marBottom w:val="0"/>
          <w:divBdr>
            <w:top w:val="none" w:sz="0" w:space="0" w:color="auto"/>
            <w:left w:val="none" w:sz="0" w:space="0" w:color="auto"/>
            <w:bottom w:val="none" w:sz="0" w:space="0" w:color="auto"/>
            <w:right w:val="none" w:sz="0" w:space="0" w:color="auto"/>
          </w:divBdr>
        </w:div>
        <w:div w:id="572668338">
          <w:marLeft w:val="640"/>
          <w:marRight w:val="0"/>
          <w:marTop w:val="0"/>
          <w:marBottom w:val="0"/>
          <w:divBdr>
            <w:top w:val="none" w:sz="0" w:space="0" w:color="auto"/>
            <w:left w:val="none" w:sz="0" w:space="0" w:color="auto"/>
            <w:bottom w:val="none" w:sz="0" w:space="0" w:color="auto"/>
            <w:right w:val="none" w:sz="0" w:space="0" w:color="auto"/>
          </w:divBdr>
        </w:div>
        <w:div w:id="638464796">
          <w:marLeft w:val="640"/>
          <w:marRight w:val="0"/>
          <w:marTop w:val="0"/>
          <w:marBottom w:val="0"/>
          <w:divBdr>
            <w:top w:val="none" w:sz="0" w:space="0" w:color="auto"/>
            <w:left w:val="none" w:sz="0" w:space="0" w:color="auto"/>
            <w:bottom w:val="none" w:sz="0" w:space="0" w:color="auto"/>
            <w:right w:val="none" w:sz="0" w:space="0" w:color="auto"/>
          </w:divBdr>
        </w:div>
        <w:div w:id="808087291">
          <w:marLeft w:val="640"/>
          <w:marRight w:val="0"/>
          <w:marTop w:val="0"/>
          <w:marBottom w:val="0"/>
          <w:divBdr>
            <w:top w:val="none" w:sz="0" w:space="0" w:color="auto"/>
            <w:left w:val="none" w:sz="0" w:space="0" w:color="auto"/>
            <w:bottom w:val="none" w:sz="0" w:space="0" w:color="auto"/>
            <w:right w:val="none" w:sz="0" w:space="0" w:color="auto"/>
          </w:divBdr>
        </w:div>
        <w:div w:id="822047905">
          <w:marLeft w:val="640"/>
          <w:marRight w:val="0"/>
          <w:marTop w:val="0"/>
          <w:marBottom w:val="0"/>
          <w:divBdr>
            <w:top w:val="none" w:sz="0" w:space="0" w:color="auto"/>
            <w:left w:val="none" w:sz="0" w:space="0" w:color="auto"/>
            <w:bottom w:val="none" w:sz="0" w:space="0" w:color="auto"/>
            <w:right w:val="none" w:sz="0" w:space="0" w:color="auto"/>
          </w:divBdr>
        </w:div>
        <w:div w:id="839467916">
          <w:marLeft w:val="640"/>
          <w:marRight w:val="0"/>
          <w:marTop w:val="0"/>
          <w:marBottom w:val="0"/>
          <w:divBdr>
            <w:top w:val="none" w:sz="0" w:space="0" w:color="auto"/>
            <w:left w:val="none" w:sz="0" w:space="0" w:color="auto"/>
            <w:bottom w:val="none" w:sz="0" w:space="0" w:color="auto"/>
            <w:right w:val="none" w:sz="0" w:space="0" w:color="auto"/>
          </w:divBdr>
        </w:div>
        <w:div w:id="888028160">
          <w:marLeft w:val="640"/>
          <w:marRight w:val="0"/>
          <w:marTop w:val="0"/>
          <w:marBottom w:val="0"/>
          <w:divBdr>
            <w:top w:val="none" w:sz="0" w:space="0" w:color="auto"/>
            <w:left w:val="none" w:sz="0" w:space="0" w:color="auto"/>
            <w:bottom w:val="none" w:sz="0" w:space="0" w:color="auto"/>
            <w:right w:val="none" w:sz="0" w:space="0" w:color="auto"/>
          </w:divBdr>
        </w:div>
        <w:div w:id="922950312">
          <w:marLeft w:val="640"/>
          <w:marRight w:val="0"/>
          <w:marTop w:val="0"/>
          <w:marBottom w:val="0"/>
          <w:divBdr>
            <w:top w:val="none" w:sz="0" w:space="0" w:color="auto"/>
            <w:left w:val="none" w:sz="0" w:space="0" w:color="auto"/>
            <w:bottom w:val="none" w:sz="0" w:space="0" w:color="auto"/>
            <w:right w:val="none" w:sz="0" w:space="0" w:color="auto"/>
          </w:divBdr>
        </w:div>
        <w:div w:id="1051926233">
          <w:marLeft w:val="640"/>
          <w:marRight w:val="0"/>
          <w:marTop w:val="0"/>
          <w:marBottom w:val="0"/>
          <w:divBdr>
            <w:top w:val="none" w:sz="0" w:space="0" w:color="auto"/>
            <w:left w:val="none" w:sz="0" w:space="0" w:color="auto"/>
            <w:bottom w:val="none" w:sz="0" w:space="0" w:color="auto"/>
            <w:right w:val="none" w:sz="0" w:space="0" w:color="auto"/>
          </w:divBdr>
        </w:div>
        <w:div w:id="1064989127">
          <w:marLeft w:val="640"/>
          <w:marRight w:val="0"/>
          <w:marTop w:val="0"/>
          <w:marBottom w:val="0"/>
          <w:divBdr>
            <w:top w:val="none" w:sz="0" w:space="0" w:color="auto"/>
            <w:left w:val="none" w:sz="0" w:space="0" w:color="auto"/>
            <w:bottom w:val="none" w:sz="0" w:space="0" w:color="auto"/>
            <w:right w:val="none" w:sz="0" w:space="0" w:color="auto"/>
          </w:divBdr>
        </w:div>
        <w:div w:id="1102451583">
          <w:marLeft w:val="640"/>
          <w:marRight w:val="0"/>
          <w:marTop w:val="0"/>
          <w:marBottom w:val="0"/>
          <w:divBdr>
            <w:top w:val="none" w:sz="0" w:space="0" w:color="auto"/>
            <w:left w:val="none" w:sz="0" w:space="0" w:color="auto"/>
            <w:bottom w:val="none" w:sz="0" w:space="0" w:color="auto"/>
            <w:right w:val="none" w:sz="0" w:space="0" w:color="auto"/>
          </w:divBdr>
        </w:div>
        <w:div w:id="1117064770">
          <w:marLeft w:val="640"/>
          <w:marRight w:val="0"/>
          <w:marTop w:val="0"/>
          <w:marBottom w:val="0"/>
          <w:divBdr>
            <w:top w:val="none" w:sz="0" w:space="0" w:color="auto"/>
            <w:left w:val="none" w:sz="0" w:space="0" w:color="auto"/>
            <w:bottom w:val="none" w:sz="0" w:space="0" w:color="auto"/>
            <w:right w:val="none" w:sz="0" w:space="0" w:color="auto"/>
          </w:divBdr>
        </w:div>
        <w:div w:id="1266575775">
          <w:marLeft w:val="640"/>
          <w:marRight w:val="0"/>
          <w:marTop w:val="0"/>
          <w:marBottom w:val="0"/>
          <w:divBdr>
            <w:top w:val="none" w:sz="0" w:space="0" w:color="auto"/>
            <w:left w:val="none" w:sz="0" w:space="0" w:color="auto"/>
            <w:bottom w:val="none" w:sz="0" w:space="0" w:color="auto"/>
            <w:right w:val="none" w:sz="0" w:space="0" w:color="auto"/>
          </w:divBdr>
        </w:div>
        <w:div w:id="1283540652">
          <w:marLeft w:val="640"/>
          <w:marRight w:val="0"/>
          <w:marTop w:val="0"/>
          <w:marBottom w:val="0"/>
          <w:divBdr>
            <w:top w:val="none" w:sz="0" w:space="0" w:color="auto"/>
            <w:left w:val="none" w:sz="0" w:space="0" w:color="auto"/>
            <w:bottom w:val="none" w:sz="0" w:space="0" w:color="auto"/>
            <w:right w:val="none" w:sz="0" w:space="0" w:color="auto"/>
          </w:divBdr>
        </w:div>
        <w:div w:id="1336421699">
          <w:marLeft w:val="640"/>
          <w:marRight w:val="0"/>
          <w:marTop w:val="0"/>
          <w:marBottom w:val="0"/>
          <w:divBdr>
            <w:top w:val="none" w:sz="0" w:space="0" w:color="auto"/>
            <w:left w:val="none" w:sz="0" w:space="0" w:color="auto"/>
            <w:bottom w:val="none" w:sz="0" w:space="0" w:color="auto"/>
            <w:right w:val="none" w:sz="0" w:space="0" w:color="auto"/>
          </w:divBdr>
        </w:div>
        <w:div w:id="1357540395">
          <w:marLeft w:val="640"/>
          <w:marRight w:val="0"/>
          <w:marTop w:val="0"/>
          <w:marBottom w:val="0"/>
          <w:divBdr>
            <w:top w:val="none" w:sz="0" w:space="0" w:color="auto"/>
            <w:left w:val="none" w:sz="0" w:space="0" w:color="auto"/>
            <w:bottom w:val="none" w:sz="0" w:space="0" w:color="auto"/>
            <w:right w:val="none" w:sz="0" w:space="0" w:color="auto"/>
          </w:divBdr>
        </w:div>
        <w:div w:id="1439836157">
          <w:marLeft w:val="640"/>
          <w:marRight w:val="0"/>
          <w:marTop w:val="0"/>
          <w:marBottom w:val="0"/>
          <w:divBdr>
            <w:top w:val="none" w:sz="0" w:space="0" w:color="auto"/>
            <w:left w:val="none" w:sz="0" w:space="0" w:color="auto"/>
            <w:bottom w:val="none" w:sz="0" w:space="0" w:color="auto"/>
            <w:right w:val="none" w:sz="0" w:space="0" w:color="auto"/>
          </w:divBdr>
        </w:div>
        <w:div w:id="1444376427">
          <w:marLeft w:val="640"/>
          <w:marRight w:val="0"/>
          <w:marTop w:val="0"/>
          <w:marBottom w:val="0"/>
          <w:divBdr>
            <w:top w:val="none" w:sz="0" w:space="0" w:color="auto"/>
            <w:left w:val="none" w:sz="0" w:space="0" w:color="auto"/>
            <w:bottom w:val="none" w:sz="0" w:space="0" w:color="auto"/>
            <w:right w:val="none" w:sz="0" w:space="0" w:color="auto"/>
          </w:divBdr>
        </w:div>
        <w:div w:id="1490754142">
          <w:marLeft w:val="640"/>
          <w:marRight w:val="0"/>
          <w:marTop w:val="0"/>
          <w:marBottom w:val="0"/>
          <w:divBdr>
            <w:top w:val="none" w:sz="0" w:space="0" w:color="auto"/>
            <w:left w:val="none" w:sz="0" w:space="0" w:color="auto"/>
            <w:bottom w:val="none" w:sz="0" w:space="0" w:color="auto"/>
            <w:right w:val="none" w:sz="0" w:space="0" w:color="auto"/>
          </w:divBdr>
        </w:div>
        <w:div w:id="1545674540">
          <w:marLeft w:val="640"/>
          <w:marRight w:val="0"/>
          <w:marTop w:val="0"/>
          <w:marBottom w:val="0"/>
          <w:divBdr>
            <w:top w:val="none" w:sz="0" w:space="0" w:color="auto"/>
            <w:left w:val="none" w:sz="0" w:space="0" w:color="auto"/>
            <w:bottom w:val="none" w:sz="0" w:space="0" w:color="auto"/>
            <w:right w:val="none" w:sz="0" w:space="0" w:color="auto"/>
          </w:divBdr>
        </w:div>
        <w:div w:id="1549299801">
          <w:marLeft w:val="640"/>
          <w:marRight w:val="0"/>
          <w:marTop w:val="0"/>
          <w:marBottom w:val="0"/>
          <w:divBdr>
            <w:top w:val="none" w:sz="0" w:space="0" w:color="auto"/>
            <w:left w:val="none" w:sz="0" w:space="0" w:color="auto"/>
            <w:bottom w:val="none" w:sz="0" w:space="0" w:color="auto"/>
            <w:right w:val="none" w:sz="0" w:space="0" w:color="auto"/>
          </w:divBdr>
        </w:div>
        <w:div w:id="1550651307">
          <w:marLeft w:val="640"/>
          <w:marRight w:val="0"/>
          <w:marTop w:val="0"/>
          <w:marBottom w:val="0"/>
          <w:divBdr>
            <w:top w:val="none" w:sz="0" w:space="0" w:color="auto"/>
            <w:left w:val="none" w:sz="0" w:space="0" w:color="auto"/>
            <w:bottom w:val="none" w:sz="0" w:space="0" w:color="auto"/>
            <w:right w:val="none" w:sz="0" w:space="0" w:color="auto"/>
          </w:divBdr>
        </w:div>
        <w:div w:id="1564951752">
          <w:marLeft w:val="640"/>
          <w:marRight w:val="0"/>
          <w:marTop w:val="0"/>
          <w:marBottom w:val="0"/>
          <w:divBdr>
            <w:top w:val="none" w:sz="0" w:space="0" w:color="auto"/>
            <w:left w:val="none" w:sz="0" w:space="0" w:color="auto"/>
            <w:bottom w:val="none" w:sz="0" w:space="0" w:color="auto"/>
            <w:right w:val="none" w:sz="0" w:space="0" w:color="auto"/>
          </w:divBdr>
        </w:div>
        <w:div w:id="1586844046">
          <w:marLeft w:val="640"/>
          <w:marRight w:val="0"/>
          <w:marTop w:val="0"/>
          <w:marBottom w:val="0"/>
          <w:divBdr>
            <w:top w:val="none" w:sz="0" w:space="0" w:color="auto"/>
            <w:left w:val="none" w:sz="0" w:space="0" w:color="auto"/>
            <w:bottom w:val="none" w:sz="0" w:space="0" w:color="auto"/>
            <w:right w:val="none" w:sz="0" w:space="0" w:color="auto"/>
          </w:divBdr>
        </w:div>
        <w:div w:id="1588996244">
          <w:marLeft w:val="640"/>
          <w:marRight w:val="0"/>
          <w:marTop w:val="0"/>
          <w:marBottom w:val="0"/>
          <w:divBdr>
            <w:top w:val="none" w:sz="0" w:space="0" w:color="auto"/>
            <w:left w:val="none" w:sz="0" w:space="0" w:color="auto"/>
            <w:bottom w:val="none" w:sz="0" w:space="0" w:color="auto"/>
            <w:right w:val="none" w:sz="0" w:space="0" w:color="auto"/>
          </w:divBdr>
        </w:div>
        <w:div w:id="1819616874">
          <w:marLeft w:val="640"/>
          <w:marRight w:val="0"/>
          <w:marTop w:val="0"/>
          <w:marBottom w:val="0"/>
          <w:divBdr>
            <w:top w:val="none" w:sz="0" w:space="0" w:color="auto"/>
            <w:left w:val="none" w:sz="0" w:space="0" w:color="auto"/>
            <w:bottom w:val="none" w:sz="0" w:space="0" w:color="auto"/>
            <w:right w:val="none" w:sz="0" w:space="0" w:color="auto"/>
          </w:divBdr>
        </w:div>
        <w:div w:id="1820153992">
          <w:marLeft w:val="640"/>
          <w:marRight w:val="0"/>
          <w:marTop w:val="0"/>
          <w:marBottom w:val="0"/>
          <w:divBdr>
            <w:top w:val="none" w:sz="0" w:space="0" w:color="auto"/>
            <w:left w:val="none" w:sz="0" w:space="0" w:color="auto"/>
            <w:bottom w:val="none" w:sz="0" w:space="0" w:color="auto"/>
            <w:right w:val="none" w:sz="0" w:space="0" w:color="auto"/>
          </w:divBdr>
        </w:div>
        <w:div w:id="1822304127">
          <w:marLeft w:val="640"/>
          <w:marRight w:val="0"/>
          <w:marTop w:val="0"/>
          <w:marBottom w:val="0"/>
          <w:divBdr>
            <w:top w:val="none" w:sz="0" w:space="0" w:color="auto"/>
            <w:left w:val="none" w:sz="0" w:space="0" w:color="auto"/>
            <w:bottom w:val="none" w:sz="0" w:space="0" w:color="auto"/>
            <w:right w:val="none" w:sz="0" w:space="0" w:color="auto"/>
          </w:divBdr>
        </w:div>
        <w:div w:id="1928730215">
          <w:marLeft w:val="640"/>
          <w:marRight w:val="0"/>
          <w:marTop w:val="0"/>
          <w:marBottom w:val="0"/>
          <w:divBdr>
            <w:top w:val="none" w:sz="0" w:space="0" w:color="auto"/>
            <w:left w:val="none" w:sz="0" w:space="0" w:color="auto"/>
            <w:bottom w:val="none" w:sz="0" w:space="0" w:color="auto"/>
            <w:right w:val="none" w:sz="0" w:space="0" w:color="auto"/>
          </w:divBdr>
        </w:div>
        <w:div w:id="1972899761">
          <w:marLeft w:val="640"/>
          <w:marRight w:val="0"/>
          <w:marTop w:val="0"/>
          <w:marBottom w:val="0"/>
          <w:divBdr>
            <w:top w:val="none" w:sz="0" w:space="0" w:color="auto"/>
            <w:left w:val="none" w:sz="0" w:space="0" w:color="auto"/>
            <w:bottom w:val="none" w:sz="0" w:space="0" w:color="auto"/>
            <w:right w:val="none" w:sz="0" w:space="0" w:color="auto"/>
          </w:divBdr>
        </w:div>
        <w:div w:id="1996958657">
          <w:marLeft w:val="640"/>
          <w:marRight w:val="0"/>
          <w:marTop w:val="0"/>
          <w:marBottom w:val="0"/>
          <w:divBdr>
            <w:top w:val="none" w:sz="0" w:space="0" w:color="auto"/>
            <w:left w:val="none" w:sz="0" w:space="0" w:color="auto"/>
            <w:bottom w:val="none" w:sz="0" w:space="0" w:color="auto"/>
            <w:right w:val="none" w:sz="0" w:space="0" w:color="auto"/>
          </w:divBdr>
        </w:div>
        <w:div w:id="2023700031">
          <w:marLeft w:val="640"/>
          <w:marRight w:val="0"/>
          <w:marTop w:val="0"/>
          <w:marBottom w:val="0"/>
          <w:divBdr>
            <w:top w:val="none" w:sz="0" w:space="0" w:color="auto"/>
            <w:left w:val="none" w:sz="0" w:space="0" w:color="auto"/>
            <w:bottom w:val="none" w:sz="0" w:space="0" w:color="auto"/>
            <w:right w:val="none" w:sz="0" w:space="0" w:color="auto"/>
          </w:divBdr>
        </w:div>
        <w:div w:id="2042826149">
          <w:marLeft w:val="640"/>
          <w:marRight w:val="0"/>
          <w:marTop w:val="0"/>
          <w:marBottom w:val="0"/>
          <w:divBdr>
            <w:top w:val="none" w:sz="0" w:space="0" w:color="auto"/>
            <w:left w:val="none" w:sz="0" w:space="0" w:color="auto"/>
            <w:bottom w:val="none" w:sz="0" w:space="0" w:color="auto"/>
            <w:right w:val="none" w:sz="0" w:space="0" w:color="auto"/>
          </w:divBdr>
        </w:div>
        <w:div w:id="2047826399">
          <w:marLeft w:val="640"/>
          <w:marRight w:val="0"/>
          <w:marTop w:val="0"/>
          <w:marBottom w:val="0"/>
          <w:divBdr>
            <w:top w:val="none" w:sz="0" w:space="0" w:color="auto"/>
            <w:left w:val="none" w:sz="0" w:space="0" w:color="auto"/>
            <w:bottom w:val="none" w:sz="0" w:space="0" w:color="auto"/>
            <w:right w:val="none" w:sz="0" w:space="0" w:color="auto"/>
          </w:divBdr>
        </w:div>
        <w:div w:id="2070375667">
          <w:marLeft w:val="640"/>
          <w:marRight w:val="0"/>
          <w:marTop w:val="0"/>
          <w:marBottom w:val="0"/>
          <w:divBdr>
            <w:top w:val="none" w:sz="0" w:space="0" w:color="auto"/>
            <w:left w:val="none" w:sz="0" w:space="0" w:color="auto"/>
            <w:bottom w:val="none" w:sz="0" w:space="0" w:color="auto"/>
            <w:right w:val="none" w:sz="0" w:space="0" w:color="auto"/>
          </w:divBdr>
        </w:div>
        <w:div w:id="2097048178">
          <w:marLeft w:val="640"/>
          <w:marRight w:val="0"/>
          <w:marTop w:val="0"/>
          <w:marBottom w:val="0"/>
          <w:divBdr>
            <w:top w:val="none" w:sz="0" w:space="0" w:color="auto"/>
            <w:left w:val="none" w:sz="0" w:space="0" w:color="auto"/>
            <w:bottom w:val="none" w:sz="0" w:space="0" w:color="auto"/>
            <w:right w:val="none" w:sz="0" w:space="0" w:color="auto"/>
          </w:divBdr>
        </w:div>
        <w:div w:id="2144761741">
          <w:marLeft w:val="640"/>
          <w:marRight w:val="0"/>
          <w:marTop w:val="0"/>
          <w:marBottom w:val="0"/>
          <w:divBdr>
            <w:top w:val="none" w:sz="0" w:space="0" w:color="auto"/>
            <w:left w:val="none" w:sz="0" w:space="0" w:color="auto"/>
            <w:bottom w:val="none" w:sz="0" w:space="0" w:color="auto"/>
            <w:right w:val="none" w:sz="0" w:space="0" w:color="auto"/>
          </w:divBdr>
        </w:div>
      </w:divsChild>
    </w:div>
    <w:div w:id="1291130249">
      <w:bodyDiv w:val="1"/>
      <w:marLeft w:val="0"/>
      <w:marRight w:val="0"/>
      <w:marTop w:val="0"/>
      <w:marBottom w:val="0"/>
      <w:divBdr>
        <w:top w:val="none" w:sz="0" w:space="0" w:color="auto"/>
        <w:left w:val="none" w:sz="0" w:space="0" w:color="auto"/>
        <w:bottom w:val="none" w:sz="0" w:space="0" w:color="auto"/>
        <w:right w:val="none" w:sz="0" w:space="0" w:color="auto"/>
      </w:divBdr>
      <w:divsChild>
        <w:div w:id="2632499">
          <w:marLeft w:val="640"/>
          <w:marRight w:val="0"/>
          <w:marTop w:val="0"/>
          <w:marBottom w:val="0"/>
          <w:divBdr>
            <w:top w:val="none" w:sz="0" w:space="0" w:color="auto"/>
            <w:left w:val="none" w:sz="0" w:space="0" w:color="auto"/>
            <w:bottom w:val="none" w:sz="0" w:space="0" w:color="auto"/>
            <w:right w:val="none" w:sz="0" w:space="0" w:color="auto"/>
          </w:divBdr>
        </w:div>
        <w:div w:id="15353271">
          <w:marLeft w:val="640"/>
          <w:marRight w:val="0"/>
          <w:marTop w:val="0"/>
          <w:marBottom w:val="0"/>
          <w:divBdr>
            <w:top w:val="none" w:sz="0" w:space="0" w:color="auto"/>
            <w:left w:val="none" w:sz="0" w:space="0" w:color="auto"/>
            <w:bottom w:val="none" w:sz="0" w:space="0" w:color="auto"/>
            <w:right w:val="none" w:sz="0" w:space="0" w:color="auto"/>
          </w:divBdr>
        </w:div>
        <w:div w:id="147287252">
          <w:marLeft w:val="640"/>
          <w:marRight w:val="0"/>
          <w:marTop w:val="0"/>
          <w:marBottom w:val="0"/>
          <w:divBdr>
            <w:top w:val="none" w:sz="0" w:space="0" w:color="auto"/>
            <w:left w:val="none" w:sz="0" w:space="0" w:color="auto"/>
            <w:bottom w:val="none" w:sz="0" w:space="0" w:color="auto"/>
            <w:right w:val="none" w:sz="0" w:space="0" w:color="auto"/>
          </w:divBdr>
        </w:div>
        <w:div w:id="151721144">
          <w:marLeft w:val="640"/>
          <w:marRight w:val="0"/>
          <w:marTop w:val="0"/>
          <w:marBottom w:val="0"/>
          <w:divBdr>
            <w:top w:val="none" w:sz="0" w:space="0" w:color="auto"/>
            <w:left w:val="none" w:sz="0" w:space="0" w:color="auto"/>
            <w:bottom w:val="none" w:sz="0" w:space="0" w:color="auto"/>
            <w:right w:val="none" w:sz="0" w:space="0" w:color="auto"/>
          </w:divBdr>
        </w:div>
        <w:div w:id="212737164">
          <w:marLeft w:val="640"/>
          <w:marRight w:val="0"/>
          <w:marTop w:val="0"/>
          <w:marBottom w:val="0"/>
          <w:divBdr>
            <w:top w:val="none" w:sz="0" w:space="0" w:color="auto"/>
            <w:left w:val="none" w:sz="0" w:space="0" w:color="auto"/>
            <w:bottom w:val="none" w:sz="0" w:space="0" w:color="auto"/>
            <w:right w:val="none" w:sz="0" w:space="0" w:color="auto"/>
          </w:divBdr>
        </w:div>
        <w:div w:id="277177186">
          <w:marLeft w:val="640"/>
          <w:marRight w:val="0"/>
          <w:marTop w:val="0"/>
          <w:marBottom w:val="0"/>
          <w:divBdr>
            <w:top w:val="none" w:sz="0" w:space="0" w:color="auto"/>
            <w:left w:val="none" w:sz="0" w:space="0" w:color="auto"/>
            <w:bottom w:val="none" w:sz="0" w:space="0" w:color="auto"/>
            <w:right w:val="none" w:sz="0" w:space="0" w:color="auto"/>
          </w:divBdr>
        </w:div>
        <w:div w:id="306669863">
          <w:marLeft w:val="640"/>
          <w:marRight w:val="0"/>
          <w:marTop w:val="0"/>
          <w:marBottom w:val="0"/>
          <w:divBdr>
            <w:top w:val="none" w:sz="0" w:space="0" w:color="auto"/>
            <w:left w:val="none" w:sz="0" w:space="0" w:color="auto"/>
            <w:bottom w:val="none" w:sz="0" w:space="0" w:color="auto"/>
            <w:right w:val="none" w:sz="0" w:space="0" w:color="auto"/>
          </w:divBdr>
        </w:div>
        <w:div w:id="362482615">
          <w:marLeft w:val="640"/>
          <w:marRight w:val="0"/>
          <w:marTop w:val="0"/>
          <w:marBottom w:val="0"/>
          <w:divBdr>
            <w:top w:val="none" w:sz="0" w:space="0" w:color="auto"/>
            <w:left w:val="none" w:sz="0" w:space="0" w:color="auto"/>
            <w:bottom w:val="none" w:sz="0" w:space="0" w:color="auto"/>
            <w:right w:val="none" w:sz="0" w:space="0" w:color="auto"/>
          </w:divBdr>
        </w:div>
        <w:div w:id="383723128">
          <w:marLeft w:val="640"/>
          <w:marRight w:val="0"/>
          <w:marTop w:val="0"/>
          <w:marBottom w:val="0"/>
          <w:divBdr>
            <w:top w:val="none" w:sz="0" w:space="0" w:color="auto"/>
            <w:left w:val="none" w:sz="0" w:space="0" w:color="auto"/>
            <w:bottom w:val="none" w:sz="0" w:space="0" w:color="auto"/>
            <w:right w:val="none" w:sz="0" w:space="0" w:color="auto"/>
          </w:divBdr>
        </w:div>
        <w:div w:id="396905235">
          <w:marLeft w:val="640"/>
          <w:marRight w:val="0"/>
          <w:marTop w:val="0"/>
          <w:marBottom w:val="0"/>
          <w:divBdr>
            <w:top w:val="none" w:sz="0" w:space="0" w:color="auto"/>
            <w:left w:val="none" w:sz="0" w:space="0" w:color="auto"/>
            <w:bottom w:val="none" w:sz="0" w:space="0" w:color="auto"/>
            <w:right w:val="none" w:sz="0" w:space="0" w:color="auto"/>
          </w:divBdr>
        </w:div>
        <w:div w:id="433988256">
          <w:marLeft w:val="640"/>
          <w:marRight w:val="0"/>
          <w:marTop w:val="0"/>
          <w:marBottom w:val="0"/>
          <w:divBdr>
            <w:top w:val="none" w:sz="0" w:space="0" w:color="auto"/>
            <w:left w:val="none" w:sz="0" w:space="0" w:color="auto"/>
            <w:bottom w:val="none" w:sz="0" w:space="0" w:color="auto"/>
            <w:right w:val="none" w:sz="0" w:space="0" w:color="auto"/>
          </w:divBdr>
        </w:div>
        <w:div w:id="577128776">
          <w:marLeft w:val="640"/>
          <w:marRight w:val="0"/>
          <w:marTop w:val="0"/>
          <w:marBottom w:val="0"/>
          <w:divBdr>
            <w:top w:val="none" w:sz="0" w:space="0" w:color="auto"/>
            <w:left w:val="none" w:sz="0" w:space="0" w:color="auto"/>
            <w:bottom w:val="none" w:sz="0" w:space="0" w:color="auto"/>
            <w:right w:val="none" w:sz="0" w:space="0" w:color="auto"/>
          </w:divBdr>
        </w:div>
        <w:div w:id="590092129">
          <w:marLeft w:val="640"/>
          <w:marRight w:val="0"/>
          <w:marTop w:val="0"/>
          <w:marBottom w:val="0"/>
          <w:divBdr>
            <w:top w:val="none" w:sz="0" w:space="0" w:color="auto"/>
            <w:left w:val="none" w:sz="0" w:space="0" w:color="auto"/>
            <w:bottom w:val="none" w:sz="0" w:space="0" w:color="auto"/>
            <w:right w:val="none" w:sz="0" w:space="0" w:color="auto"/>
          </w:divBdr>
        </w:div>
        <w:div w:id="618027375">
          <w:marLeft w:val="640"/>
          <w:marRight w:val="0"/>
          <w:marTop w:val="0"/>
          <w:marBottom w:val="0"/>
          <w:divBdr>
            <w:top w:val="none" w:sz="0" w:space="0" w:color="auto"/>
            <w:left w:val="none" w:sz="0" w:space="0" w:color="auto"/>
            <w:bottom w:val="none" w:sz="0" w:space="0" w:color="auto"/>
            <w:right w:val="none" w:sz="0" w:space="0" w:color="auto"/>
          </w:divBdr>
        </w:div>
        <w:div w:id="623924079">
          <w:marLeft w:val="640"/>
          <w:marRight w:val="0"/>
          <w:marTop w:val="0"/>
          <w:marBottom w:val="0"/>
          <w:divBdr>
            <w:top w:val="none" w:sz="0" w:space="0" w:color="auto"/>
            <w:left w:val="none" w:sz="0" w:space="0" w:color="auto"/>
            <w:bottom w:val="none" w:sz="0" w:space="0" w:color="auto"/>
            <w:right w:val="none" w:sz="0" w:space="0" w:color="auto"/>
          </w:divBdr>
        </w:div>
        <w:div w:id="658995333">
          <w:marLeft w:val="640"/>
          <w:marRight w:val="0"/>
          <w:marTop w:val="0"/>
          <w:marBottom w:val="0"/>
          <w:divBdr>
            <w:top w:val="none" w:sz="0" w:space="0" w:color="auto"/>
            <w:left w:val="none" w:sz="0" w:space="0" w:color="auto"/>
            <w:bottom w:val="none" w:sz="0" w:space="0" w:color="auto"/>
            <w:right w:val="none" w:sz="0" w:space="0" w:color="auto"/>
          </w:divBdr>
        </w:div>
        <w:div w:id="714231877">
          <w:marLeft w:val="640"/>
          <w:marRight w:val="0"/>
          <w:marTop w:val="0"/>
          <w:marBottom w:val="0"/>
          <w:divBdr>
            <w:top w:val="none" w:sz="0" w:space="0" w:color="auto"/>
            <w:left w:val="none" w:sz="0" w:space="0" w:color="auto"/>
            <w:bottom w:val="none" w:sz="0" w:space="0" w:color="auto"/>
            <w:right w:val="none" w:sz="0" w:space="0" w:color="auto"/>
          </w:divBdr>
        </w:div>
        <w:div w:id="798492235">
          <w:marLeft w:val="640"/>
          <w:marRight w:val="0"/>
          <w:marTop w:val="0"/>
          <w:marBottom w:val="0"/>
          <w:divBdr>
            <w:top w:val="none" w:sz="0" w:space="0" w:color="auto"/>
            <w:left w:val="none" w:sz="0" w:space="0" w:color="auto"/>
            <w:bottom w:val="none" w:sz="0" w:space="0" w:color="auto"/>
            <w:right w:val="none" w:sz="0" w:space="0" w:color="auto"/>
          </w:divBdr>
        </w:div>
        <w:div w:id="808670932">
          <w:marLeft w:val="640"/>
          <w:marRight w:val="0"/>
          <w:marTop w:val="0"/>
          <w:marBottom w:val="0"/>
          <w:divBdr>
            <w:top w:val="none" w:sz="0" w:space="0" w:color="auto"/>
            <w:left w:val="none" w:sz="0" w:space="0" w:color="auto"/>
            <w:bottom w:val="none" w:sz="0" w:space="0" w:color="auto"/>
            <w:right w:val="none" w:sz="0" w:space="0" w:color="auto"/>
          </w:divBdr>
        </w:div>
        <w:div w:id="811291442">
          <w:marLeft w:val="640"/>
          <w:marRight w:val="0"/>
          <w:marTop w:val="0"/>
          <w:marBottom w:val="0"/>
          <w:divBdr>
            <w:top w:val="none" w:sz="0" w:space="0" w:color="auto"/>
            <w:left w:val="none" w:sz="0" w:space="0" w:color="auto"/>
            <w:bottom w:val="none" w:sz="0" w:space="0" w:color="auto"/>
            <w:right w:val="none" w:sz="0" w:space="0" w:color="auto"/>
          </w:divBdr>
        </w:div>
        <w:div w:id="823274816">
          <w:marLeft w:val="640"/>
          <w:marRight w:val="0"/>
          <w:marTop w:val="0"/>
          <w:marBottom w:val="0"/>
          <w:divBdr>
            <w:top w:val="none" w:sz="0" w:space="0" w:color="auto"/>
            <w:left w:val="none" w:sz="0" w:space="0" w:color="auto"/>
            <w:bottom w:val="none" w:sz="0" w:space="0" w:color="auto"/>
            <w:right w:val="none" w:sz="0" w:space="0" w:color="auto"/>
          </w:divBdr>
        </w:div>
        <w:div w:id="874926918">
          <w:marLeft w:val="640"/>
          <w:marRight w:val="0"/>
          <w:marTop w:val="0"/>
          <w:marBottom w:val="0"/>
          <w:divBdr>
            <w:top w:val="none" w:sz="0" w:space="0" w:color="auto"/>
            <w:left w:val="none" w:sz="0" w:space="0" w:color="auto"/>
            <w:bottom w:val="none" w:sz="0" w:space="0" w:color="auto"/>
            <w:right w:val="none" w:sz="0" w:space="0" w:color="auto"/>
          </w:divBdr>
        </w:div>
        <w:div w:id="918908080">
          <w:marLeft w:val="640"/>
          <w:marRight w:val="0"/>
          <w:marTop w:val="0"/>
          <w:marBottom w:val="0"/>
          <w:divBdr>
            <w:top w:val="none" w:sz="0" w:space="0" w:color="auto"/>
            <w:left w:val="none" w:sz="0" w:space="0" w:color="auto"/>
            <w:bottom w:val="none" w:sz="0" w:space="0" w:color="auto"/>
            <w:right w:val="none" w:sz="0" w:space="0" w:color="auto"/>
          </w:divBdr>
        </w:div>
        <w:div w:id="939993122">
          <w:marLeft w:val="640"/>
          <w:marRight w:val="0"/>
          <w:marTop w:val="0"/>
          <w:marBottom w:val="0"/>
          <w:divBdr>
            <w:top w:val="none" w:sz="0" w:space="0" w:color="auto"/>
            <w:left w:val="none" w:sz="0" w:space="0" w:color="auto"/>
            <w:bottom w:val="none" w:sz="0" w:space="0" w:color="auto"/>
            <w:right w:val="none" w:sz="0" w:space="0" w:color="auto"/>
          </w:divBdr>
        </w:div>
        <w:div w:id="973829714">
          <w:marLeft w:val="640"/>
          <w:marRight w:val="0"/>
          <w:marTop w:val="0"/>
          <w:marBottom w:val="0"/>
          <w:divBdr>
            <w:top w:val="none" w:sz="0" w:space="0" w:color="auto"/>
            <w:left w:val="none" w:sz="0" w:space="0" w:color="auto"/>
            <w:bottom w:val="none" w:sz="0" w:space="0" w:color="auto"/>
            <w:right w:val="none" w:sz="0" w:space="0" w:color="auto"/>
          </w:divBdr>
        </w:div>
        <w:div w:id="989601396">
          <w:marLeft w:val="640"/>
          <w:marRight w:val="0"/>
          <w:marTop w:val="0"/>
          <w:marBottom w:val="0"/>
          <w:divBdr>
            <w:top w:val="none" w:sz="0" w:space="0" w:color="auto"/>
            <w:left w:val="none" w:sz="0" w:space="0" w:color="auto"/>
            <w:bottom w:val="none" w:sz="0" w:space="0" w:color="auto"/>
            <w:right w:val="none" w:sz="0" w:space="0" w:color="auto"/>
          </w:divBdr>
        </w:div>
        <w:div w:id="1015309457">
          <w:marLeft w:val="640"/>
          <w:marRight w:val="0"/>
          <w:marTop w:val="0"/>
          <w:marBottom w:val="0"/>
          <w:divBdr>
            <w:top w:val="none" w:sz="0" w:space="0" w:color="auto"/>
            <w:left w:val="none" w:sz="0" w:space="0" w:color="auto"/>
            <w:bottom w:val="none" w:sz="0" w:space="0" w:color="auto"/>
            <w:right w:val="none" w:sz="0" w:space="0" w:color="auto"/>
          </w:divBdr>
        </w:div>
        <w:div w:id="1084306284">
          <w:marLeft w:val="640"/>
          <w:marRight w:val="0"/>
          <w:marTop w:val="0"/>
          <w:marBottom w:val="0"/>
          <w:divBdr>
            <w:top w:val="none" w:sz="0" w:space="0" w:color="auto"/>
            <w:left w:val="none" w:sz="0" w:space="0" w:color="auto"/>
            <w:bottom w:val="none" w:sz="0" w:space="0" w:color="auto"/>
            <w:right w:val="none" w:sz="0" w:space="0" w:color="auto"/>
          </w:divBdr>
        </w:div>
        <w:div w:id="1112899259">
          <w:marLeft w:val="640"/>
          <w:marRight w:val="0"/>
          <w:marTop w:val="0"/>
          <w:marBottom w:val="0"/>
          <w:divBdr>
            <w:top w:val="none" w:sz="0" w:space="0" w:color="auto"/>
            <w:left w:val="none" w:sz="0" w:space="0" w:color="auto"/>
            <w:bottom w:val="none" w:sz="0" w:space="0" w:color="auto"/>
            <w:right w:val="none" w:sz="0" w:space="0" w:color="auto"/>
          </w:divBdr>
        </w:div>
        <w:div w:id="1159151261">
          <w:marLeft w:val="640"/>
          <w:marRight w:val="0"/>
          <w:marTop w:val="0"/>
          <w:marBottom w:val="0"/>
          <w:divBdr>
            <w:top w:val="none" w:sz="0" w:space="0" w:color="auto"/>
            <w:left w:val="none" w:sz="0" w:space="0" w:color="auto"/>
            <w:bottom w:val="none" w:sz="0" w:space="0" w:color="auto"/>
            <w:right w:val="none" w:sz="0" w:space="0" w:color="auto"/>
          </w:divBdr>
        </w:div>
        <w:div w:id="1228033195">
          <w:marLeft w:val="640"/>
          <w:marRight w:val="0"/>
          <w:marTop w:val="0"/>
          <w:marBottom w:val="0"/>
          <w:divBdr>
            <w:top w:val="none" w:sz="0" w:space="0" w:color="auto"/>
            <w:left w:val="none" w:sz="0" w:space="0" w:color="auto"/>
            <w:bottom w:val="none" w:sz="0" w:space="0" w:color="auto"/>
            <w:right w:val="none" w:sz="0" w:space="0" w:color="auto"/>
          </w:divBdr>
        </w:div>
        <w:div w:id="1254899565">
          <w:marLeft w:val="640"/>
          <w:marRight w:val="0"/>
          <w:marTop w:val="0"/>
          <w:marBottom w:val="0"/>
          <w:divBdr>
            <w:top w:val="none" w:sz="0" w:space="0" w:color="auto"/>
            <w:left w:val="none" w:sz="0" w:space="0" w:color="auto"/>
            <w:bottom w:val="none" w:sz="0" w:space="0" w:color="auto"/>
            <w:right w:val="none" w:sz="0" w:space="0" w:color="auto"/>
          </w:divBdr>
        </w:div>
        <w:div w:id="1351830853">
          <w:marLeft w:val="640"/>
          <w:marRight w:val="0"/>
          <w:marTop w:val="0"/>
          <w:marBottom w:val="0"/>
          <w:divBdr>
            <w:top w:val="none" w:sz="0" w:space="0" w:color="auto"/>
            <w:left w:val="none" w:sz="0" w:space="0" w:color="auto"/>
            <w:bottom w:val="none" w:sz="0" w:space="0" w:color="auto"/>
            <w:right w:val="none" w:sz="0" w:space="0" w:color="auto"/>
          </w:divBdr>
        </w:div>
        <w:div w:id="1393045331">
          <w:marLeft w:val="640"/>
          <w:marRight w:val="0"/>
          <w:marTop w:val="0"/>
          <w:marBottom w:val="0"/>
          <w:divBdr>
            <w:top w:val="none" w:sz="0" w:space="0" w:color="auto"/>
            <w:left w:val="none" w:sz="0" w:space="0" w:color="auto"/>
            <w:bottom w:val="none" w:sz="0" w:space="0" w:color="auto"/>
            <w:right w:val="none" w:sz="0" w:space="0" w:color="auto"/>
          </w:divBdr>
        </w:div>
        <w:div w:id="1470241333">
          <w:marLeft w:val="640"/>
          <w:marRight w:val="0"/>
          <w:marTop w:val="0"/>
          <w:marBottom w:val="0"/>
          <w:divBdr>
            <w:top w:val="none" w:sz="0" w:space="0" w:color="auto"/>
            <w:left w:val="none" w:sz="0" w:space="0" w:color="auto"/>
            <w:bottom w:val="none" w:sz="0" w:space="0" w:color="auto"/>
            <w:right w:val="none" w:sz="0" w:space="0" w:color="auto"/>
          </w:divBdr>
        </w:div>
        <w:div w:id="1482384476">
          <w:marLeft w:val="640"/>
          <w:marRight w:val="0"/>
          <w:marTop w:val="0"/>
          <w:marBottom w:val="0"/>
          <w:divBdr>
            <w:top w:val="none" w:sz="0" w:space="0" w:color="auto"/>
            <w:left w:val="none" w:sz="0" w:space="0" w:color="auto"/>
            <w:bottom w:val="none" w:sz="0" w:space="0" w:color="auto"/>
            <w:right w:val="none" w:sz="0" w:space="0" w:color="auto"/>
          </w:divBdr>
        </w:div>
        <w:div w:id="1487864716">
          <w:marLeft w:val="640"/>
          <w:marRight w:val="0"/>
          <w:marTop w:val="0"/>
          <w:marBottom w:val="0"/>
          <w:divBdr>
            <w:top w:val="none" w:sz="0" w:space="0" w:color="auto"/>
            <w:left w:val="none" w:sz="0" w:space="0" w:color="auto"/>
            <w:bottom w:val="none" w:sz="0" w:space="0" w:color="auto"/>
            <w:right w:val="none" w:sz="0" w:space="0" w:color="auto"/>
          </w:divBdr>
        </w:div>
        <w:div w:id="1496339688">
          <w:marLeft w:val="640"/>
          <w:marRight w:val="0"/>
          <w:marTop w:val="0"/>
          <w:marBottom w:val="0"/>
          <w:divBdr>
            <w:top w:val="none" w:sz="0" w:space="0" w:color="auto"/>
            <w:left w:val="none" w:sz="0" w:space="0" w:color="auto"/>
            <w:bottom w:val="none" w:sz="0" w:space="0" w:color="auto"/>
            <w:right w:val="none" w:sz="0" w:space="0" w:color="auto"/>
          </w:divBdr>
        </w:div>
        <w:div w:id="1515261298">
          <w:marLeft w:val="640"/>
          <w:marRight w:val="0"/>
          <w:marTop w:val="0"/>
          <w:marBottom w:val="0"/>
          <w:divBdr>
            <w:top w:val="none" w:sz="0" w:space="0" w:color="auto"/>
            <w:left w:val="none" w:sz="0" w:space="0" w:color="auto"/>
            <w:bottom w:val="none" w:sz="0" w:space="0" w:color="auto"/>
            <w:right w:val="none" w:sz="0" w:space="0" w:color="auto"/>
          </w:divBdr>
        </w:div>
        <w:div w:id="1630013117">
          <w:marLeft w:val="640"/>
          <w:marRight w:val="0"/>
          <w:marTop w:val="0"/>
          <w:marBottom w:val="0"/>
          <w:divBdr>
            <w:top w:val="none" w:sz="0" w:space="0" w:color="auto"/>
            <w:left w:val="none" w:sz="0" w:space="0" w:color="auto"/>
            <w:bottom w:val="none" w:sz="0" w:space="0" w:color="auto"/>
            <w:right w:val="none" w:sz="0" w:space="0" w:color="auto"/>
          </w:divBdr>
        </w:div>
        <w:div w:id="1639846777">
          <w:marLeft w:val="640"/>
          <w:marRight w:val="0"/>
          <w:marTop w:val="0"/>
          <w:marBottom w:val="0"/>
          <w:divBdr>
            <w:top w:val="none" w:sz="0" w:space="0" w:color="auto"/>
            <w:left w:val="none" w:sz="0" w:space="0" w:color="auto"/>
            <w:bottom w:val="none" w:sz="0" w:space="0" w:color="auto"/>
            <w:right w:val="none" w:sz="0" w:space="0" w:color="auto"/>
          </w:divBdr>
        </w:div>
        <w:div w:id="1663971290">
          <w:marLeft w:val="640"/>
          <w:marRight w:val="0"/>
          <w:marTop w:val="0"/>
          <w:marBottom w:val="0"/>
          <w:divBdr>
            <w:top w:val="none" w:sz="0" w:space="0" w:color="auto"/>
            <w:left w:val="none" w:sz="0" w:space="0" w:color="auto"/>
            <w:bottom w:val="none" w:sz="0" w:space="0" w:color="auto"/>
            <w:right w:val="none" w:sz="0" w:space="0" w:color="auto"/>
          </w:divBdr>
        </w:div>
        <w:div w:id="1679693007">
          <w:marLeft w:val="640"/>
          <w:marRight w:val="0"/>
          <w:marTop w:val="0"/>
          <w:marBottom w:val="0"/>
          <w:divBdr>
            <w:top w:val="none" w:sz="0" w:space="0" w:color="auto"/>
            <w:left w:val="none" w:sz="0" w:space="0" w:color="auto"/>
            <w:bottom w:val="none" w:sz="0" w:space="0" w:color="auto"/>
            <w:right w:val="none" w:sz="0" w:space="0" w:color="auto"/>
          </w:divBdr>
        </w:div>
        <w:div w:id="1761872240">
          <w:marLeft w:val="640"/>
          <w:marRight w:val="0"/>
          <w:marTop w:val="0"/>
          <w:marBottom w:val="0"/>
          <w:divBdr>
            <w:top w:val="none" w:sz="0" w:space="0" w:color="auto"/>
            <w:left w:val="none" w:sz="0" w:space="0" w:color="auto"/>
            <w:bottom w:val="none" w:sz="0" w:space="0" w:color="auto"/>
            <w:right w:val="none" w:sz="0" w:space="0" w:color="auto"/>
          </w:divBdr>
        </w:div>
        <w:div w:id="1810129796">
          <w:marLeft w:val="640"/>
          <w:marRight w:val="0"/>
          <w:marTop w:val="0"/>
          <w:marBottom w:val="0"/>
          <w:divBdr>
            <w:top w:val="none" w:sz="0" w:space="0" w:color="auto"/>
            <w:left w:val="none" w:sz="0" w:space="0" w:color="auto"/>
            <w:bottom w:val="none" w:sz="0" w:space="0" w:color="auto"/>
            <w:right w:val="none" w:sz="0" w:space="0" w:color="auto"/>
          </w:divBdr>
        </w:div>
        <w:div w:id="1852841352">
          <w:marLeft w:val="640"/>
          <w:marRight w:val="0"/>
          <w:marTop w:val="0"/>
          <w:marBottom w:val="0"/>
          <w:divBdr>
            <w:top w:val="none" w:sz="0" w:space="0" w:color="auto"/>
            <w:left w:val="none" w:sz="0" w:space="0" w:color="auto"/>
            <w:bottom w:val="none" w:sz="0" w:space="0" w:color="auto"/>
            <w:right w:val="none" w:sz="0" w:space="0" w:color="auto"/>
          </w:divBdr>
        </w:div>
        <w:div w:id="1884124852">
          <w:marLeft w:val="640"/>
          <w:marRight w:val="0"/>
          <w:marTop w:val="0"/>
          <w:marBottom w:val="0"/>
          <w:divBdr>
            <w:top w:val="none" w:sz="0" w:space="0" w:color="auto"/>
            <w:left w:val="none" w:sz="0" w:space="0" w:color="auto"/>
            <w:bottom w:val="none" w:sz="0" w:space="0" w:color="auto"/>
            <w:right w:val="none" w:sz="0" w:space="0" w:color="auto"/>
          </w:divBdr>
        </w:div>
        <w:div w:id="1899197017">
          <w:marLeft w:val="640"/>
          <w:marRight w:val="0"/>
          <w:marTop w:val="0"/>
          <w:marBottom w:val="0"/>
          <w:divBdr>
            <w:top w:val="none" w:sz="0" w:space="0" w:color="auto"/>
            <w:left w:val="none" w:sz="0" w:space="0" w:color="auto"/>
            <w:bottom w:val="none" w:sz="0" w:space="0" w:color="auto"/>
            <w:right w:val="none" w:sz="0" w:space="0" w:color="auto"/>
          </w:divBdr>
        </w:div>
        <w:div w:id="1947695513">
          <w:marLeft w:val="640"/>
          <w:marRight w:val="0"/>
          <w:marTop w:val="0"/>
          <w:marBottom w:val="0"/>
          <w:divBdr>
            <w:top w:val="none" w:sz="0" w:space="0" w:color="auto"/>
            <w:left w:val="none" w:sz="0" w:space="0" w:color="auto"/>
            <w:bottom w:val="none" w:sz="0" w:space="0" w:color="auto"/>
            <w:right w:val="none" w:sz="0" w:space="0" w:color="auto"/>
          </w:divBdr>
        </w:div>
        <w:div w:id="1981184072">
          <w:marLeft w:val="640"/>
          <w:marRight w:val="0"/>
          <w:marTop w:val="0"/>
          <w:marBottom w:val="0"/>
          <w:divBdr>
            <w:top w:val="none" w:sz="0" w:space="0" w:color="auto"/>
            <w:left w:val="none" w:sz="0" w:space="0" w:color="auto"/>
            <w:bottom w:val="none" w:sz="0" w:space="0" w:color="auto"/>
            <w:right w:val="none" w:sz="0" w:space="0" w:color="auto"/>
          </w:divBdr>
        </w:div>
        <w:div w:id="2001998270">
          <w:marLeft w:val="640"/>
          <w:marRight w:val="0"/>
          <w:marTop w:val="0"/>
          <w:marBottom w:val="0"/>
          <w:divBdr>
            <w:top w:val="none" w:sz="0" w:space="0" w:color="auto"/>
            <w:left w:val="none" w:sz="0" w:space="0" w:color="auto"/>
            <w:bottom w:val="none" w:sz="0" w:space="0" w:color="auto"/>
            <w:right w:val="none" w:sz="0" w:space="0" w:color="auto"/>
          </w:divBdr>
        </w:div>
        <w:div w:id="2050640444">
          <w:marLeft w:val="640"/>
          <w:marRight w:val="0"/>
          <w:marTop w:val="0"/>
          <w:marBottom w:val="0"/>
          <w:divBdr>
            <w:top w:val="none" w:sz="0" w:space="0" w:color="auto"/>
            <w:left w:val="none" w:sz="0" w:space="0" w:color="auto"/>
            <w:bottom w:val="none" w:sz="0" w:space="0" w:color="auto"/>
            <w:right w:val="none" w:sz="0" w:space="0" w:color="auto"/>
          </w:divBdr>
        </w:div>
        <w:div w:id="2104639464">
          <w:marLeft w:val="640"/>
          <w:marRight w:val="0"/>
          <w:marTop w:val="0"/>
          <w:marBottom w:val="0"/>
          <w:divBdr>
            <w:top w:val="none" w:sz="0" w:space="0" w:color="auto"/>
            <w:left w:val="none" w:sz="0" w:space="0" w:color="auto"/>
            <w:bottom w:val="none" w:sz="0" w:space="0" w:color="auto"/>
            <w:right w:val="none" w:sz="0" w:space="0" w:color="auto"/>
          </w:divBdr>
        </w:div>
        <w:div w:id="2120906711">
          <w:marLeft w:val="640"/>
          <w:marRight w:val="0"/>
          <w:marTop w:val="0"/>
          <w:marBottom w:val="0"/>
          <w:divBdr>
            <w:top w:val="none" w:sz="0" w:space="0" w:color="auto"/>
            <w:left w:val="none" w:sz="0" w:space="0" w:color="auto"/>
            <w:bottom w:val="none" w:sz="0" w:space="0" w:color="auto"/>
            <w:right w:val="none" w:sz="0" w:space="0" w:color="auto"/>
          </w:divBdr>
        </w:div>
      </w:divsChild>
    </w:div>
    <w:div w:id="1315331634">
      <w:bodyDiv w:val="1"/>
      <w:marLeft w:val="0"/>
      <w:marRight w:val="0"/>
      <w:marTop w:val="0"/>
      <w:marBottom w:val="0"/>
      <w:divBdr>
        <w:top w:val="none" w:sz="0" w:space="0" w:color="auto"/>
        <w:left w:val="none" w:sz="0" w:space="0" w:color="auto"/>
        <w:bottom w:val="none" w:sz="0" w:space="0" w:color="auto"/>
        <w:right w:val="none" w:sz="0" w:space="0" w:color="auto"/>
      </w:divBdr>
      <w:divsChild>
        <w:div w:id="73017474">
          <w:marLeft w:val="640"/>
          <w:marRight w:val="0"/>
          <w:marTop w:val="0"/>
          <w:marBottom w:val="0"/>
          <w:divBdr>
            <w:top w:val="none" w:sz="0" w:space="0" w:color="auto"/>
            <w:left w:val="none" w:sz="0" w:space="0" w:color="auto"/>
            <w:bottom w:val="none" w:sz="0" w:space="0" w:color="auto"/>
            <w:right w:val="none" w:sz="0" w:space="0" w:color="auto"/>
          </w:divBdr>
        </w:div>
        <w:div w:id="150027079">
          <w:marLeft w:val="640"/>
          <w:marRight w:val="0"/>
          <w:marTop w:val="0"/>
          <w:marBottom w:val="0"/>
          <w:divBdr>
            <w:top w:val="none" w:sz="0" w:space="0" w:color="auto"/>
            <w:left w:val="none" w:sz="0" w:space="0" w:color="auto"/>
            <w:bottom w:val="none" w:sz="0" w:space="0" w:color="auto"/>
            <w:right w:val="none" w:sz="0" w:space="0" w:color="auto"/>
          </w:divBdr>
        </w:div>
        <w:div w:id="209416898">
          <w:marLeft w:val="640"/>
          <w:marRight w:val="0"/>
          <w:marTop w:val="0"/>
          <w:marBottom w:val="0"/>
          <w:divBdr>
            <w:top w:val="none" w:sz="0" w:space="0" w:color="auto"/>
            <w:left w:val="none" w:sz="0" w:space="0" w:color="auto"/>
            <w:bottom w:val="none" w:sz="0" w:space="0" w:color="auto"/>
            <w:right w:val="none" w:sz="0" w:space="0" w:color="auto"/>
          </w:divBdr>
        </w:div>
        <w:div w:id="229927196">
          <w:marLeft w:val="640"/>
          <w:marRight w:val="0"/>
          <w:marTop w:val="0"/>
          <w:marBottom w:val="0"/>
          <w:divBdr>
            <w:top w:val="none" w:sz="0" w:space="0" w:color="auto"/>
            <w:left w:val="none" w:sz="0" w:space="0" w:color="auto"/>
            <w:bottom w:val="none" w:sz="0" w:space="0" w:color="auto"/>
            <w:right w:val="none" w:sz="0" w:space="0" w:color="auto"/>
          </w:divBdr>
        </w:div>
        <w:div w:id="257563370">
          <w:marLeft w:val="640"/>
          <w:marRight w:val="0"/>
          <w:marTop w:val="0"/>
          <w:marBottom w:val="0"/>
          <w:divBdr>
            <w:top w:val="none" w:sz="0" w:space="0" w:color="auto"/>
            <w:left w:val="none" w:sz="0" w:space="0" w:color="auto"/>
            <w:bottom w:val="none" w:sz="0" w:space="0" w:color="auto"/>
            <w:right w:val="none" w:sz="0" w:space="0" w:color="auto"/>
          </w:divBdr>
        </w:div>
        <w:div w:id="281108006">
          <w:marLeft w:val="640"/>
          <w:marRight w:val="0"/>
          <w:marTop w:val="0"/>
          <w:marBottom w:val="0"/>
          <w:divBdr>
            <w:top w:val="none" w:sz="0" w:space="0" w:color="auto"/>
            <w:left w:val="none" w:sz="0" w:space="0" w:color="auto"/>
            <w:bottom w:val="none" w:sz="0" w:space="0" w:color="auto"/>
            <w:right w:val="none" w:sz="0" w:space="0" w:color="auto"/>
          </w:divBdr>
        </w:div>
        <w:div w:id="309134283">
          <w:marLeft w:val="640"/>
          <w:marRight w:val="0"/>
          <w:marTop w:val="0"/>
          <w:marBottom w:val="0"/>
          <w:divBdr>
            <w:top w:val="none" w:sz="0" w:space="0" w:color="auto"/>
            <w:left w:val="none" w:sz="0" w:space="0" w:color="auto"/>
            <w:bottom w:val="none" w:sz="0" w:space="0" w:color="auto"/>
            <w:right w:val="none" w:sz="0" w:space="0" w:color="auto"/>
          </w:divBdr>
        </w:div>
        <w:div w:id="345985137">
          <w:marLeft w:val="640"/>
          <w:marRight w:val="0"/>
          <w:marTop w:val="0"/>
          <w:marBottom w:val="0"/>
          <w:divBdr>
            <w:top w:val="none" w:sz="0" w:space="0" w:color="auto"/>
            <w:left w:val="none" w:sz="0" w:space="0" w:color="auto"/>
            <w:bottom w:val="none" w:sz="0" w:space="0" w:color="auto"/>
            <w:right w:val="none" w:sz="0" w:space="0" w:color="auto"/>
          </w:divBdr>
        </w:div>
        <w:div w:id="390033325">
          <w:marLeft w:val="640"/>
          <w:marRight w:val="0"/>
          <w:marTop w:val="0"/>
          <w:marBottom w:val="0"/>
          <w:divBdr>
            <w:top w:val="none" w:sz="0" w:space="0" w:color="auto"/>
            <w:left w:val="none" w:sz="0" w:space="0" w:color="auto"/>
            <w:bottom w:val="none" w:sz="0" w:space="0" w:color="auto"/>
            <w:right w:val="none" w:sz="0" w:space="0" w:color="auto"/>
          </w:divBdr>
        </w:div>
        <w:div w:id="401634502">
          <w:marLeft w:val="640"/>
          <w:marRight w:val="0"/>
          <w:marTop w:val="0"/>
          <w:marBottom w:val="0"/>
          <w:divBdr>
            <w:top w:val="none" w:sz="0" w:space="0" w:color="auto"/>
            <w:left w:val="none" w:sz="0" w:space="0" w:color="auto"/>
            <w:bottom w:val="none" w:sz="0" w:space="0" w:color="auto"/>
            <w:right w:val="none" w:sz="0" w:space="0" w:color="auto"/>
          </w:divBdr>
        </w:div>
        <w:div w:id="401754982">
          <w:marLeft w:val="640"/>
          <w:marRight w:val="0"/>
          <w:marTop w:val="0"/>
          <w:marBottom w:val="0"/>
          <w:divBdr>
            <w:top w:val="none" w:sz="0" w:space="0" w:color="auto"/>
            <w:left w:val="none" w:sz="0" w:space="0" w:color="auto"/>
            <w:bottom w:val="none" w:sz="0" w:space="0" w:color="auto"/>
            <w:right w:val="none" w:sz="0" w:space="0" w:color="auto"/>
          </w:divBdr>
        </w:div>
        <w:div w:id="451091503">
          <w:marLeft w:val="640"/>
          <w:marRight w:val="0"/>
          <w:marTop w:val="0"/>
          <w:marBottom w:val="0"/>
          <w:divBdr>
            <w:top w:val="none" w:sz="0" w:space="0" w:color="auto"/>
            <w:left w:val="none" w:sz="0" w:space="0" w:color="auto"/>
            <w:bottom w:val="none" w:sz="0" w:space="0" w:color="auto"/>
            <w:right w:val="none" w:sz="0" w:space="0" w:color="auto"/>
          </w:divBdr>
        </w:div>
        <w:div w:id="485441241">
          <w:marLeft w:val="640"/>
          <w:marRight w:val="0"/>
          <w:marTop w:val="0"/>
          <w:marBottom w:val="0"/>
          <w:divBdr>
            <w:top w:val="none" w:sz="0" w:space="0" w:color="auto"/>
            <w:left w:val="none" w:sz="0" w:space="0" w:color="auto"/>
            <w:bottom w:val="none" w:sz="0" w:space="0" w:color="auto"/>
            <w:right w:val="none" w:sz="0" w:space="0" w:color="auto"/>
          </w:divBdr>
        </w:div>
        <w:div w:id="487870160">
          <w:marLeft w:val="640"/>
          <w:marRight w:val="0"/>
          <w:marTop w:val="0"/>
          <w:marBottom w:val="0"/>
          <w:divBdr>
            <w:top w:val="none" w:sz="0" w:space="0" w:color="auto"/>
            <w:left w:val="none" w:sz="0" w:space="0" w:color="auto"/>
            <w:bottom w:val="none" w:sz="0" w:space="0" w:color="auto"/>
            <w:right w:val="none" w:sz="0" w:space="0" w:color="auto"/>
          </w:divBdr>
        </w:div>
        <w:div w:id="525677544">
          <w:marLeft w:val="640"/>
          <w:marRight w:val="0"/>
          <w:marTop w:val="0"/>
          <w:marBottom w:val="0"/>
          <w:divBdr>
            <w:top w:val="none" w:sz="0" w:space="0" w:color="auto"/>
            <w:left w:val="none" w:sz="0" w:space="0" w:color="auto"/>
            <w:bottom w:val="none" w:sz="0" w:space="0" w:color="auto"/>
            <w:right w:val="none" w:sz="0" w:space="0" w:color="auto"/>
          </w:divBdr>
        </w:div>
        <w:div w:id="548615234">
          <w:marLeft w:val="640"/>
          <w:marRight w:val="0"/>
          <w:marTop w:val="0"/>
          <w:marBottom w:val="0"/>
          <w:divBdr>
            <w:top w:val="none" w:sz="0" w:space="0" w:color="auto"/>
            <w:left w:val="none" w:sz="0" w:space="0" w:color="auto"/>
            <w:bottom w:val="none" w:sz="0" w:space="0" w:color="auto"/>
            <w:right w:val="none" w:sz="0" w:space="0" w:color="auto"/>
          </w:divBdr>
        </w:div>
        <w:div w:id="553470766">
          <w:marLeft w:val="640"/>
          <w:marRight w:val="0"/>
          <w:marTop w:val="0"/>
          <w:marBottom w:val="0"/>
          <w:divBdr>
            <w:top w:val="none" w:sz="0" w:space="0" w:color="auto"/>
            <w:left w:val="none" w:sz="0" w:space="0" w:color="auto"/>
            <w:bottom w:val="none" w:sz="0" w:space="0" w:color="auto"/>
            <w:right w:val="none" w:sz="0" w:space="0" w:color="auto"/>
          </w:divBdr>
        </w:div>
        <w:div w:id="568462362">
          <w:marLeft w:val="640"/>
          <w:marRight w:val="0"/>
          <w:marTop w:val="0"/>
          <w:marBottom w:val="0"/>
          <w:divBdr>
            <w:top w:val="none" w:sz="0" w:space="0" w:color="auto"/>
            <w:left w:val="none" w:sz="0" w:space="0" w:color="auto"/>
            <w:bottom w:val="none" w:sz="0" w:space="0" w:color="auto"/>
            <w:right w:val="none" w:sz="0" w:space="0" w:color="auto"/>
          </w:divBdr>
        </w:div>
        <w:div w:id="584921399">
          <w:marLeft w:val="640"/>
          <w:marRight w:val="0"/>
          <w:marTop w:val="0"/>
          <w:marBottom w:val="0"/>
          <w:divBdr>
            <w:top w:val="none" w:sz="0" w:space="0" w:color="auto"/>
            <w:left w:val="none" w:sz="0" w:space="0" w:color="auto"/>
            <w:bottom w:val="none" w:sz="0" w:space="0" w:color="auto"/>
            <w:right w:val="none" w:sz="0" w:space="0" w:color="auto"/>
          </w:divBdr>
        </w:div>
        <w:div w:id="629673718">
          <w:marLeft w:val="640"/>
          <w:marRight w:val="0"/>
          <w:marTop w:val="0"/>
          <w:marBottom w:val="0"/>
          <w:divBdr>
            <w:top w:val="none" w:sz="0" w:space="0" w:color="auto"/>
            <w:left w:val="none" w:sz="0" w:space="0" w:color="auto"/>
            <w:bottom w:val="none" w:sz="0" w:space="0" w:color="auto"/>
            <w:right w:val="none" w:sz="0" w:space="0" w:color="auto"/>
          </w:divBdr>
        </w:div>
        <w:div w:id="705445887">
          <w:marLeft w:val="640"/>
          <w:marRight w:val="0"/>
          <w:marTop w:val="0"/>
          <w:marBottom w:val="0"/>
          <w:divBdr>
            <w:top w:val="none" w:sz="0" w:space="0" w:color="auto"/>
            <w:left w:val="none" w:sz="0" w:space="0" w:color="auto"/>
            <w:bottom w:val="none" w:sz="0" w:space="0" w:color="auto"/>
            <w:right w:val="none" w:sz="0" w:space="0" w:color="auto"/>
          </w:divBdr>
        </w:div>
        <w:div w:id="733312040">
          <w:marLeft w:val="640"/>
          <w:marRight w:val="0"/>
          <w:marTop w:val="0"/>
          <w:marBottom w:val="0"/>
          <w:divBdr>
            <w:top w:val="none" w:sz="0" w:space="0" w:color="auto"/>
            <w:left w:val="none" w:sz="0" w:space="0" w:color="auto"/>
            <w:bottom w:val="none" w:sz="0" w:space="0" w:color="auto"/>
            <w:right w:val="none" w:sz="0" w:space="0" w:color="auto"/>
          </w:divBdr>
        </w:div>
        <w:div w:id="734933038">
          <w:marLeft w:val="640"/>
          <w:marRight w:val="0"/>
          <w:marTop w:val="0"/>
          <w:marBottom w:val="0"/>
          <w:divBdr>
            <w:top w:val="none" w:sz="0" w:space="0" w:color="auto"/>
            <w:left w:val="none" w:sz="0" w:space="0" w:color="auto"/>
            <w:bottom w:val="none" w:sz="0" w:space="0" w:color="auto"/>
            <w:right w:val="none" w:sz="0" w:space="0" w:color="auto"/>
          </w:divBdr>
        </w:div>
        <w:div w:id="815534734">
          <w:marLeft w:val="640"/>
          <w:marRight w:val="0"/>
          <w:marTop w:val="0"/>
          <w:marBottom w:val="0"/>
          <w:divBdr>
            <w:top w:val="none" w:sz="0" w:space="0" w:color="auto"/>
            <w:left w:val="none" w:sz="0" w:space="0" w:color="auto"/>
            <w:bottom w:val="none" w:sz="0" w:space="0" w:color="auto"/>
            <w:right w:val="none" w:sz="0" w:space="0" w:color="auto"/>
          </w:divBdr>
        </w:div>
        <w:div w:id="870339826">
          <w:marLeft w:val="640"/>
          <w:marRight w:val="0"/>
          <w:marTop w:val="0"/>
          <w:marBottom w:val="0"/>
          <w:divBdr>
            <w:top w:val="none" w:sz="0" w:space="0" w:color="auto"/>
            <w:left w:val="none" w:sz="0" w:space="0" w:color="auto"/>
            <w:bottom w:val="none" w:sz="0" w:space="0" w:color="auto"/>
            <w:right w:val="none" w:sz="0" w:space="0" w:color="auto"/>
          </w:divBdr>
        </w:div>
        <w:div w:id="982663581">
          <w:marLeft w:val="640"/>
          <w:marRight w:val="0"/>
          <w:marTop w:val="0"/>
          <w:marBottom w:val="0"/>
          <w:divBdr>
            <w:top w:val="none" w:sz="0" w:space="0" w:color="auto"/>
            <w:left w:val="none" w:sz="0" w:space="0" w:color="auto"/>
            <w:bottom w:val="none" w:sz="0" w:space="0" w:color="auto"/>
            <w:right w:val="none" w:sz="0" w:space="0" w:color="auto"/>
          </w:divBdr>
        </w:div>
        <w:div w:id="1004209005">
          <w:marLeft w:val="640"/>
          <w:marRight w:val="0"/>
          <w:marTop w:val="0"/>
          <w:marBottom w:val="0"/>
          <w:divBdr>
            <w:top w:val="none" w:sz="0" w:space="0" w:color="auto"/>
            <w:left w:val="none" w:sz="0" w:space="0" w:color="auto"/>
            <w:bottom w:val="none" w:sz="0" w:space="0" w:color="auto"/>
            <w:right w:val="none" w:sz="0" w:space="0" w:color="auto"/>
          </w:divBdr>
        </w:div>
        <w:div w:id="1015882773">
          <w:marLeft w:val="640"/>
          <w:marRight w:val="0"/>
          <w:marTop w:val="0"/>
          <w:marBottom w:val="0"/>
          <w:divBdr>
            <w:top w:val="none" w:sz="0" w:space="0" w:color="auto"/>
            <w:left w:val="none" w:sz="0" w:space="0" w:color="auto"/>
            <w:bottom w:val="none" w:sz="0" w:space="0" w:color="auto"/>
            <w:right w:val="none" w:sz="0" w:space="0" w:color="auto"/>
          </w:divBdr>
        </w:div>
        <w:div w:id="1027026861">
          <w:marLeft w:val="640"/>
          <w:marRight w:val="0"/>
          <w:marTop w:val="0"/>
          <w:marBottom w:val="0"/>
          <w:divBdr>
            <w:top w:val="none" w:sz="0" w:space="0" w:color="auto"/>
            <w:left w:val="none" w:sz="0" w:space="0" w:color="auto"/>
            <w:bottom w:val="none" w:sz="0" w:space="0" w:color="auto"/>
            <w:right w:val="none" w:sz="0" w:space="0" w:color="auto"/>
          </w:divBdr>
        </w:div>
        <w:div w:id="1055466454">
          <w:marLeft w:val="640"/>
          <w:marRight w:val="0"/>
          <w:marTop w:val="0"/>
          <w:marBottom w:val="0"/>
          <w:divBdr>
            <w:top w:val="none" w:sz="0" w:space="0" w:color="auto"/>
            <w:left w:val="none" w:sz="0" w:space="0" w:color="auto"/>
            <w:bottom w:val="none" w:sz="0" w:space="0" w:color="auto"/>
            <w:right w:val="none" w:sz="0" w:space="0" w:color="auto"/>
          </w:divBdr>
        </w:div>
        <w:div w:id="1089542550">
          <w:marLeft w:val="640"/>
          <w:marRight w:val="0"/>
          <w:marTop w:val="0"/>
          <w:marBottom w:val="0"/>
          <w:divBdr>
            <w:top w:val="none" w:sz="0" w:space="0" w:color="auto"/>
            <w:left w:val="none" w:sz="0" w:space="0" w:color="auto"/>
            <w:bottom w:val="none" w:sz="0" w:space="0" w:color="auto"/>
            <w:right w:val="none" w:sz="0" w:space="0" w:color="auto"/>
          </w:divBdr>
        </w:div>
        <w:div w:id="1125850541">
          <w:marLeft w:val="640"/>
          <w:marRight w:val="0"/>
          <w:marTop w:val="0"/>
          <w:marBottom w:val="0"/>
          <w:divBdr>
            <w:top w:val="none" w:sz="0" w:space="0" w:color="auto"/>
            <w:left w:val="none" w:sz="0" w:space="0" w:color="auto"/>
            <w:bottom w:val="none" w:sz="0" w:space="0" w:color="auto"/>
            <w:right w:val="none" w:sz="0" w:space="0" w:color="auto"/>
          </w:divBdr>
        </w:div>
        <w:div w:id="1189762426">
          <w:marLeft w:val="640"/>
          <w:marRight w:val="0"/>
          <w:marTop w:val="0"/>
          <w:marBottom w:val="0"/>
          <w:divBdr>
            <w:top w:val="none" w:sz="0" w:space="0" w:color="auto"/>
            <w:left w:val="none" w:sz="0" w:space="0" w:color="auto"/>
            <w:bottom w:val="none" w:sz="0" w:space="0" w:color="auto"/>
            <w:right w:val="none" w:sz="0" w:space="0" w:color="auto"/>
          </w:divBdr>
        </w:div>
        <w:div w:id="1220556254">
          <w:marLeft w:val="640"/>
          <w:marRight w:val="0"/>
          <w:marTop w:val="0"/>
          <w:marBottom w:val="0"/>
          <w:divBdr>
            <w:top w:val="none" w:sz="0" w:space="0" w:color="auto"/>
            <w:left w:val="none" w:sz="0" w:space="0" w:color="auto"/>
            <w:bottom w:val="none" w:sz="0" w:space="0" w:color="auto"/>
            <w:right w:val="none" w:sz="0" w:space="0" w:color="auto"/>
          </w:divBdr>
        </w:div>
        <w:div w:id="1277636781">
          <w:marLeft w:val="640"/>
          <w:marRight w:val="0"/>
          <w:marTop w:val="0"/>
          <w:marBottom w:val="0"/>
          <w:divBdr>
            <w:top w:val="none" w:sz="0" w:space="0" w:color="auto"/>
            <w:left w:val="none" w:sz="0" w:space="0" w:color="auto"/>
            <w:bottom w:val="none" w:sz="0" w:space="0" w:color="auto"/>
            <w:right w:val="none" w:sz="0" w:space="0" w:color="auto"/>
          </w:divBdr>
        </w:div>
        <w:div w:id="1294752419">
          <w:marLeft w:val="640"/>
          <w:marRight w:val="0"/>
          <w:marTop w:val="0"/>
          <w:marBottom w:val="0"/>
          <w:divBdr>
            <w:top w:val="none" w:sz="0" w:space="0" w:color="auto"/>
            <w:left w:val="none" w:sz="0" w:space="0" w:color="auto"/>
            <w:bottom w:val="none" w:sz="0" w:space="0" w:color="auto"/>
            <w:right w:val="none" w:sz="0" w:space="0" w:color="auto"/>
          </w:divBdr>
        </w:div>
        <w:div w:id="1382435826">
          <w:marLeft w:val="640"/>
          <w:marRight w:val="0"/>
          <w:marTop w:val="0"/>
          <w:marBottom w:val="0"/>
          <w:divBdr>
            <w:top w:val="none" w:sz="0" w:space="0" w:color="auto"/>
            <w:left w:val="none" w:sz="0" w:space="0" w:color="auto"/>
            <w:bottom w:val="none" w:sz="0" w:space="0" w:color="auto"/>
            <w:right w:val="none" w:sz="0" w:space="0" w:color="auto"/>
          </w:divBdr>
        </w:div>
        <w:div w:id="1431467347">
          <w:marLeft w:val="640"/>
          <w:marRight w:val="0"/>
          <w:marTop w:val="0"/>
          <w:marBottom w:val="0"/>
          <w:divBdr>
            <w:top w:val="none" w:sz="0" w:space="0" w:color="auto"/>
            <w:left w:val="none" w:sz="0" w:space="0" w:color="auto"/>
            <w:bottom w:val="none" w:sz="0" w:space="0" w:color="auto"/>
            <w:right w:val="none" w:sz="0" w:space="0" w:color="auto"/>
          </w:divBdr>
        </w:div>
        <w:div w:id="1440831684">
          <w:marLeft w:val="640"/>
          <w:marRight w:val="0"/>
          <w:marTop w:val="0"/>
          <w:marBottom w:val="0"/>
          <w:divBdr>
            <w:top w:val="none" w:sz="0" w:space="0" w:color="auto"/>
            <w:left w:val="none" w:sz="0" w:space="0" w:color="auto"/>
            <w:bottom w:val="none" w:sz="0" w:space="0" w:color="auto"/>
            <w:right w:val="none" w:sz="0" w:space="0" w:color="auto"/>
          </w:divBdr>
        </w:div>
        <w:div w:id="1504011122">
          <w:marLeft w:val="640"/>
          <w:marRight w:val="0"/>
          <w:marTop w:val="0"/>
          <w:marBottom w:val="0"/>
          <w:divBdr>
            <w:top w:val="none" w:sz="0" w:space="0" w:color="auto"/>
            <w:left w:val="none" w:sz="0" w:space="0" w:color="auto"/>
            <w:bottom w:val="none" w:sz="0" w:space="0" w:color="auto"/>
            <w:right w:val="none" w:sz="0" w:space="0" w:color="auto"/>
          </w:divBdr>
        </w:div>
        <w:div w:id="1620337595">
          <w:marLeft w:val="640"/>
          <w:marRight w:val="0"/>
          <w:marTop w:val="0"/>
          <w:marBottom w:val="0"/>
          <w:divBdr>
            <w:top w:val="none" w:sz="0" w:space="0" w:color="auto"/>
            <w:left w:val="none" w:sz="0" w:space="0" w:color="auto"/>
            <w:bottom w:val="none" w:sz="0" w:space="0" w:color="auto"/>
            <w:right w:val="none" w:sz="0" w:space="0" w:color="auto"/>
          </w:divBdr>
        </w:div>
        <w:div w:id="1819300210">
          <w:marLeft w:val="640"/>
          <w:marRight w:val="0"/>
          <w:marTop w:val="0"/>
          <w:marBottom w:val="0"/>
          <w:divBdr>
            <w:top w:val="none" w:sz="0" w:space="0" w:color="auto"/>
            <w:left w:val="none" w:sz="0" w:space="0" w:color="auto"/>
            <w:bottom w:val="none" w:sz="0" w:space="0" w:color="auto"/>
            <w:right w:val="none" w:sz="0" w:space="0" w:color="auto"/>
          </w:divBdr>
        </w:div>
        <w:div w:id="1849447557">
          <w:marLeft w:val="640"/>
          <w:marRight w:val="0"/>
          <w:marTop w:val="0"/>
          <w:marBottom w:val="0"/>
          <w:divBdr>
            <w:top w:val="none" w:sz="0" w:space="0" w:color="auto"/>
            <w:left w:val="none" w:sz="0" w:space="0" w:color="auto"/>
            <w:bottom w:val="none" w:sz="0" w:space="0" w:color="auto"/>
            <w:right w:val="none" w:sz="0" w:space="0" w:color="auto"/>
          </w:divBdr>
        </w:div>
        <w:div w:id="1884705035">
          <w:marLeft w:val="640"/>
          <w:marRight w:val="0"/>
          <w:marTop w:val="0"/>
          <w:marBottom w:val="0"/>
          <w:divBdr>
            <w:top w:val="none" w:sz="0" w:space="0" w:color="auto"/>
            <w:left w:val="none" w:sz="0" w:space="0" w:color="auto"/>
            <w:bottom w:val="none" w:sz="0" w:space="0" w:color="auto"/>
            <w:right w:val="none" w:sz="0" w:space="0" w:color="auto"/>
          </w:divBdr>
        </w:div>
        <w:div w:id="1895464835">
          <w:marLeft w:val="640"/>
          <w:marRight w:val="0"/>
          <w:marTop w:val="0"/>
          <w:marBottom w:val="0"/>
          <w:divBdr>
            <w:top w:val="none" w:sz="0" w:space="0" w:color="auto"/>
            <w:left w:val="none" w:sz="0" w:space="0" w:color="auto"/>
            <w:bottom w:val="none" w:sz="0" w:space="0" w:color="auto"/>
            <w:right w:val="none" w:sz="0" w:space="0" w:color="auto"/>
          </w:divBdr>
        </w:div>
        <w:div w:id="1966499528">
          <w:marLeft w:val="640"/>
          <w:marRight w:val="0"/>
          <w:marTop w:val="0"/>
          <w:marBottom w:val="0"/>
          <w:divBdr>
            <w:top w:val="none" w:sz="0" w:space="0" w:color="auto"/>
            <w:left w:val="none" w:sz="0" w:space="0" w:color="auto"/>
            <w:bottom w:val="none" w:sz="0" w:space="0" w:color="auto"/>
            <w:right w:val="none" w:sz="0" w:space="0" w:color="auto"/>
          </w:divBdr>
        </w:div>
        <w:div w:id="1971740742">
          <w:marLeft w:val="640"/>
          <w:marRight w:val="0"/>
          <w:marTop w:val="0"/>
          <w:marBottom w:val="0"/>
          <w:divBdr>
            <w:top w:val="none" w:sz="0" w:space="0" w:color="auto"/>
            <w:left w:val="none" w:sz="0" w:space="0" w:color="auto"/>
            <w:bottom w:val="none" w:sz="0" w:space="0" w:color="auto"/>
            <w:right w:val="none" w:sz="0" w:space="0" w:color="auto"/>
          </w:divBdr>
        </w:div>
        <w:div w:id="2024816679">
          <w:marLeft w:val="640"/>
          <w:marRight w:val="0"/>
          <w:marTop w:val="0"/>
          <w:marBottom w:val="0"/>
          <w:divBdr>
            <w:top w:val="none" w:sz="0" w:space="0" w:color="auto"/>
            <w:left w:val="none" w:sz="0" w:space="0" w:color="auto"/>
            <w:bottom w:val="none" w:sz="0" w:space="0" w:color="auto"/>
            <w:right w:val="none" w:sz="0" w:space="0" w:color="auto"/>
          </w:divBdr>
        </w:div>
        <w:div w:id="2046561933">
          <w:marLeft w:val="640"/>
          <w:marRight w:val="0"/>
          <w:marTop w:val="0"/>
          <w:marBottom w:val="0"/>
          <w:divBdr>
            <w:top w:val="none" w:sz="0" w:space="0" w:color="auto"/>
            <w:left w:val="none" w:sz="0" w:space="0" w:color="auto"/>
            <w:bottom w:val="none" w:sz="0" w:space="0" w:color="auto"/>
            <w:right w:val="none" w:sz="0" w:space="0" w:color="auto"/>
          </w:divBdr>
        </w:div>
        <w:div w:id="2064475301">
          <w:marLeft w:val="640"/>
          <w:marRight w:val="0"/>
          <w:marTop w:val="0"/>
          <w:marBottom w:val="0"/>
          <w:divBdr>
            <w:top w:val="none" w:sz="0" w:space="0" w:color="auto"/>
            <w:left w:val="none" w:sz="0" w:space="0" w:color="auto"/>
            <w:bottom w:val="none" w:sz="0" w:space="0" w:color="auto"/>
            <w:right w:val="none" w:sz="0" w:space="0" w:color="auto"/>
          </w:divBdr>
        </w:div>
        <w:div w:id="2112627879">
          <w:marLeft w:val="640"/>
          <w:marRight w:val="0"/>
          <w:marTop w:val="0"/>
          <w:marBottom w:val="0"/>
          <w:divBdr>
            <w:top w:val="none" w:sz="0" w:space="0" w:color="auto"/>
            <w:left w:val="none" w:sz="0" w:space="0" w:color="auto"/>
            <w:bottom w:val="none" w:sz="0" w:space="0" w:color="auto"/>
            <w:right w:val="none" w:sz="0" w:space="0" w:color="auto"/>
          </w:divBdr>
        </w:div>
        <w:div w:id="2120562409">
          <w:marLeft w:val="640"/>
          <w:marRight w:val="0"/>
          <w:marTop w:val="0"/>
          <w:marBottom w:val="0"/>
          <w:divBdr>
            <w:top w:val="none" w:sz="0" w:space="0" w:color="auto"/>
            <w:left w:val="none" w:sz="0" w:space="0" w:color="auto"/>
            <w:bottom w:val="none" w:sz="0" w:space="0" w:color="auto"/>
            <w:right w:val="none" w:sz="0" w:space="0" w:color="auto"/>
          </w:divBdr>
        </w:div>
      </w:divsChild>
    </w:div>
    <w:div w:id="1326782735">
      <w:bodyDiv w:val="1"/>
      <w:marLeft w:val="0"/>
      <w:marRight w:val="0"/>
      <w:marTop w:val="0"/>
      <w:marBottom w:val="0"/>
      <w:divBdr>
        <w:top w:val="none" w:sz="0" w:space="0" w:color="auto"/>
        <w:left w:val="none" w:sz="0" w:space="0" w:color="auto"/>
        <w:bottom w:val="none" w:sz="0" w:space="0" w:color="auto"/>
        <w:right w:val="none" w:sz="0" w:space="0" w:color="auto"/>
      </w:divBdr>
      <w:divsChild>
        <w:div w:id="662511487">
          <w:marLeft w:val="0"/>
          <w:marRight w:val="0"/>
          <w:marTop w:val="0"/>
          <w:marBottom w:val="0"/>
          <w:divBdr>
            <w:top w:val="none" w:sz="0" w:space="0" w:color="auto"/>
            <w:left w:val="none" w:sz="0" w:space="0" w:color="auto"/>
            <w:bottom w:val="none" w:sz="0" w:space="0" w:color="auto"/>
            <w:right w:val="none" w:sz="0" w:space="0" w:color="auto"/>
          </w:divBdr>
          <w:divsChild>
            <w:div w:id="435254878">
              <w:marLeft w:val="0"/>
              <w:marRight w:val="0"/>
              <w:marTop w:val="0"/>
              <w:marBottom w:val="0"/>
              <w:divBdr>
                <w:top w:val="none" w:sz="0" w:space="0" w:color="auto"/>
                <w:left w:val="none" w:sz="0" w:space="0" w:color="auto"/>
                <w:bottom w:val="none" w:sz="0" w:space="0" w:color="auto"/>
                <w:right w:val="none" w:sz="0" w:space="0" w:color="auto"/>
              </w:divBdr>
              <w:divsChild>
                <w:div w:id="9221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767109">
      <w:bodyDiv w:val="1"/>
      <w:marLeft w:val="0"/>
      <w:marRight w:val="0"/>
      <w:marTop w:val="0"/>
      <w:marBottom w:val="0"/>
      <w:divBdr>
        <w:top w:val="none" w:sz="0" w:space="0" w:color="auto"/>
        <w:left w:val="none" w:sz="0" w:space="0" w:color="auto"/>
        <w:bottom w:val="none" w:sz="0" w:space="0" w:color="auto"/>
        <w:right w:val="none" w:sz="0" w:space="0" w:color="auto"/>
      </w:divBdr>
      <w:divsChild>
        <w:div w:id="9185394">
          <w:marLeft w:val="640"/>
          <w:marRight w:val="0"/>
          <w:marTop w:val="0"/>
          <w:marBottom w:val="0"/>
          <w:divBdr>
            <w:top w:val="none" w:sz="0" w:space="0" w:color="auto"/>
            <w:left w:val="none" w:sz="0" w:space="0" w:color="auto"/>
            <w:bottom w:val="none" w:sz="0" w:space="0" w:color="auto"/>
            <w:right w:val="none" w:sz="0" w:space="0" w:color="auto"/>
          </w:divBdr>
        </w:div>
        <w:div w:id="14886484">
          <w:marLeft w:val="640"/>
          <w:marRight w:val="0"/>
          <w:marTop w:val="0"/>
          <w:marBottom w:val="0"/>
          <w:divBdr>
            <w:top w:val="none" w:sz="0" w:space="0" w:color="auto"/>
            <w:left w:val="none" w:sz="0" w:space="0" w:color="auto"/>
            <w:bottom w:val="none" w:sz="0" w:space="0" w:color="auto"/>
            <w:right w:val="none" w:sz="0" w:space="0" w:color="auto"/>
          </w:divBdr>
        </w:div>
        <w:div w:id="45035661">
          <w:marLeft w:val="640"/>
          <w:marRight w:val="0"/>
          <w:marTop w:val="0"/>
          <w:marBottom w:val="0"/>
          <w:divBdr>
            <w:top w:val="none" w:sz="0" w:space="0" w:color="auto"/>
            <w:left w:val="none" w:sz="0" w:space="0" w:color="auto"/>
            <w:bottom w:val="none" w:sz="0" w:space="0" w:color="auto"/>
            <w:right w:val="none" w:sz="0" w:space="0" w:color="auto"/>
          </w:divBdr>
        </w:div>
        <w:div w:id="68619385">
          <w:marLeft w:val="640"/>
          <w:marRight w:val="0"/>
          <w:marTop w:val="0"/>
          <w:marBottom w:val="0"/>
          <w:divBdr>
            <w:top w:val="none" w:sz="0" w:space="0" w:color="auto"/>
            <w:left w:val="none" w:sz="0" w:space="0" w:color="auto"/>
            <w:bottom w:val="none" w:sz="0" w:space="0" w:color="auto"/>
            <w:right w:val="none" w:sz="0" w:space="0" w:color="auto"/>
          </w:divBdr>
        </w:div>
        <w:div w:id="91826688">
          <w:marLeft w:val="640"/>
          <w:marRight w:val="0"/>
          <w:marTop w:val="0"/>
          <w:marBottom w:val="0"/>
          <w:divBdr>
            <w:top w:val="none" w:sz="0" w:space="0" w:color="auto"/>
            <w:left w:val="none" w:sz="0" w:space="0" w:color="auto"/>
            <w:bottom w:val="none" w:sz="0" w:space="0" w:color="auto"/>
            <w:right w:val="none" w:sz="0" w:space="0" w:color="auto"/>
          </w:divBdr>
        </w:div>
        <w:div w:id="151027013">
          <w:marLeft w:val="640"/>
          <w:marRight w:val="0"/>
          <w:marTop w:val="0"/>
          <w:marBottom w:val="0"/>
          <w:divBdr>
            <w:top w:val="none" w:sz="0" w:space="0" w:color="auto"/>
            <w:left w:val="none" w:sz="0" w:space="0" w:color="auto"/>
            <w:bottom w:val="none" w:sz="0" w:space="0" w:color="auto"/>
            <w:right w:val="none" w:sz="0" w:space="0" w:color="auto"/>
          </w:divBdr>
        </w:div>
        <w:div w:id="182746394">
          <w:marLeft w:val="640"/>
          <w:marRight w:val="0"/>
          <w:marTop w:val="0"/>
          <w:marBottom w:val="0"/>
          <w:divBdr>
            <w:top w:val="none" w:sz="0" w:space="0" w:color="auto"/>
            <w:left w:val="none" w:sz="0" w:space="0" w:color="auto"/>
            <w:bottom w:val="none" w:sz="0" w:space="0" w:color="auto"/>
            <w:right w:val="none" w:sz="0" w:space="0" w:color="auto"/>
          </w:divBdr>
        </w:div>
        <w:div w:id="281880729">
          <w:marLeft w:val="640"/>
          <w:marRight w:val="0"/>
          <w:marTop w:val="0"/>
          <w:marBottom w:val="0"/>
          <w:divBdr>
            <w:top w:val="none" w:sz="0" w:space="0" w:color="auto"/>
            <w:left w:val="none" w:sz="0" w:space="0" w:color="auto"/>
            <w:bottom w:val="none" w:sz="0" w:space="0" w:color="auto"/>
            <w:right w:val="none" w:sz="0" w:space="0" w:color="auto"/>
          </w:divBdr>
        </w:div>
        <w:div w:id="309526611">
          <w:marLeft w:val="640"/>
          <w:marRight w:val="0"/>
          <w:marTop w:val="0"/>
          <w:marBottom w:val="0"/>
          <w:divBdr>
            <w:top w:val="none" w:sz="0" w:space="0" w:color="auto"/>
            <w:left w:val="none" w:sz="0" w:space="0" w:color="auto"/>
            <w:bottom w:val="none" w:sz="0" w:space="0" w:color="auto"/>
            <w:right w:val="none" w:sz="0" w:space="0" w:color="auto"/>
          </w:divBdr>
        </w:div>
        <w:div w:id="322202407">
          <w:marLeft w:val="640"/>
          <w:marRight w:val="0"/>
          <w:marTop w:val="0"/>
          <w:marBottom w:val="0"/>
          <w:divBdr>
            <w:top w:val="none" w:sz="0" w:space="0" w:color="auto"/>
            <w:left w:val="none" w:sz="0" w:space="0" w:color="auto"/>
            <w:bottom w:val="none" w:sz="0" w:space="0" w:color="auto"/>
            <w:right w:val="none" w:sz="0" w:space="0" w:color="auto"/>
          </w:divBdr>
        </w:div>
        <w:div w:id="334109707">
          <w:marLeft w:val="640"/>
          <w:marRight w:val="0"/>
          <w:marTop w:val="0"/>
          <w:marBottom w:val="0"/>
          <w:divBdr>
            <w:top w:val="none" w:sz="0" w:space="0" w:color="auto"/>
            <w:left w:val="none" w:sz="0" w:space="0" w:color="auto"/>
            <w:bottom w:val="none" w:sz="0" w:space="0" w:color="auto"/>
            <w:right w:val="none" w:sz="0" w:space="0" w:color="auto"/>
          </w:divBdr>
        </w:div>
        <w:div w:id="454445528">
          <w:marLeft w:val="640"/>
          <w:marRight w:val="0"/>
          <w:marTop w:val="0"/>
          <w:marBottom w:val="0"/>
          <w:divBdr>
            <w:top w:val="none" w:sz="0" w:space="0" w:color="auto"/>
            <w:left w:val="none" w:sz="0" w:space="0" w:color="auto"/>
            <w:bottom w:val="none" w:sz="0" w:space="0" w:color="auto"/>
            <w:right w:val="none" w:sz="0" w:space="0" w:color="auto"/>
          </w:divBdr>
        </w:div>
        <w:div w:id="465246968">
          <w:marLeft w:val="640"/>
          <w:marRight w:val="0"/>
          <w:marTop w:val="0"/>
          <w:marBottom w:val="0"/>
          <w:divBdr>
            <w:top w:val="none" w:sz="0" w:space="0" w:color="auto"/>
            <w:left w:val="none" w:sz="0" w:space="0" w:color="auto"/>
            <w:bottom w:val="none" w:sz="0" w:space="0" w:color="auto"/>
            <w:right w:val="none" w:sz="0" w:space="0" w:color="auto"/>
          </w:divBdr>
        </w:div>
        <w:div w:id="536896842">
          <w:marLeft w:val="640"/>
          <w:marRight w:val="0"/>
          <w:marTop w:val="0"/>
          <w:marBottom w:val="0"/>
          <w:divBdr>
            <w:top w:val="none" w:sz="0" w:space="0" w:color="auto"/>
            <w:left w:val="none" w:sz="0" w:space="0" w:color="auto"/>
            <w:bottom w:val="none" w:sz="0" w:space="0" w:color="auto"/>
            <w:right w:val="none" w:sz="0" w:space="0" w:color="auto"/>
          </w:divBdr>
        </w:div>
        <w:div w:id="557202662">
          <w:marLeft w:val="640"/>
          <w:marRight w:val="0"/>
          <w:marTop w:val="0"/>
          <w:marBottom w:val="0"/>
          <w:divBdr>
            <w:top w:val="none" w:sz="0" w:space="0" w:color="auto"/>
            <w:left w:val="none" w:sz="0" w:space="0" w:color="auto"/>
            <w:bottom w:val="none" w:sz="0" w:space="0" w:color="auto"/>
            <w:right w:val="none" w:sz="0" w:space="0" w:color="auto"/>
          </w:divBdr>
        </w:div>
        <w:div w:id="588807731">
          <w:marLeft w:val="640"/>
          <w:marRight w:val="0"/>
          <w:marTop w:val="0"/>
          <w:marBottom w:val="0"/>
          <w:divBdr>
            <w:top w:val="none" w:sz="0" w:space="0" w:color="auto"/>
            <w:left w:val="none" w:sz="0" w:space="0" w:color="auto"/>
            <w:bottom w:val="none" w:sz="0" w:space="0" w:color="auto"/>
            <w:right w:val="none" w:sz="0" w:space="0" w:color="auto"/>
          </w:divBdr>
        </w:div>
        <w:div w:id="605113196">
          <w:marLeft w:val="640"/>
          <w:marRight w:val="0"/>
          <w:marTop w:val="0"/>
          <w:marBottom w:val="0"/>
          <w:divBdr>
            <w:top w:val="none" w:sz="0" w:space="0" w:color="auto"/>
            <w:left w:val="none" w:sz="0" w:space="0" w:color="auto"/>
            <w:bottom w:val="none" w:sz="0" w:space="0" w:color="auto"/>
            <w:right w:val="none" w:sz="0" w:space="0" w:color="auto"/>
          </w:divBdr>
        </w:div>
        <w:div w:id="623200407">
          <w:marLeft w:val="640"/>
          <w:marRight w:val="0"/>
          <w:marTop w:val="0"/>
          <w:marBottom w:val="0"/>
          <w:divBdr>
            <w:top w:val="none" w:sz="0" w:space="0" w:color="auto"/>
            <w:left w:val="none" w:sz="0" w:space="0" w:color="auto"/>
            <w:bottom w:val="none" w:sz="0" w:space="0" w:color="auto"/>
            <w:right w:val="none" w:sz="0" w:space="0" w:color="auto"/>
          </w:divBdr>
        </w:div>
        <w:div w:id="640768038">
          <w:marLeft w:val="640"/>
          <w:marRight w:val="0"/>
          <w:marTop w:val="0"/>
          <w:marBottom w:val="0"/>
          <w:divBdr>
            <w:top w:val="none" w:sz="0" w:space="0" w:color="auto"/>
            <w:left w:val="none" w:sz="0" w:space="0" w:color="auto"/>
            <w:bottom w:val="none" w:sz="0" w:space="0" w:color="auto"/>
            <w:right w:val="none" w:sz="0" w:space="0" w:color="auto"/>
          </w:divBdr>
        </w:div>
        <w:div w:id="664826218">
          <w:marLeft w:val="640"/>
          <w:marRight w:val="0"/>
          <w:marTop w:val="0"/>
          <w:marBottom w:val="0"/>
          <w:divBdr>
            <w:top w:val="none" w:sz="0" w:space="0" w:color="auto"/>
            <w:left w:val="none" w:sz="0" w:space="0" w:color="auto"/>
            <w:bottom w:val="none" w:sz="0" w:space="0" w:color="auto"/>
            <w:right w:val="none" w:sz="0" w:space="0" w:color="auto"/>
          </w:divBdr>
        </w:div>
        <w:div w:id="675424218">
          <w:marLeft w:val="640"/>
          <w:marRight w:val="0"/>
          <w:marTop w:val="0"/>
          <w:marBottom w:val="0"/>
          <w:divBdr>
            <w:top w:val="none" w:sz="0" w:space="0" w:color="auto"/>
            <w:left w:val="none" w:sz="0" w:space="0" w:color="auto"/>
            <w:bottom w:val="none" w:sz="0" w:space="0" w:color="auto"/>
            <w:right w:val="none" w:sz="0" w:space="0" w:color="auto"/>
          </w:divBdr>
        </w:div>
        <w:div w:id="713847188">
          <w:marLeft w:val="640"/>
          <w:marRight w:val="0"/>
          <w:marTop w:val="0"/>
          <w:marBottom w:val="0"/>
          <w:divBdr>
            <w:top w:val="none" w:sz="0" w:space="0" w:color="auto"/>
            <w:left w:val="none" w:sz="0" w:space="0" w:color="auto"/>
            <w:bottom w:val="none" w:sz="0" w:space="0" w:color="auto"/>
            <w:right w:val="none" w:sz="0" w:space="0" w:color="auto"/>
          </w:divBdr>
        </w:div>
        <w:div w:id="869878602">
          <w:marLeft w:val="640"/>
          <w:marRight w:val="0"/>
          <w:marTop w:val="0"/>
          <w:marBottom w:val="0"/>
          <w:divBdr>
            <w:top w:val="none" w:sz="0" w:space="0" w:color="auto"/>
            <w:left w:val="none" w:sz="0" w:space="0" w:color="auto"/>
            <w:bottom w:val="none" w:sz="0" w:space="0" w:color="auto"/>
            <w:right w:val="none" w:sz="0" w:space="0" w:color="auto"/>
          </w:divBdr>
        </w:div>
        <w:div w:id="873008654">
          <w:marLeft w:val="640"/>
          <w:marRight w:val="0"/>
          <w:marTop w:val="0"/>
          <w:marBottom w:val="0"/>
          <w:divBdr>
            <w:top w:val="none" w:sz="0" w:space="0" w:color="auto"/>
            <w:left w:val="none" w:sz="0" w:space="0" w:color="auto"/>
            <w:bottom w:val="none" w:sz="0" w:space="0" w:color="auto"/>
            <w:right w:val="none" w:sz="0" w:space="0" w:color="auto"/>
          </w:divBdr>
        </w:div>
        <w:div w:id="915822829">
          <w:marLeft w:val="640"/>
          <w:marRight w:val="0"/>
          <w:marTop w:val="0"/>
          <w:marBottom w:val="0"/>
          <w:divBdr>
            <w:top w:val="none" w:sz="0" w:space="0" w:color="auto"/>
            <w:left w:val="none" w:sz="0" w:space="0" w:color="auto"/>
            <w:bottom w:val="none" w:sz="0" w:space="0" w:color="auto"/>
            <w:right w:val="none" w:sz="0" w:space="0" w:color="auto"/>
          </w:divBdr>
        </w:div>
        <w:div w:id="967858038">
          <w:marLeft w:val="640"/>
          <w:marRight w:val="0"/>
          <w:marTop w:val="0"/>
          <w:marBottom w:val="0"/>
          <w:divBdr>
            <w:top w:val="none" w:sz="0" w:space="0" w:color="auto"/>
            <w:left w:val="none" w:sz="0" w:space="0" w:color="auto"/>
            <w:bottom w:val="none" w:sz="0" w:space="0" w:color="auto"/>
            <w:right w:val="none" w:sz="0" w:space="0" w:color="auto"/>
          </w:divBdr>
        </w:div>
        <w:div w:id="981885929">
          <w:marLeft w:val="640"/>
          <w:marRight w:val="0"/>
          <w:marTop w:val="0"/>
          <w:marBottom w:val="0"/>
          <w:divBdr>
            <w:top w:val="none" w:sz="0" w:space="0" w:color="auto"/>
            <w:left w:val="none" w:sz="0" w:space="0" w:color="auto"/>
            <w:bottom w:val="none" w:sz="0" w:space="0" w:color="auto"/>
            <w:right w:val="none" w:sz="0" w:space="0" w:color="auto"/>
          </w:divBdr>
        </w:div>
        <w:div w:id="997197392">
          <w:marLeft w:val="640"/>
          <w:marRight w:val="0"/>
          <w:marTop w:val="0"/>
          <w:marBottom w:val="0"/>
          <w:divBdr>
            <w:top w:val="none" w:sz="0" w:space="0" w:color="auto"/>
            <w:left w:val="none" w:sz="0" w:space="0" w:color="auto"/>
            <w:bottom w:val="none" w:sz="0" w:space="0" w:color="auto"/>
            <w:right w:val="none" w:sz="0" w:space="0" w:color="auto"/>
          </w:divBdr>
        </w:div>
        <w:div w:id="1015957767">
          <w:marLeft w:val="640"/>
          <w:marRight w:val="0"/>
          <w:marTop w:val="0"/>
          <w:marBottom w:val="0"/>
          <w:divBdr>
            <w:top w:val="none" w:sz="0" w:space="0" w:color="auto"/>
            <w:left w:val="none" w:sz="0" w:space="0" w:color="auto"/>
            <w:bottom w:val="none" w:sz="0" w:space="0" w:color="auto"/>
            <w:right w:val="none" w:sz="0" w:space="0" w:color="auto"/>
          </w:divBdr>
        </w:div>
        <w:div w:id="1028289098">
          <w:marLeft w:val="640"/>
          <w:marRight w:val="0"/>
          <w:marTop w:val="0"/>
          <w:marBottom w:val="0"/>
          <w:divBdr>
            <w:top w:val="none" w:sz="0" w:space="0" w:color="auto"/>
            <w:left w:val="none" w:sz="0" w:space="0" w:color="auto"/>
            <w:bottom w:val="none" w:sz="0" w:space="0" w:color="auto"/>
            <w:right w:val="none" w:sz="0" w:space="0" w:color="auto"/>
          </w:divBdr>
        </w:div>
        <w:div w:id="1241480906">
          <w:marLeft w:val="640"/>
          <w:marRight w:val="0"/>
          <w:marTop w:val="0"/>
          <w:marBottom w:val="0"/>
          <w:divBdr>
            <w:top w:val="none" w:sz="0" w:space="0" w:color="auto"/>
            <w:left w:val="none" w:sz="0" w:space="0" w:color="auto"/>
            <w:bottom w:val="none" w:sz="0" w:space="0" w:color="auto"/>
            <w:right w:val="none" w:sz="0" w:space="0" w:color="auto"/>
          </w:divBdr>
        </w:div>
        <w:div w:id="1319725705">
          <w:marLeft w:val="640"/>
          <w:marRight w:val="0"/>
          <w:marTop w:val="0"/>
          <w:marBottom w:val="0"/>
          <w:divBdr>
            <w:top w:val="none" w:sz="0" w:space="0" w:color="auto"/>
            <w:left w:val="none" w:sz="0" w:space="0" w:color="auto"/>
            <w:bottom w:val="none" w:sz="0" w:space="0" w:color="auto"/>
            <w:right w:val="none" w:sz="0" w:space="0" w:color="auto"/>
          </w:divBdr>
        </w:div>
        <w:div w:id="1446117815">
          <w:marLeft w:val="640"/>
          <w:marRight w:val="0"/>
          <w:marTop w:val="0"/>
          <w:marBottom w:val="0"/>
          <w:divBdr>
            <w:top w:val="none" w:sz="0" w:space="0" w:color="auto"/>
            <w:left w:val="none" w:sz="0" w:space="0" w:color="auto"/>
            <w:bottom w:val="none" w:sz="0" w:space="0" w:color="auto"/>
            <w:right w:val="none" w:sz="0" w:space="0" w:color="auto"/>
          </w:divBdr>
        </w:div>
        <w:div w:id="1458988827">
          <w:marLeft w:val="640"/>
          <w:marRight w:val="0"/>
          <w:marTop w:val="0"/>
          <w:marBottom w:val="0"/>
          <w:divBdr>
            <w:top w:val="none" w:sz="0" w:space="0" w:color="auto"/>
            <w:left w:val="none" w:sz="0" w:space="0" w:color="auto"/>
            <w:bottom w:val="none" w:sz="0" w:space="0" w:color="auto"/>
            <w:right w:val="none" w:sz="0" w:space="0" w:color="auto"/>
          </w:divBdr>
        </w:div>
        <w:div w:id="1489058915">
          <w:marLeft w:val="640"/>
          <w:marRight w:val="0"/>
          <w:marTop w:val="0"/>
          <w:marBottom w:val="0"/>
          <w:divBdr>
            <w:top w:val="none" w:sz="0" w:space="0" w:color="auto"/>
            <w:left w:val="none" w:sz="0" w:space="0" w:color="auto"/>
            <w:bottom w:val="none" w:sz="0" w:space="0" w:color="auto"/>
            <w:right w:val="none" w:sz="0" w:space="0" w:color="auto"/>
          </w:divBdr>
        </w:div>
        <w:div w:id="1615288338">
          <w:marLeft w:val="640"/>
          <w:marRight w:val="0"/>
          <w:marTop w:val="0"/>
          <w:marBottom w:val="0"/>
          <w:divBdr>
            <w:top w:val="none" w:sz="0" w:space="0" w:color="auto"/>
            <w:left w:val="none" w:sz="0" w:space="0" w:color="auto"/>
            <w:bottom w:val="none" w:sz="0" w:space="0" w:color="auto"/>
            <w:right w:val="none" w:sz="0" w:space="0" w:color="auto"/>
          </w:divBdr>
        </w:div>
        <w:div w:id="1630698148">
          <w:marLeft w:val="640"/>
          <w:marRight w:val="0"/>
          <w:marTop w:val="0"/>
          <w:marBottom w:val="0"/>
          <w:divBdr>
            <w:top w:val="none" w:sz="0" w:space="0" w:color="auto"/>
            <w:left w:val="none" w:sz="0" w:space="0" w:color="auto"/>
            <w:bottom w:val="none" w:sz="0" w:space="0" w:color="auto"/>
            <w:right w:val="none" w:sz="0" w:space="0" w:color="auto"/>
          </w:divBdr>
        </w:div>
        <w:div w:id="1657800568">
          <w:marLeft w:val="640"/>
          <w:marRight w:val="0"/>
          <w:marTop w:val="0"/>
          <w:marBottom w:val="0"/>
          <w:divBdr>
            <w:top w:val="none" w:sz="0" w:space="0" w:color="auto"/>
            <w:left w:val="none" w:sz="0" w:space="0" w:color="auto"/>
            <w:bottom w:val="none" w:sz="0" w:space="0" w:color="auto"/>
            <w:right w:val="none" w:sz="0" w:space="0" w:color="auto"/>
          </w:divBdr>
        </w:div>
        <w:div w:id="1694184320">
          <w:marLeft w:val="640"/>
          <w:marRight w:val="0"/>
          <w:marTop w:val="0"/>
          <w:marBottom w:val="0"/>
          <w:divBdr>
            <w:top w:val="none" w:sz="0" w:space="0" w:color="auto"/>
            <w:left w:val="none" w:sz="0" w:space="0" w:color="auto"/>
            <w:bottom w:val="none" w:sz="0" w:space="0" w:color="auto"/>
            <w:right w:val="none" w:sz="0" w:space="0" w:color="auto"/>
          </w:divBdr>
        </w:div>
        <w:div w:id="1709798724">
          <w:marLeft w:val="640"/>
          <w:marRight w:val="0"/>
          <w:marTop w:val="0"/>
          <w:marBottom w:val="0"/>
          <w:divBdr>
            <w:top w:val="none" w:sz="0" w:space="0" w:color="auto"/>
            <w:left w:val="none" w:sz="0" w:space="0" w:color="auto"/>
            <w:bottom w:val="none" w:sz="0" w:space="0" w:color="auto"/>
            <w:right w:val="none" w:sz="0" w:space="0" w:color="auto"/>
          </w:divBdr>
        </w:div>
        <w:div w:id="1723754276">
          <w:marLeft w:val="640"/>
          <w:marRight w:val="0"/>
          <w:marTop w:val="0"/>
          <w:marBottom w:val="0"/>
          <w:divBdr>
            <w:top w:val="none" w:sz="0" w:space="0" w:color="auto"/>
            <w:left w:val="none" w:sz="0" w:space="0" w:color="auto"/>
            <w:bottom w:val="none" w:sz="0" w:space="0" w:color="auto"/>
            <w:right w:val="none" w:sz="0" w:space="0" w:color="auto"/>
          </w:divBdr>
        </w:div>
        <w:div w:id="1736471373">
          <w:marLeft w:val="640"/>
          <w:marRight w:val="0"/>
          <w:marTop w:val="0"/>
          <w:marBottom w:val="0"/>
          <w:divBdr>
            <w:top w:val="none" w:sz="0" w:space="0" w:color="auto"/>
            <w:left w:val="none" w:sz="0" w:space="0" w:color="auto"/>
            <w:bottom w:val="none" w:sz="0" w:space="0" w:color="auto"/>
            <w:right w:val="none" w:sz="0" w:space="0" w:color="auto"/>
          </w:divBdr>
        </w:div>
        <w:div w:id="1751074023">
          <w:marLeft w:val="640"/>
          <w:marRight w:val="0"/>
          <w:marTop w:val="0"/>
          <w:marBottom w:val="0"/>
          <w:divBdr>
            <w:top w:val="none" w:sz="0" w:space="0" w:color="auto"/>
            <w:left w:val="none" w:sz="0" w:space="0" w:color="auto"/>
            <w:bottom w:val="none" w:sz="0" w:space="0" w:color="auto"/>
            <w:right w:val="none" w:sz="0" w:space="0" w:color="auto"/>
          </w:divBdr>
        </w:div>
        <w:div w:id="1758596408">
          <w:marLeft w:val="640"/>
          <w:marRight w:val="0"/>
          <w:marTop w:val="0"/>
          <w:marBottom w:val="0"/>
          <w:divBdr>
            <w:top w:val="none" w:sz="0" w:space="0" w:color="auto"/>
            <w:left w:val="none" w:sz="0" w:space="0" w:color="auto"/>
            <w:bottom w:val="none" w:sz="0" w:space="0" w:color="auto"/>
            <w:right w:val="none" w:sz="0" w:space="0" w:color="auto"/>
          </w:divBdr>
        </w:div>
        <w:div w:id="1805657548">
          <w:marLeft w:val="640"/>
          <w:marRight w:val="0"/>
          <w:marTop w:val="0"/>
          <w:marBottom w:val="0"/>
          <w:divBdr>
            <w:top w:val="none" w:sz="0" w:space="0" w:color="auto"/>
            <w:left w:val="none" w:sz="0" w:space="0" w:color="auto"/>
            <w:bottom w:val="none" w:sz="0" w:space="0" w:color="auto"/>
            <w:right w:val="none" w:sz="0" w:space="0" w:color="auto"/>
          </w:divBdr>
        </w:div>
        <w:div w:id="1825048508">
          <w:marLeft w:val="640"/>
          <w:marRight w:val="0"/>
          <w:marTop w:val="0"/>
          <w:marBottom w:val="0"/>
          <w:divBdr>
            <w:top w:val="none" w:sz="0" w:space="0" w:color="auto"/>
            <w:left w:val="none" w:sz="0" w:space="0" w:color="auto"/>
            <w:bottom w:val="none" w:sz="0" w:space="0" w:color="auto"/>
            <w:right w:val="none" w:sz="0" w:space="0" w:color="auto"/>
          </w:divBdr>
        </w:div>
        <w:div w:id="1834182829">
          <w:marLeft w:val="640"/>
          <w:marRight w:val="0"/>
          <w:marTop w:val="0"/>
          <w:marBottom w:val="0"/>
          <w:divBdr>
            <w:top w:val="none" w:sz="0" w:space="0" w:color="auto"/>
            <w:left w:val="none" w:sz="0" w:space="0" w:color="auto"/>
            <w:bottom w:val="none" w:sz="0" w:space="0" w:color="auto"/>
            <w:right w:val="none" w:sz="0" w:space="0" w:color="auto"/>
          </w:divBdr>
        </w:div>
        <w:div w:id="1854953051">
          <w:marLeft w:val="640"/>
          <w:marRight w:val="0"/>
          <w:marTop w:val="0"/>
          <w:marBottom w:val="0"/>
          <w:divBdr>
            <w:top w:val="none" w:sz="0" w:space="0" w:color="auto"/>
            <w:left w:val="none" w:sz="0" w:space="0" w:color="auto"/>
            <w:bottom w:val="none" w:sz="0" w:space="0" w:color="auto"/>
            <w:right w:val="none" w:sz="0" w:space="0" w:color="auto"/>
          </w:divBdr>
        </w:div>
        <w:div w:id="1856268042">
          <w:marLeft w:val="640"/>
          <w:marRight w:val="0"/>
          <w:marTop w:val="0"/>
          <w:marBottom w:val="0"/>
          <w:divBdr>
            <w:top w:val="none" w:sz="0" w:space="0" w:color="auto"/>
            <w:left w:val="none" w:sz="0" w:space="0" w:color="auto"/>
            <w:bottom w:val="none" w:sz="0" w:space="0" w:color="auto"/>
            <w:right w:val="none" w:sz="0" w:space="0" w:color="auto"/>
          </w:divBdr>
        </w:div>
        <w:div w:id="1928268257">
          <w:marLeft w:val="640"/>
          <w:marRight w:val="0"/>
          <w:marTop w:val="0"/>
          <w:marBottom w:val="0"/>
          <w:divBdr>
            <w:top w:val="none" w:sz="0" w:space="0" w:color="auto"/>
            <w:left w:val="none" w:sz="0" w:space="0" w:color="auto"/>
            <w:bottom w:val="none" w:sz="0" w:space="0" w:color="auto"/>
            <w:right w:val="none" w:sz="0" w:space="0" w:color="auto"/>
          </w:divBdr>
        </w:div>
        <w:div w:id="2043246385">
          <w:marLeft w:val="640"/>
          <w:marRight w:val="0"/>
          <w:marTop w:val="0"/>
          <w:marBottom w:val="0"/>
          <w:divBdr>
            <w:top w:val="none" w:sz="0" w:space="0" w:color="auto"/>
            <w:left w:val="none" w:sz="0" w:space="0" w:color="auto"/>
            <w:bottom w:val="none" w:sz="0" w:space="0" w:color="auto"/>
            <w:right w:val="none" w:sz="0" w:space="0" w:color="auto"/>
          </w:divBdr>
        </w:div>
        <w:div w:id="2050298044">
          <w:marLeft w:val="640"/>
          <w:marRight w:val="0"/>
          <w:marTop w:val="0"/>
          <w:marBottom w:val="0"/>
          <w:divBdr>
            <w:top w:val="none" w:sz="0" w:space="0" w:color="auto"/>
            <w:left w:val="none" w:sz="0" w:space="0" w:color="auto"/>
            <w:bottom w:val="none" w:sz="0" w:space="0" w:color="auto"/>
            <w:right w:val="none" w:sz="0" w:space="0" w:color="auto"/>
          </w:divBdr>
        </w:div>
        <w:div w:id="2060783572">
          <w:marLeft w:val="640"/>
          <w:marRight w:val="0"/>
          <w:marTop w:val="0"/>
          <w:marBottom w:val="0"/>
          <w:divBdr>
            <w:top w:val="none" w:sz="0" w:space="0" w:color="auto"/>
            <w:left w:val="none" w:sz="0" w:space="0" w:color="auto"/>
            <w:bottom w:val="none" w:sz="0" w:space="0" w:color="auto"/>
            <w:right w:val="none" w:sz="0" w:space="0" w:color="auto"/>
          </w:divBdr>
        </w:div>
        <w:div w:id="2095668380">
          <w:marLeft w:val="640"/>
          <w:marRight w:val="0"/>
          <w:marTop w:val="0"/>
          <w:marBottom w:val="0"/>
          <w:divBdr>
            <w:top w:val="none" w:sz="0" w:space="0" w:color="auto"/>
            <w:left w:val="none" w:sz="0" w:space="0" w:color="auto"/>
            <w:bottom w:val="none" w:sz="0" w:space="0" w:color="auto"/>
            <w:right w:val="none" w:sz="0" w:space="0" w:color="auto"/>
          </w:divBdr>
        </w:div>
      </w:divsChild>
    </w:div>
    <w:div w:id="1345788316">
      <w:bodyDiv w:val="1"/>
      <w:marLeft w:val="0"/>
      <w:marRight w:val="0"/>
      <w:marTop w:val="0"/>
      <w:marBottom w:val="0"/>
      <w:divBdr>
        <w:top w:val="none" w:sz="0" w:space="0" w:color="auto"/>
        <w:left w:val="none" w:sz="0" w:space="0" w:color="auto"/>
        <w:bottom w:val="none" w:sz="0" w:space="0" w:color="auto"/>
        <w:right w:val="none" w:sz="0" w:space="0" w:color="auto"/>
      </w:divBdr>
      <w:divsChild>
        <w:div w:id="1891458790">
          <w:marLeft w:val="0"/>
          <w:marRight w:val="0"/>
          <w:marTop w:val="0"/>
          <w:marBottom w:val="0"/>
          <w:divBdr>
            <w:top w:val="none" w:sz="0" w:space="0" w:color="auto"/>
            <w:left w:val="none" w:sz="0" w:space="0" w:color="auto"/>
            <w:bottom w:val="none" w:sz="0" w:space="0" w:color="auto"/>
            <w:right w:val="none" w:sz="0" w:space="0" w:color="auto"/>
          </w:divBdr>
          <w:divsChild>
            <w:div w:id="1874996804">
              <w:marLeft w:val="0"/>
              <w:marRight w:val="0"/>
              <w:marTop w:val="0"/>
              <w:marBottom w:val="0"/>
              <w:divBdr>
                <w:top w:val="none" w:sz="0" w:space="0" w:color="auto"/>
                <w:left w:val="none" w:sz="0" w:space="0" w:color="auto"/>
                <w:bottom w:val="none" w:sz="0" w:space="0" w:color="auto"/>
                <w:right w:val="none" w:sz="0" w:space="0" w:color="auto"/>
              </w:divBdr>
              <w:divsChild>
                <w:div w:id="39289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16321">
      <w:bodyDiv w:val="1"/>
      <w:marLeft w:val="0"/>
      <w:marRight w:val="0"/>
      <w:marTop w:val="0"/>
      <w:marBottom w:val="0"/>
      <w:divBdr>
        <w:top w:val="none" w:sz="0" w:space="0" w:color="auto"/>
        <w:left w:val="none" w:sz="0" w:space="0" w:color="auto"/>
        <w:bottom w:val="none" w:sz="0" w:space="0" w:color="auto"/>
        <w:right w:val="none" w:sz="0" w:space="0" w:color="auto"/>
      </w:divBdr>
      <w:divsChild>
        <w:div w:id="1873033118">
          <w:marLeft w:val="0"/>
          <w:marRight w:val="0"/>
          <w:marTop w:val="0"/>
          <w:marBottom w:val="0"/>
          <w:divBdr>
            <w:top w:val="none" w:sz="0" w:space="0" w:color="auto"/>
            <w:left w:val="none" w:sz="0" w:space="0" w:color="auto"/>
            <w:bottom w:val="none" w:sz="0" w:space="0" w:color="auto"/>
            <w:right w:val="none" w:sz="0" w:space="0" w:color="auto"/>
          </w:divBdr>
          <w:divsChild>
            <w:div w:id="561865374">
              <w:marLeft w:val="0"/>
              <w:marRight w:val="0"/>
              <w:marTop w:val="0"/>
              <w:marBottom w:val="0"/>
              <w:divBdr>
                <w:top w:val="none" w:sz="0" w:space="0" w:color="auto"/>
                <w:left w:val="none" w:sz="0" w:space="0" w:color="auto"/>
                <w:bottom w:val="none" w:sz="0" w:space="0" w:color="auto"/>
                <w:right w:val="none" w:sz="0" w:space="0" w:color="auto"/>
              </w:divBdr>
              <w:divsChild>
                <w:div w:id="143454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174971">
      <w:bodyDiv w:val="1"/>
      <w:marLeft w:val="0"/>
      <w:marRight w:val="0"/>
      <w:marTop w:val="0"/>
      <w:marBottom w:val="0"/>
      <w:divBdr>
        <w:top w:val="none" w:sz="0" w:space="0" w:color="auto"/>
        <w:left w:val="none" w:sz="0" w:space="0" w:color="auto"/>
        <w:bottom w:val="none" w:sz="0" w:space="0" w:color="auto"/>
        <w:right w:val="none" w:sz="0" w:space="0" w:color="auto"/>
      </w:divBdr>
    </w:div>
    <w:div w:id="1403481980">
      <w:bodyDiv w:val="1"/>
      <w:marLeft w:val="0"/>
      <w:marRight w:val="0"/>
      <w:marTop w:val="0"/>
      <w:marBottom w:val="0"/>
      <w:divBdr>
        <w:top w:val="none" w:sz="0" w:space="0" w:color="auto"/>
        <w:left w:val="none" w:sz="0" w:space="0" w:color="auto"/>
        <w:bottom w:val="none" w:sz="0" w:space="0" w:color="auto"/>
        <w:right w:val="none" w:sz="0" w:space="0" w:color="auto"/>
      </w:divBdr>
      <w:divsChild>
        <w:div w:id="40636122">
          <w:marLeft w:val="640"/>
          <w:marRight w:val="0"/>
          <w:marTop w:val="0"/>
          <w:marBottom w:val="0"/>
          <w:divBdr>
            <w:top w:val="none" w:sz="0" w:space="0" w:color="auto"/>
            <w:left w:val="none" w:sz="0" w:space="0" w:color="auto"/>
            <w:bottom w:val="none" w:sz="0" w:space="0" w:color="auto"/>
            <w:right w:val="none" w:sz="0" w:space="0" w:color="auto"/>
          </w:divBdr>
        </w:div>
        <w:div w:id="54863771">
          <w:marLeft w:val="640"/>
          <w:marRight w:val="0"/>
          <w:marTop w:val="0"/>
          <w:marBottom w:val="0"/>
          <w:divBdr>
            <w:top w:val="none" w:sz="0" w:space="0" w:color="auto"/>
            <w:left w:val="none" w:sz="0" w:space="0" w:color="auto"/>
            <w:bottom w:val="none" w:sz="0" w:space="0" w:color="auto"/>
            <w:right w:val="none" w:sz="0" w:space="0" w:color="auto"/>
          </w:divBdr>
        </w:div>
        <w:div w:id="74481134">
          <w:marLeft w:val="640"/>
          <w:marRight w:val="0"/>
          <w:marTop w:val="0"/>
          <w:marBottom w:val="0"/>
          <w:divBdr>
            <w:top w:val="none" w:sz="0" w:space="0" w:color="auto"/>
            <w:left w:val="none" w:sz="0" w:space="0" w:color="auto"/>
            <w:bottom w:val="none" w:sz="0" w:space="0" w:color="auto"/>
            <w:right w:val="none" w:sz="0" w:space="0" w:color="auto"/>
          </w:divBdr>
        </w:div>
        <w:div w:id="131799460">
          <w:marLeft w:val="640"/>
          <w:marRight w:val="0"/>
          <w:marTop w:val="0"/>
          <w:marBottom w:val="0"/>
          <w:divBdr>
            <w:top w:val="none" w:sz="0" w:space="0" w:color="auto"/>
            <w:left w:val="none" w:sz="0" w:space="0" w:color="auto"/>
            <w:bottom w:val="none" w:sz="0" w:space="0" w:color="auto"/>
            <w:right w:val="none" w:sz="0" w:space="0" w:color="auto"/>
          </w:divBdr>
        </w:div>
        <w:div w:id="143351140">
          <w:marLeft w:val="640"/>
          <w:marRight w:val="0"/>
          <w:marTop w:val="0"/>
          <w:marBottom w:val="0"/>
          <w:divBdr>
            <w:top w:val="none" w:sz="0" w:space="0" w:color="auto"/>
            <w:left w:val="none" w:sz="0" w:space="0" w:color="auto"/>
            <w:bottom w:val="none" w:sz="0" w:space="0" w:color="auto"/>
            <w:right w:val="none" w:sz="0" w:space="0" w:color="auto"/>
          </w:divBdr>
        </w:div>
        <w:div w:id="242300493">
          <w:marLeft w:val="640"/>
          <w:marRight w:val="0"/>
          <w:marTop w:val="0"/>
          <w:marBottom w:val="0"/>
          <w:divBdr>
            <w:top w:val="none" w:sz="0" w:space="0" w:color="auto"/>
            <w:left w:val="none" w:sz="0" w:space="0" w:color="auto"/>
            <w:bottom w:val="none" w:sz="0" w:space="0" w:color="auto"/>
            <w:right w:val="none" w:sz="0" w:space="0" w:color="auto"/>
          </w:divBdr>
        </w:div>
        <w:div w:id="265357776">
          <w:marLeft w:val="640"/>
          <w:marRight w:val="0"/>
          <w:marTop w:val="0"/>
          <w:marBottom w:val="0"/>
          <w:divBdr>
            <w:top w:val="none" w:sz="0" w:space="0" w:color="auto"/>
            <w:left w:val="none" w:sz="0" w:space="0" w:color="auto"/>
            <w:bottom w:val="none" w:sz="0" w:space="0" w:color="auto"/>
            <w:right w:val="none" w:sz="0" w:space="0" w:color="auto"/>
          </w:divBdr>
        </w:div>
        <w:div w:id="285083031">
          <w:marLeft w:val="640"/>
          <w:marRight w:val="0"/>
          <w:marTop w:val="0"/>
          <w:marBottom w:val="0"/>
          <w:divBdr>
            <w:top w:val="none" w:sz="0" w:space="0" w:color="auto"/>
            <w:left w:val="none" w:sz="0" w:space="0" w:color="auto"/>
            <w:bottom w:val="none" w:sz="0" w:space="0" w:color="auto"/>
            <w:right w:val="none" w:sz="0" w:space="0" w:color="auto"/>
          </w:divBdr>
        </w:div>
        <w:div w:id="349989717">
          <w:marLeft w:val="640"/>
          <w:marRight w:val="0"/>
          <w:marTop w:val="0"/>
          <w:marBottom w:val="0"/>
          <w:divBdr>
            <w:top w:val="none" w:sz="0" w:space="0" w:color="auto"/>
            <w:left w:val="none" w:sz="0" w:space="0" w:color="auto"/>
            <w:bottom w:val="none" w:sz="0" w:space="0" w:color="auto"/>
            <w:right w:val="none" w:sz="0" w:space="0" w:color="auto"/>
          </w:divBdr>
        </w:div>
        <w:div w:id="358749013">
          <w:marLeft w:val="640"/>
          <w:marRight w:val="0"/>
          <w:marTop w:val="0"/>
          <w:marBottom w:val="0"/>
          <w:divBdr>
            <w:top w:val="none" w:sz="0" w:space="0" w:color="auto"/>
            <w:left w:val="none" w:sz="0" w:space="0" w:color="auto"/>
            <w:bottom w:val="none" w:sz="0" w:space="0" w:color="auto"/>
            <w:right w:val="none" w:sz="0" w:space="0" w:color="auto"/>
          </w:divBdr>
        </w:div>
        <w:div w:id="445926414">
          <w:marLeft w:val="640"/>
          <w:marRight w:val="0"/>
          <w:marTop w:val="0"/>
          <w:marBottom w:val="0"/>
          <w:divBdr>
            <w:top w:val="none" w:sz="0" w:space="0" w:color="auto"/>
            <w:left w:val="none" w:sz="0" w:space="0" w:color="auto"/>
            <w:bottom w:val="none" w:sz="0" w:space="0" w:color="auto"/>
            <w:right w:val="none" w:sz="0" w:space="0" w:color="auto"/>
          </w:divBdr>
        </w:div>
        <w:div w:id="508913965">
          <w:marLeft w:val="640"/>
          <w:marRight w:val="0"/>
          <w:marTop w:val="0"/>
          <w:marBottom w:val="0"/>
          <w:divBdr>
            <w:top w:val="none" w:sz="0" w:space="0" w:color="auto"/>
            <w:left w:val="none" w:sz="0" w:space="0" w:color="auto"/>
            <w:bottom w:val="none" w:sz="0" w:space="0" w:color="auto"/>
            <w:right w:val="none" w:sz="0" w:space="0" w:color="auto"/>
          </w:divBdr>
        </w:div>
        <w:div w:id="604921727">
          <w:marLeft w:val="640"/>
          <w:marRight w:val="0"/>
          <w:marTop w:val="0"/>
          <w:marBottom w:val="0"/>
          <w:divBdr>
            <w:top w:val="none" w:sz="0" w:space="0" w:color="auto"/>
            <w:left w:val="none" w:sz="0" w:space="0" w:color="auto"/>
            <w:bottom w:val="none" w:sz="0" w:space="0" w:color="auto"/>
            <w:right w:val="none" w:sz="0" w:space="0" w:color="auto"/>
          </w:divBdr>
        </w:div>
        <w:div w:id="608777102">
          <w:marLeft w:val="640"/>
          <w:marRight w:val="0"/>
          <w:marTop w:val="0"/>
          <w:marBottom w:val="0"/>
          <w:divBdr>
            <w:top w:val="none" w:sz="0" w:space="0" w:color="auto"/>
            <w:left w:val="none" w:sz="0" w:space="0" w:color="auto"/>
            <w:bottom w:val="none" w:sz="0" w:space="0" w:color="auto"/>
            <w:right w:val="none" w:sz="0" w:space="0" w:color="auto"/>
          </w:divBdr>
        </w:div>
        <w:div w:id="620234418">
          <w:marLeft w:val="640"/>
          <w:marRight w:val="0"/>
          <w:marTop w:val="0"/>
          <w:marBottom w:val="0"/>
          <w:divBdr>
            <w:top w:val="none" w:sz="0" w:space="0" w:color="auto"/>
            <w:left w:val="none" w:sz="0" w:space="0" w:color="auto"/>
            <w:bottom w:val="none" w:sz="0" w:space="0" w:color="auto"/>
            <w:right w:val="none" w:sz="0" w:space="0" w:color="auto"/>
          </w:divBdr>
        </w:div>
        <w:div w:id="773480176">
          <w:marLeft w:val="640"/>
          <w:marRight w:val="0"/>
          <w:marTop w:val="0"/>
          <w:marBottom w:val="0"/>
          <w:divBdr>
            <w:top w:val="none" w:sz="0" w:space="0" w:color="auto"/>
            <w:left w:val="none" w:sz="0" w:space="0" w:color="auto"/>
            <w:bottom w:val="none" w:sz="0" w:space="0" w:color="auto"/>
            <w:right w:val="none" w:sz="0" w:space="0" w:color="auto"/>
          </w:divBdr>
        </w:div>
        <w:div w:id="797341444">
          <w:marLeft w:val="640"/>
          <w:marRight w:val="0"/>
          <w:marTop w:val="0"/>
          <w:marBottom w:val="0"/>
          <w:divBdr>
            <w:top w:val="none" w:sz="0" w:space="0" w:color="auto"/>
            <w:left w:val="none" w:sz="0" w:space="0" w:color="auto"/>
            <w:bottom w:val="none" w:sz="0" w:space="0" w:color="auto"/>
            <w:right w:val="none" w:sz="0" w:space="0" w:color="auto"/>
          </w:divBdr>
        </w:div>
        <w:div w:id="825393087">
          <w:marLeft w:val="640"/>
          <w:marRight w:val="0"/>
          <w:marTop w:val="0"/>
          <w:marBottom w:val="0"/>
          <w:divBdr>
            <w:top w:val="none" w:sz="0" w:space="0" w:color="auto"/>
            <w:left w:val="none" w:sz="0" w:space="0" w:color="auto"/>
            <w:bottom w:val="none" w:sz="0" w:space="0" w:color="auto"/>
            <w:right w:val="none" w:sz="0" w:space="0" w:color="auto"/>
          </w:divBdr>
        </w:div>
        <w:div w:id="886650536">
          <w:marLeft w:val="640"/>
          <w:marRight w:val="0"/>
          <w:marTop w:val="0"/>
          <w:marBottom w:val="0"/>
          <w:divBdr>
            <w:top w:val="none" w:sz="0" w:space="0" w:color="auto"/>
            <w:left w:val="none" w:sz="0" w:space="0" w:color="auto"/>
            <w:bottom w:val="none" w:sz="0" w:space="0" w:color="auto"/>
            <w:right w:val="none" w:sz="0" w:space="0" w:color="auto"/>
          </w:divBdr>
        </w:div>
        <w:div w:id="982538684">
          <w:marLeft w:val="640"/>
          <w:marRight w:val="0"/>
          <w:marTop w:val="0"/>
          <w:marBottom w:val="0"/>
          <w:divBdr>
            <w:top w:val="none" w:sz="0" w:space="0" w:color="auto"/>
            <w:left w:val="none" w:sz="0" w:space="0" w:color="auto"/>
            <w:bottom w:val="none" w:sz="0" w:space="0" w:color="auto"/>
            <w:right w:val="none" w:sz="0" w:space="0" w:color="auto"/>
          </w:divBdr>
        </w:div>
        <w:div w:id="1078750176">
          <w:marLeft w:val="640"/>
          <w:marRight w:val="0"/>
          <w:marTop w:val="0"/>
          <w:marBottom w:val="0"/>
          <w:divBdr>
            <w:top w:val="none" w:sz="0" w:space="0" w:color="auto"/>
            <w:left w:val="none" w:sz="0" w:space="0" w:color="auto"/>
            <w:bottom w:val="none" w:sz="0" w:space="0" w:color="auto"/>
            <w:right w:val="none" w:sz="0" w:space="0" w:color="auto"/>
          </w:divBdr>
        </w:div>
        <w:div w:id="1130132017">
          <w:marLeft w:val="640"/>
          <w:marRight w:val="0"/>
          <w:marTop w:val="0"/>
          <w:marBottom w:val="0"/>
          <w:divBdr>
            <w:top w:val="none" w:sz="0" w:space="0" w:color="auto"/>
            <w:left w:val="none" w:sz="0" w:space="0" w:color="auto"/>
            <w:bottom w:val="none" w:sz="0" w:space="0" w:color="auto"/>
            <w:right w:val="none" w:sz="0" w:space="0" w:color="auto"/>
          </w:divBdr>
        </w:div>
        <w:div w:id="1134718283">
          <w:marLeft w:val="640"/>
          <w:marRight w:val="0"/>
          <w:marTop w:val="0"/>
          <w:marBottom w:val="0"/>
          <w:divBdr>
            <w:top w:val="none" w:sz="0" w:space="0" w:color="auto"/>
            <w:left w:val="none" w:sz="0" w:space="0" w:color="auto"/>
            <w:bottom w:val="none" w:sz="0" w:space="0" w:color="auto"/>
            <w:right w:val="none" w:sz="0" w:space="0" w:color="auto"/>
          </w:divBdr>
        </w:div>
        <w:div w:id="1141726588">
          <w:marLeft w:val="640"/>
          <w:marRight w:val="0"/>
          <w:marTop w:val="0"/>
          <w:marBottom w:val="0"/>
          <w:divBdr>
            <w:top w:val="none" w:sz="0" w:space="0" w:color="auto"/>
            <w:left w:val="none" w:sz="0" w:space="0" w:color="auto"/>
            <w:bottom w:val="none" w:sz="0" w:space="0" w:color="auto"/>
            <w:right w:val="none" w:sz="0" w:space="0" w:color="auto"/>
          </w:divBdr>
        </w:div>
        <w:div w:id="1199468230">
          <w:marLeft w:val="640"/>
          <w:marRight w:val="0"/>
          <w:marTop w:val="0"/>
          <w:marBottom w:val="0"/>
          <w:divBdr>
            <w:top w:val="none" w:sz="0" w:space="0" w:color="auto"/>
            <w:left w:val="none" w:sz="0" w:space="0" w:color="auto"/>
            <w:bottom w:val="none" w:sz="0" w:space="0" w:color="auto"/>
            <w:right w:val="none" w:sz="0" w:space="0" w:color="auto"/>
          </w:divBdr>
        </w:div>
        <w:div w:id="1202404159">
          <w:marLeft w:val="640"/>
          <w:marRight w:val="0"/>
          <w:marTop w:val="0"/>
          <w:marBottom w:val="0"/>
          <w:divBdr>
            <w:top w:val="none" w:sz="0" w:space="0" w:color="auto"/>
            <w:left w:val="none" w:sz="0" w:space="0" w:color="auto"/>
            <w:bottom w:val="none" w:sz="0" w:space="0" w:color="auto"/>
            <w:right w:val="none" w:sz="0" w:space="0" w:color="auto"/>
          </w:divBdr>
        </w:div>
        <w:div w:id="1204517768">
          <w:marLeft w:val="640"/>
          <w:marRight w:val="0"/>
          <w:marTop w:val="0"/>
          <w:marBottom w:val="0"/>
          <w:divBdr>
            <w:top w:val="none" w:sz="0" w:space="0" w:color="auto"/>
            <w:left w:val="none" w:sz="0" w:space="0" w:color="auto"/>
            <w:bottom w:val="none" w:sz="0" w:space="0" w:color="auto"/>
            <w:right w:val="none" w:sz="0" w:space="0" w:color="auto"/>
          </w:divBdr>
        </w:div>
        <w:div w:id="1226186570">
          <w:marLeft w:val="640"/>
          <w:marRight w:val="0"/>
          <w:marTop w:val="0"/>
          <w:marBottom w:val="0"/>
          <w:divBdr>
            <w:top w:val="none" w:sz="0" w:space="0" w:color="auto"/>
            <w:left w:val="none" w:sz="0" w:space="0" w:color="auto"/>
            <w:bottom w:val="none" w:sz="0" w:space="0" w:color="auto"/>
            <w:right w:val="none" w:sz="0" w:space="0" w:color="auto"/>
          </w:divBdr>
        </w:div>
        <w:div w:id="1274440568">
          <w:marLeft w:val="640"/>
          <w:marRight w:val="0"/>
          <w:marTop w:val="0"/>
          <w:marBottom w:val="0"/>
          <w:divBdr>
            <w:top w:val="none" w:sz="0" w:space="0" w:color="auto"/>
            <w:left w:val="none" w:sz="0" w:space="0" w:color="auto"/>
            <w:bottom w:val="none" w:sz="0" w:space="0" w:color="auto"/>
            <w:right w:val="none" w:sz="0" w:space="0" w:color="auto"/>
          </w:divBdr>
        </w:div>
        <w:div w:id="1326935049">
          <w:marLeft w:val="640"/>
          <w:marRight w:val="0"/>
          <w:marTop w:val="0"/>
          <w:marBottom w:val="0"/>
          <w:divBdr>
            <w:top w:val="none" w:sz="0" w:space="0" w:color="auto"/>
            <w:left w:val="none" w:sz="0" w:space="0" w:color="auto"/>
            <w:bottom w:val="none" w:sz="0" w:space="0" w:color="auto"/>
            <w:right w:val="none" w:sz="0" w:space="0" w:color="auto"/>
          </w:divBdr>
        </w:div>
        <w:div w:id="1358192229">
          <w:marLeft w:val="640"/>
          <w:marRight w:val="0"/>
          <w:marTop w:val="0"/>
          <w:marBottom w:val="0"/>
          <w:divBdr>
            <w:top w:val="none" w:sz="0" w:space="0" w:color="auto"/>
            <w:left w:val="none" w:sz="0" w:space="0" w:color="auto"/>
            <w:bottom w:val="none" w:sz="0" w:space="0" w:color="auto"/>
            <w:right w:val="none" w:sz="0" w:space="0" w:color="auto"/>
          </w:divBdr>
        </w:div>
        <w:div w:id="1381706048">
          <w:marLeft w:val="640"/>
          <w:marRight w:val="0"/>
          <w:marTop w:val="0"/>
          <w:marBottom w:val="0"/>
          <w:divBdr>
            <w:top w:val="none" w:sz="0" w:space="0" w:color="auto"/>
            <w:left w:val="none" w:sz="0" w:space="0" w:color="auto"/>
            <w:bottom w:val="none" w:sz="0" w:space="0" w:color="auto"/>
            <w:right w:val="none" w:sz="0" w:space="0" w:color="auto"/>
          </w:divBdr>
        </w:div>
        <w:div w:id="1381975504">
          <w:marLeft w:val="640"/>
          <w:marRight w:val="0"/>
          <w:marTop w:val="0"/>
          <w:marBottom w:val="0"/>
          <w:divBdr>
            <w:top w:val="none" w:sz="0" w:space="0" w:color="auto"/>
            <w:left w:val="none" w:sz="0" w:space="0" w:color="auto"/>
            <w:bottom w:val="none" w:sz="0" w:space="0" w:color="auto"/>
            <w:right w:val="none" w:sz="0" w:space="0" w:color="auto"/>
          </w:divBdr>
        </w:div>
        <w:div w:id="1393768877">
          <w:marLeft w:val="640"/>
          <w:marRight w:val="0"/>
          <w:marTop w:val="0"/>
          <w:marBottom w:val="0"/>
          <w:divBdr>
            <w:top w:val="none" w:sz="0" w:space="0" w:color="auto"/>
            <w:left w:val="none" w:sz="0" w:space="0" w:color="auto"/>
            <w:bottom w:val="none" w:sz="0" w:space="0" w:color="auto"/>
            <w:right w:val="none" w:sz="0" w:space="0" w:color="auto"/>
          </w:divBdr>
        </w:div>
        <w:div w:id="1411804483">
          <w:marLeft w:val="640"/>
          <w:marRight w:val="0"/>
          <w:marTop w:val="0"/>
          <w:marBottom w:val="0"/>
          <w:divBdr>
            <w:top w:val="none" w:sz="0" w:space="0" w:color="auto"/>
            <w:left w:val="none" w:sz="0" w:space="0" w:color="auto"/>
            <w:bottom w:val="none" w:sz="0" w:space="0" w:color="auto"/>
            <w:right w:val="none" w:sz="0" w:space="0" w:color="auto"/>
          </w:divBdr>
        </w:div>
        <w:div w:id="1477533132">
          <w:marLeft w:val="640"/>
          <w:marRight w:val="0"/>
          <w:marTop w:val="0"/>
          <w:marBottom w:val="0"/>
          <w:divBdr>
            <w:top w:val="none" w:sz="0" w:space="0" w:color="auto"/>
            <w:left w:val="none" w:sz="0" w:space="0" w:color="auto"/>
            <w:bottom w:val="none" w:sz="0" w:space="0" w:color="auto"/>
            <w:right w:val="none" w:sz="0" w:space="0" w:color="auto"/>
          </w:divBdr>
        </w:div>
        <w:div w:id="1485898212">
          <w:marLeft w:val="640"/>
          <w:marRight w:val="0"/>
          <w:marTop w:val="0"/>
          <w:marBottom w:val="0"/>
          <w:divBdr>
            <w:top w:val="none" w:sz="0" w:space="0" w:color="auto"/>
            <w:left w:val="none" w:sz="0" w:space="0" w:color="auto"/>
            <w:bottom w:val="none" w:sz="0" w:space="0" w:color="auto"/>
            <w:right w:val="none" w:sz="0" w:space="0" w:color="auto"/>
          </w:divBdr>
        </w:div>
        <w:div w:id="1686204439">
          <w:marLeft w:val="640"/>
          <w:marRight w:val="0"/>
          <w:marTop w:val="0"/>
          <w:marBottom w:val="0"/>
          <w:divBdr>
            <w:top w:val="none" w:sz="0" w:space="0" w:color="auto"/>
            <w:left w:val="none" w:sz="0" w:space="0" w:color="auto"/>
            <w:bottom w:val="none" w:sz="0" w:space="0" w:color="auto"/>
            <w:right w:val="none" w:sz="0" w:space="0" w:color="auto"/>
          </w:divBdr>
        </w:div>
        <w:div w:id="1703357617">
          <w:marLeft w:val="640"/>
          <w:marRight w:val="0"/>
          <w:marTop w:val="0"/>
          <w:marBottom w:val="0"/>
          <w:divBdr>
            <w:top w:val="none" w:sz="0" w:space="0" w:color="auto"/>
            <w:left w:val="none" w:sz="0" w:space="0" w:color="auto"/>
            <w:bottom w:val="none" w:sz="0" w:space="0" w:color="auto"/>
            <w:right w:val="none" w:sz="0" w:space="0" w:color="auto"/>
          </w:divBdr>
        </w:div>
        <w:div w:id="1718427487">
          <w:marLeft w:val="640"/>
          <w:marRight w:val="0"/>
          <w:marTop w:val="0"/>
          <w:marBottom w:val="0"/>
          <w:divBdr>
            <w:top w:val="none" w:sz="0" w:space="0" w:color="auto"/>
            <w:left w:val="none" w:sz="0" w:space="0" w:color="auto"/>
            <w:bottom w:val="none" w:sz="0" w:space="0" w:color="auto"/>
            <w:right w:val="none" w:sz="0" w:space="0" w:color="auto"/>
          </w:divBdr>
        </w:div>
        <w:div w:id="1782144604">
          <w:marLeft w:val="640"/>
          <w:marRight w:val="0"/>
          <w:marTop w:val="0"/>
          <w:marBottom w:val="0"/>
          <w:divBdr>
            <w:top w:val="none" w:sz="0" w:space="0" w:color="auto"/>
            <w:left w:val="none" w:sz="0" w:space="0" w:color="auto"/>
            <w:bottom w:val="none" w:sz="0" w:space="0" w:color="auto"/>
            <w:right w:val="none" w:sz="0" w:space="0" w:color="auto"/>
          </w:divBdr>
        </w:div>
        <w:div w:id="1789620024">
          <w:marLeft w:val="640"/>
          <w:marRight w:val="0"/>
          <w:marTop w:val="0"/>
          <w:marBottom w:val="0"/>
          <w:divBdr>
            <w:top w:val="none" w:sz="0" w:space="0" w:color="auto"/>
            <w:left w:val="none" w:sz="0" w:space="0" w:color="auto"/>
            <w:bottom w:val="none" w:sz="0" w:space="0" w:color="auto"/>
            <w:right w:val="none" w:sz="0" w:space="0" w:color="auto"/>
          </w:divBdr>
        </w:div>
        <w:div w:id="1791046063">
          <w:marLeft w:val="640"/>
          <w:marRight w:val="0"/>
          <w:marTop w:val="0"/>
          <w:marBottom w:val="0"/>
          <w:divBdr>
            <w:top w:val="none" w:sz="0" w:space="0" w:color="auto"/>
            <w:left w:val="none" w:sz="0" w:space="0" w:color="auto"/>
            <w:bottom w:val="none" w:sz="0" w:space="0" w:color="auto"/>
            <w:right w:val="none" w:sz="0" w:space="0" w:color="auto"/>
          </w:divBdr>
        </w:div>
        <w:div w:id="1801803690">
          <w:marLeft w:val="640"/>
          <w:marRight w:val="0"/>
          <w:marTop w:val="0"/>
          <w:marBottom w:val="0"/>
          <w:divBdr>
            <w:top w:val="none" w:sz="0" w:space="0" w:color="auto"/>
            <w:left w:val="none" w:sz="0" w:space="0" w:color="auto"/>
            <w:bottom w:val="none" w:sz="0" w:space="0" w:color="auto"/>
            <w:right w:val="none" w:sz="0" w:space="0" w:color="auto"/>
          </w:divBdr>
        </w:div>
        <w:div w:id="1841190711">
          <w:marLeft w:val="640"/>
          <w:marRight w:val="0"/>
          <w:marTop w:val="0"/>
          <w:marBottom w:val="0"/>
          <w:divBdr>
            <w:top w:val="none" w:sz="0" w:space="0" w:color="auto"/>
            <w:left w:val="none" w:sz="0" w:space="0" w:color="auto"/>
            <w:bottom w:val="none" w:sz="0" w:space="0" w:color="auto"/>
            <w:right w:val="none" w:sz="0" w:space="0" w:color="auto"/>
          </w:divBdr>
        </w:div>
        <w:div w:id="1864829716">
          <w:marLeft w:val="640"/>
          <w:marRight w:val="0"/>
          <w:marTop w:val="0"/>
          <w:marBottom w:val="0"/>
          <w:divBdr>
            <w:top w:val="none" w:sz="0" w:space="0" w:color="auto"/>
            <w:left w:val="none" w:sz="0" w:space="0" w:color="auto"/>
            <w:bottom w:val="none" w:sz="0" w:space="0" w:color="auto"/>
            <w:right w:val="none" w:sz="0" w:space="0" w:color="auto"/>
          </w:divBdr>
        </w:div>
        <w:div w:id="1879394579">
          <w:marLeft w:val="640"/>
          <w:marRight w:val="0"/>
          <w:marTop w:val="0"/>
          <w:marBottom w:val="0"/>
          <w:divBdr>
            <w:top w:val="none" w:sz="0" w:space="0" w:color="auto"/>
            <w:left w:val="none" w:sz="0" w:space="0" w:color="auto"/>
            <w:bottom w:val="none" w:sz="0" w:space="0" w:color="auto"/>
            <w:right w:val="none" w:sz="0" w:space="0" w:color="auto"/>
          </w:divBdr>
        </w:div>
        <w:div w:id="1950964346">
          <w:marLeft w:val="640"/>
          <w:marRight w:val="0"/>
          <w:marTop w:val="0"/>
          <w:marBottom w:val="0"/>
          <w:divBdr>
            <w:top w:val="none" w:sz="0" w:space="0" w:color="auto"/>
            <w:left w:val="none" w:sz="0" w:space="0" w:color="auto"/>
            <w:bottom w:val="none" w:sz="0" w:space="0" w:color="auto"/>
            <w:right w:val="none" w:sz="0" w:space="0" w:color="auto"/>
          </w:divBdr>
        </w:div>
        <w:div w:id="1992250021">
          <w:marLeft w:val="640"/>
          <w:marRight w:val="0"/>
          <w:marTop w:val="0"/>
          <w:marBottom w:val="0"/>
          <w:divBdr>
            <w:top w:val="none" w:sz="0" w:space="0" w:color="auto"/>
            <w:left w:val="none" w:sz="0" w:space="0" w:color="auto"/>
            <w:bottom w:val="none" w:sz="0" w:space="0" w:color="auto"/>
            <w:right w:val="none" w:sz="0" w:space="0" w:color="auto"/>
          </w:divBdr>
        </w:div>
        <w:div w:id="2012638067">
          <w:marLeft w:val="640"/>
          <w:marRight w:val="0"/>
          <w:marTop w:val="0"/>
          <w:marBottom w:val="0"/>
          <w:divBdr>
            <w:top w:val="none" w:sz="0" w:space="0" w:color="auto"/>
            <w:left w:val="none" w:sz="0" w:space="0" w:color="auto"/>
            <w:bottom w:val="none" w:sz="0" w:space="0" w:color="auto"/>
            <w:right w:val="none" w:sz="0" w:space="0" w:color="auto"/>
          </w:divBdr>
        </w:div>
        <w:div w:id="2085955594">
          <w:marLeft w:val="640"/>
          <w:marRight w:val="0"/>
          <w:marTop w:val="0"/>
          <w:marBottom w:val="0"/>
          <w:divBdr>
            <w:top w:val="none" w:sz="0" w:space="0" w:color="auto"/>
            <w:left w:val="none" w:sz="0" w:space="0" w:color="auto"/>
            <w:bottom w:val="none" w:sz="0" w:space="0" w:color="auto"/>
            <w:right w:val="none" w:sz="0" w:space="0" w:color="auto"/>
          </w:divBdr>
        </w:div>
        <w:div w:id="2110197942">
          <w:marLeft w:val="640"/>
          <w:marRight w:val="0"/>
          <w:marTop w:val="0"/>
          <w:marBottom w:val="0"/>
          <w:divBdr>
            <w:top w:val="none" w:sz="0" w:space="0" w:color="auto"/>
            <w:left w:val="none" w:sz="0" w:space="0" w:color="auto"/>
            <w:bottom w:val="none" w:sz="0" w:space="0" w:color="auto"/>
            <w:right w:val="none" w:sz="0" w:space="0" w:color="auto"/>
          </w:divBdr>
        </w:div>
        <w:div w:id="2140413529">
          <w:marLeft w:val="640"/>
          <w:marRight w:val="0"/>
          <w:marTop w:val="0"/>
          <w:marBottom w:val="0"/>
          <w:divBdr>
            <w:top w:val="none" w:sz="0" w:space="0" w:color="auto"/>
            <w:left w:val="none" w:sz="0" w:space="0" w:color="auto"/>
            <w:bottom w:val="none" w:sz="0" w:space="0" w:color="auto"/>
            <w:right w:val="none" w:sz="0" w:space="0" w:color="auto"/>
          </w:divBdr>
        </w:div>
      </w:divsChild>
    </w:div>
    <w:div w:id="1426077189">
      <w:bodyDiv w:val="1"/>
      <w:marLeft w:val="0"/>
      <w:marRight w:val="0"/>
      <w:marTop w:val="0"/>
      <w:marBottom w:val="0"/>
      <w:divBdr>
        <w:top w:val="none" w:sz="0" w:space="0" w:color="auto"/>
        <w:left w:val="none" w:sz="0" w:space="0" w:color="auto"/>
        <w:bottom w:val="none" w:sz="0" w:space="0" w:color="auto"/>
        <w:right w:val="none" w:sz="0" w:space="0" w:color="auto"/>
      </w:divBdr>
      <w:divsChild>
        <w:div w:id="875854482">
          <w:marLeft w:val="0"/>
          <w:marRight w:val="0"/>
          <w:marTop w:val="0"/>
          <w:marBottom w:val="0"/>
          <w:divBdr>
            <w:top w:val="none" w:sz="0" w:space="0" w:color="auto"/>
            <w:left w:val="none" w:sz="0" w:space="0" w:color="auto"/>
            <w:bottom w:val="none" w:sz="0" w:space="0" w:color="auto"/>
            <w:right w:val="none" w:sz="0" w:space="0" w:color="auto"/>
          </w:divBdr>
          <w:divsChild>
            <w:div w:id="1178083331">
              <w:marLeft w:val="0"/>
              <w:marRight w:val="0"/>
              <w:marTop w:val="0"/>
              <w:marBottom w:val="0"/>
              <w:divBdr>
                <w:top w:val="none" w:sz="0" w:space="0" w:color="auto"/>
                <w:left w:val="none" w:sz="0" w:space="0" w:color="auto"/>
                <w:bottom w:val="none" w:sz="0" w:space="0" w:color="auto"/>
                <w:right w:val="none" w:sz="0" w:space="0" w:color="auto"/>
              </w:divBdr>
              <w:divsChild>
                <w:div w:id="163748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501744">
      <w:bodyDiv w:val="1"/>
      <w:marLeft w:val="0"/>
      <w:marRight w:val="0"/>
      <w:marTop w:val="0"/>
      <w:marBottom w:val="0"/>
      <w:divBdr>
        <w:top w:val="none" w:sz="0" w:space="0" w:color="auto"/>
        <w:left w:val="none" w:sz="0" w:space="0" w:color="auto"/>
        <w:bottom w:val="none" w:sz="0" w:space="0" w:color="auto"/>
        <w:right w:val="none" w:sz="0" w:space="0" w:color="auto"/>
      </w:divBdr>
      <w:divsChild>
        <w:div w:id="170460426">
          <w:marLeft w:val="0"/>
          <w:marRight w:val="0"/>
          <w:marTop w:val="0"/>
          <w:marBottom w:val="0"/>
          <w:divBdr>
            <w:top w:val="none" w:sz="0" w:space="0" w:color="auto"/>
            <w:left w:val="none" w:sz="0" w:space="0" w:color="auto"/>
            <w:bottom w:val="none" w:sz="0" w:space="0" w:color="auto"/>
            <w:right w:val="none" w:sz="0" w:space="0" w:color="auto"/>
          </w:divBdr>
          <w:divsChild>
            <w:div w:id="1689137552">
              <w:marLeft w:val="0"/>
              <w:marRight w:val="0"/>
              <w:marTop w:val="0"/>
              <w:marBottom w:val="0"/>
              <w:divBdr>
                <w:top w:val="none" w:sz="0" w:space="0" w:color="auto"/>
                <w:left w:val="none" w:sz="0" w:space="0" w:color="auto"/>
                <w:bottom w:val="none" w:sz="0" w:space="0" w:color="auto"/>
                <w:right w:val="none" w:sz="0" w:space="0" w:color="auto"/>
              </w:divBdr>
              <w:divsChild>
                <w:div w:id="198950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678020">
      <w:bodyDiv w:val="1"/>
      <w:marLeft w:val="0"/>
      <w:marRight w:val="0"/>
      <w:marTop w:val="0"/>
      <w:marBottom w:val="0"/>
      <w:divBdr>
        <w:top w:val="none" w:sz="0" w:space="0" w:color="auto"/>
        <w:left w:val="none" w:sz="0" w:space="0" w:color="auto"/>
        <w:bottom w:val="none" w:sz="0" w:space="0" w:color="auto"/>
        <w:right w:val="none" w:sz="0" w:space="0" w:color="auto"/>
      </w:divBdr>
    </w:div>
    <w:div w:id="1466119566">
      <w:bodyDiv w:val="1"/>
      <w:marLeft w:val="0"/>
      <w:marRight w:val="0"/>
      <w:marTop w:val="0"/>
      <w:marBottom w:val="0"/>
      <w:divBdr>
        <w:top w:val="none" w:sz="0" w:space="0" w:color="auto"/>
        <w:left w:val="none" w:sz="0" w:space="0" w:color="auto"/>
        <w:bottom w:val="none" w:sz="0" w:space="0" w:color="auto"/>
        <w:right w:val="none" w:sz="0" w:space="0" w:color="auto"/>
      </w:divBdr>
    </w:div>
    <w:div w:id="1519806941">
      <w:bodyDiv w:val="1"/>
      <w:marLeft w:val="0"/>
      <w:marRight w:val="0"/>
      <w:marTop w:val="0"/>
      <w:marBottom w:val="0"/>
      <w:divBdr>
        <w:top w:val="none" w:sz="0" w:space="0" w:color="auto"/>
        <w:left w:val="none" w:sz="0" w:space="0" w:color="auto"/>
        <w:bottom w:val="none" w:sz="0" w:space="0" w:color="auto"/>
        <w:right w:val="none" w:sz="0" w:space="0" w:color="auto"/>
      </w:divBdr>
      <w:divsChild>
        <w:div w:id="4018805">
          <w:marLeft w:val="640"/>
          <w:marRight w:val="0"/>
          <w:marTop w:val="0"/>
          <w:marBottom w:val="0"/>
          <w:divBdr>
            <w:top w:val="none" w:sz="0" w:space="0" w:color="auto"/>
            <w:left w:val="none" w:sz="0" w:space="0" w:color="auto"/>
            <w:bottom w:val="none" w:sz="0" w:space="0" w:color="auto"/>
            <w:right w:val="none" w:sz="0" w:space="0" w:color="auto"/>
          </w:divBdr>
        </w:div>
        <w:div w:id="42407503">
          <w:marLeft w:val="640"/>
          <w:marRight w:val="0"/>
          <w:marTop w:val="0"/>
          <w:marBottom w:val="0"/>
          <w:divBdr>
            <w:top w:val="none" w:sz="0" w:space="0" w:color="auto"/>
            <w:left w:val="none" w:sz="0" w:space="0" w:color="auto"/>
            <w:bottom w:val="none" w:sz="0" w:space="0" w:color="auto"/>
            <w:right w:val="none" w:sz="0" w:space="0" w:color="auto"/>
          </w:divBdr>
        </w:div>
        <w:div w:id="74516245">
          <w:marLeft w:val="640"/>
          <w:marRight w:val="0"/>
          <w:marTop w:val="0"/>
          <w:marBottom w:val="0"/>
          <w:divBdr>
            <w:top w:val="none" w:sz="0" w:space="0" w:color="auto"/>
            <w:left w:val="none" w:sz="0" w:space="0" w:color="auto"/>
            <w:bottom w:val="none" w:sz="0" w:space="0" w:color="auto"/>
            <w:right w:val="none" w:sz="0" w:space="0" w:color="auto"/>
          </w:divBdr>
        </w:div>
        <w:div w:id="83261531">
          <w:marLeft w:val="640"/>
          <w:marRight w:val="0"/>
          <w:marTop w:val="0"/>
          <w:marBottom w:val="0"/>
          <w:divBdr>
            <w:top w:val="none" w:sz="0" w:space="0" w:color="auto"/>
            <w:left w:val="none" w:sz="0" w:space="0" w:color="auto"/>
            <w:bottom w:val="none" w:sz="0" w:space="0" w:color="auto"/>
            <w:right w:val="none" w:sz="0" w:space="0" w:color="auto"/>
          </w:divBdr>
        </w:div>
        <w:div w:id="126516058">
          <w:marLeft w:val="640"/>
          <w:marRight w:val="0"/>
          <w:marTop w:val="0"/>
          <w:marBottom w:val="0"/>
          <w:divBdr>
            <w:top w:val="none" w:sz="0" w:space="0" w:color="auto"/>
            <w:left w:val="none" w:sz="0" w:space="0" w:color="auto"/>
            <w:bottom w:val="none" w:sz="0" w:space="0" w:color="auto"/>
            <w:right w:val="none" w:sz="0" w:space="0" w:color="auto"/>
          </w:divBdr>
        </w:div>
        <w:div w:id="137037693">
          <w:marLeft w:val="640"/>
          <w:marRight w:val="0"/>
          <w:marTop w:val="0"/>
          <w:marBottom w:val="0"/>
          <w:divBdr>
            <w:top w:val="none" w:sz="0" w:space="0" w:color="auto"/>
            <w:left w:val="none" w:sz="0" w:space="0" w:color="auto"/>
            <w:bottom w:val="none" w:sz="0" w:space="0" w:color="auto"/>
            <w:right w:val="none" w:sz="0" w:space="0" w:color="auto"/>
          </w:divBdr>
        </w:div>
        <w:div w:id="174811891">
          <w:marLeft w:val="640"/>
          <w:marRight w:val="0"/>
          <w:marTop w:val="0"/>
          <w:marBottom w:val="0"/>
          <w:divBdr>
            <w:top w:val="none" w:sz="0" w:space="0" w:color="auto"/>
            <w:left w:val="none" w:sz="0" w:space="0" w:color="auto"/>
            <w:bottom w:val="none" w:sz="0" w:space="0" w:color="auto"/>
            <w:right w:val="none" w:sz="0" w:space="0" w:color="auto"/>
          </w:divBdr>
        </w:div>
        <w:div w:id="362558692">
          <w:marLeft w:val="640"/>
          <w:marRight w:val="0"/>
          <w:marTop w:val="0"/>
          <w:marBottom w:val="0"/>
          <w:divBdr>
            <w:top w:val="none" w:sz="0" w:space="0" w:color="auto"/>
            <w:left w:val="none" w:sz="0" w:space="0" w:color="auto"/>
            <w:bottom w:val="none" w:sz="0" w:space="0" w:color="auto"/>
            <w:right w:val="none" w:sz="0" w:space="0" w:color="auto"/>
          </w:divBdr>
        </w:div>
        <w:div w:id="512768338">
          <w:marLeft w:val="640"/>
          <w:marRight w:val="0"/>
          <w:marTop w:val="0"/>
          <w:marBottom w:val="0"/>
          <w:divBdr>
            <w:top w:val="none" w:sz="0" w:space="0" w:color="auto"/>
            <w:left w:val="none" w:sz="0" w:space="0" w:color="auto"/>
            <w:bottom w:val="none" w:sz="0" w:space="0" w:color="auto"/>
            <w:right w:val="none" w:sz="0" w:space="0" w:color="auto"/>
          </w:divBdr>
        </w:div>
        <w:div w:id="532377827">
          <w:marLeft w:val="640"/>
          <w:marRight w:val="0"/>
          <w:marTop w:val="0"/>
          <w:marBottom w:val="0"/>
          <w:divBdr>
            <w:top w:val="none" w:sz="0" w:space="0" w:color="auto"/>
            <w:left w:val="none" w:sz="0" w:space="0" w:color="auto"/>
            <w:bottom w:val="none" w:sz="0" w:space="0" w:color="auto"/>
            <w:right w:val="none" w:sz="0" w:space="0" w:color="auto"/>
          </w:divBdr>
        </w:div>
        <w:div w:id="588585264">
          <w:marLeft w:val="640"/>
          <w:marRight w:val="0"/>
          <w:marTop w:val="0"/>
          <w:marBottom w:val="0"/>
          <w:divBdr>
            <w:top w:val="none" w:sz="0" w:space="0" w:color="auto"/>
            <w:left w:val="none" w:sz="0" w:space="0" w:color="auto"/>
            <w:bottom w:val="none" w:sz="0" w:space="0" w:color="auto"/>
            <w:right w:val="none" w:sz="0" w:space="0" w:color="auto"/>
          </w:divBdr>
        </w:div>
        <w:div w:id="669796335">
          <w:marLeft w:val="640"/>
          <w:marRight w:val="0"/>
          <w:marTop w:val="0"/>
          <w:marBottom w:val="0"/>
          <w:divBdr>
            <w:top w:val="none" w:sz="0" w:space="0" w:color="auto"/>
            <w:left w:val="none" w:sz="0" w:space="0" w:color="auto"/>
            <w:bottom w:val="none" w:sz="0" w:space="0" w:color="auto"/>
            <w:right w:val="none" w:sz="0" w:space="0" w:color="auto"/>
          </w:divBdr>
        </w:div>
        <w:div w:id="709692125">
          <w:marLeft w:val="640"/>
          <w:marRight w:val="0"/>
          <w:marTop w:val="0"/>
          <w:marBottom w:val="0"/>
          <w:divBdr>
            <w:top w:val="none" w:sz="0" w:space="0" w:color="auto"/>
            <w:left w:val="none" w:sz="0" w:space="0" w:color="auto"/>
            <w:bottom w:val="none" w:sz="0" w:space="0" w:color="auto"/>
            <w:right w:val="none" w:sz="0" w:space="0" w:color="auto"/>
          </w:divBdr>
        </w:div>
        <w:div w:id="752092617">
          <w:marLeft w:val="640"/>
          <w:marRight w:val="0"/>
          <w:marTop w:val="0"/>
          <w:marBottom w:val="0"/>
          <w:divBdr>
            <w:top w:val="none" w:sz="0" w:space="0" w:color="auto"/>
            <w:left w:val="none" w:sz="0" w:space="0" w:color="auto"/>
            <w:bottom w:val="none" w:sz="0" w:space="0" w:color="auto"/>
            <w:right w:val="none" w:sz="0" w:space="0" w:color="auto"/>
          </w:divBdr>
        </w:div>
        <w:div w:id="883366220">
          <w:marLeft w:val="640"/>
          <w:marRight w:val="0"/>
          <w:marTop w:val="0"/>
          <w:marBottom w:val="0"/>
          <w:divBdr>
            <w:top w:val="none" w:sz="0" w:space="0" w:color="auto"/>
            <w:left w:val="none" w:sz="0" w:space="0" w:color="auto"/>
            <w:bottom w:val="none" w:sz="0" w:space="0" w:color="auto"/>
            <w:right w:val="none" w:sz="0" w:space="0" w:color="auto"/>
          </w:divBdr>
        </w:div>
        <w:div w:id="907110306">
          <w:marLeft w:val="640"/>
          <w:marRight w:val="0"/>
          <w:marTop w:val="0"/>
          <w:marBottom w:val="0"/>
          <w:divBdr>
            <w:top w:val="none" w:sz="0" w:space="0" w:color="auto"/>
            <w:left w:val="none" w:sz="0" w:space="0" w:color="auto"/>
            <w:bottom w:val="none" w:sz="0" w:space="0" w:color="auto"/>
            <w:right w:val="none" w:sz="0" w:space="0" w:color="auto"/>
          </w:divBdr>
        </w:div>
        <w:div w:id="977346872">
          <w:marLeft w:val="640"/>
          <w:marRight w:val="0"/>
          <w:marTop w:val="0"/>
          <w:marBottom w:val="0"/>
          <w:divBdr>
            <w:top w:val="none" w:sz="0" w:space="0" w:color="auto"/>
            <w:left w:val="none" w:sz="0" w:space="0" w:color="auto"/>
            <w:bottom w:val="none" w:sz="0" w:space="0" w:color="auto"/>
            <w:right w:val="none" w:sz="0" w:space="0" w:color="auto"/>
          </w:divBdr>
        </w:div>
        <w:div w:id="1016149186">
          <w:marLeft w:val="640"/>
          <w:marRight w:val="0"/>
          <w:marTop w:val="0"/>
          <w:marBottom w:val="0"/>
          <w:divBdr>
            <w:top w:val="none" w:sz="0" w:space="0" w:color="auto"/>
            <w:left w:val="none" w:sz="0" w:space="0" w:color="auto"/>
            <w:bottom w:val="none" w:sz="0" w:space="0" w:color="auto"/>
            <w:right w:val="none" w:sz="0" w:space="0" w:color="auto"/>
          </w:divBdr>
        </w:div>
        <w:div w:id="1040974389">
          <w:marLeft w:val="640"/>
          <w:marRight w:val="0"/>
          <w:marTop w:val="0"/>
          <w:marBottom w:val="0"/>
          <w:divBdr>
            <w:top w:val="none" w:sz="0" w:space="0" w:color="auto"/>
            <w:left w:val="none" w:sz="0" w:space="0" w:color="auto"/>
            <w:bottom w:val="none" w:sz="0" w:space="0" w:color="auto"/>
            <w:right w:val="none" w:sz="0" w:space="0" w:color="auto"/>
          </w:divBdr>
        </w:div>
        <w:div w:id="1061058723">
          <w:marLeft w:val="640"/>
          <w:marRight w:val="0"/>
          <w:marTop w:val="0"/>
          <w:marBottom w:val="0"/>
          <w:divBdr>
            <w:top w:val="none" w:sz="0" w:space="0" w:color="auto"/>
            <w:left w:val="none" w:sz="0" w:space="0" w:color="auto"/>
            <w:bottom w:val="none" w:sz="0" w:space="0" w:color="auto"/>
            <w:right w:val="none" w:sz="0" w:space="0" w:color="auto"/>
          </w:divBdr>
        </w:div>
        <w:div w:id="1076706802">
          <w:marLeft w:val="640"/>
          <w:marRight w:val="0"/>
          <w:marTop w:val="0"/>
          <w:marBottom w:val="0"/>
          <w:divBdr>
            <w:top w:val="none" w:sz="0" w:space="0" w:color="auto"/>
            <w:left w:val="none" w:sz="0" w:space="0" w:color="auto"/>
            <w:bottom w:val="none" w:sz="0" w:space="0" w:color="auto"/>
            <w:right w:val="none" w:sz="0" w:space="0" w:color="auto"/>
          </w:divBdr>
        </w:div>
        <w:div w:id="1110004114">
          <w:marLeft w:val="640"/>
          <w:marRight w:val="0"/>
          <w:marTop w:val="0"/>
          <w:marBottom w:val="0"/>
          <w:divBdr>
            <w:top w:val="none" w:sz="0" w:space="0" w:color="auto"/>
            <w:left w:val="none" w:sz="0" w:space="0" w:color="auto"/>
            <w:bottom w:val="none" w:sz="0" w:space="0" w:color="auto"/>
            <w:right w:val="none" w:sz="0" w:space="0" w:color="auto"/>
          </w:divBdr>
        </w:div>
        <w:div w:id="1123380122">
          <w:marLeft w:val="640"/>
          <w:marRight w:val="0"/>
          <w:marTop w:val="0"/>
          <w:marBottom w:val="0"/>
          <w:divBdr>
            <w:top w:val="none" w:sz="0" w:space="0" w:color="auto"/>
            <w:left w:val="none" w:sz="0" w:space="0" w:color="auto"/>
            <w:bottom w:val="none" w:sz="0" w:space="0" w:color="auto"/>
            <w:right w:val="none" w:sz="0" w:space="0" w:color="auto"/>
          </w:divBdr>
        </w:div>
        <w:div w:id="1165316339">
          <w:marLeft w:val="640"/>
          <w:marRight w:val="0"/>
          <w:marTop w:val="0"/>
          <w:marBottom w:val="0"/>
          <w:divBdr>
            <w:top w:val="none" w:sz="0" w:space="0" w:color="auto"/>
            <w:left w:val="none" w:sz="0" w:space="0" w:color="auto"/>
            <w:bottom w:val="none" w:sz="0" w:space="0" w:color="auto"/>
            <w:right w:val="none" w:sz="0" w:space="0" w:color="auto"/>
          </w:divBdr>
        </w:div>
        <w:div w:id="1229922974">
          <w:marLeft w:val="640"/>
          <w:marRight w:val="0"/>
          <w:marTop w:val="0"/>
          <w:marBottom w:val="0"/>
          <w:divBdr>
            <w:top w:val="none" w:sz="0" w:space="0" w:color="auto"/>
            <w:left w:val="none" w:sz="0" w:space="0" w:color="auto"/>
            <w:bottom w:val="none" w:sz="0" w:space="0" w:color="auto"/>
            <w:right w:val="none" w:sz="0" w:space="0" w:color="auto"/>
          </w:divBdr>
        </w:div>
        <w:div w:id="1252735636">
          <w:marLeft w:val="640"/>
          <w:marRight w:val="0"/>
          <w:marTop w:val="0"/>
          <w:marBottom w:val="0"/>
          <w:divBdr>
            <w:top w:val="none" w:sz="0" w:space="0" w:color="auto"/>
            <w:left w:val="none" w:sz="0" w:space="0" w:color="auto"/>
            <w:bottom w:val="none" w:sz="0" w:space="0" w:color="auto"/>
            <w:right w:val="none" w:sz="0" w:space="0" w:color="auto"/>
          </w:divBdr>
        </w:div>
        <w:div w:id="1266764535">
          <w:marLeft w:val="640"/>
          <w:marRight w:val="0"/>
          <w:marTop w:val="0"/>
          <w:marBottom w:val="0"/>
          <w:divBdr>
            <w:top w:val="none" w:sz="0" w:space="0" w:color="auto"/>
            <w:left w:val="none" w:sz="0" w:space="0" w:color="auto"/>
            <w:bottom w:val="none" w:sz="0" w:space="0" w:color="auto"/>
            <w:right w:val="none" w:sz="0" w:space="0" w:color="auto"/>
          </w:divBdr>
        </w:div>
        <w:div w:id="1288008554">
          <w:marLeft w:val="640"/>
          <w:marRight w:val="0"/>
          <w:marTop w:val="0"/>
          <w:marBottom w:val="0"/>
          <w:divBdr>
            <w:top w:val="none" w:sz="0" w:space="0" w:color="auto"/>
            <w:left w:val="none" w:sz="0" w:space="0" w:color="auto"/>
            <w:bottom w:val="none" w:sz="0" w:space="0" w:color="auto"/>
            <w:right w:val="none" w:sz="0" w:space="0" w:color="auto"/>
          </w:divBdr>
        </w:div>
        <w:div w:id="1314528161">
          <w:marLeft w:val="640"/>
          <w:marRight w:val="0"/>
          <w:marTop w:val="0"/>
          <w:marBottom w:val="0"/>
          <w:divBdr>
            <w:top w:val="none" w:sz="0" w:space="0" w:color="auto"/>
            <w:left w:val="none" w:sz="0" w:space="0" w:color="auto"/>
            <w:bottom w:val="none" w:sz="0" w:space="0" w:color="auto"/>
            <w:right w:val="none" w:sz="0" w:space="0" w:color="auto"/>
          </w:divBdr>
        </w:div>
        <w:div w:id="1336882999">
          <w:marLeft w:val="640"/>
          <w:marRight w:val="0"/>
          <w:marTop w:val="0"/>
          <w:marBottom w:val="0"/>
          <w:divBdr>
            <w:top w:val="none" w:sz="0" w:space="0" w:color="auto"/>
            <w:left w:val="none" w:sz="0" w:space="0" w:color="auto"/>
            <w:bottom w:val="none" w:sz="0" w:space="0" w:color="auto"/>
            <w:right w:val="none" w:sz="0" w:space="0" w:color="auto"/>
          </w:divBdr>
        </w:div>
        <w:div w:id="1393191650">
          <w:marLeft w:val="640"/>
          <w:marRight w:val="0"/>
          <w:marTop w:val="0"/>
          <w:marBottom w:val="0"/>
          <w:divBdr>
            <w:top w:val="none" w:sz="0" w:space="0" w:color="auto"/>
            <w:left w:val="none" w:sz="0" w:space="0" w:color="auto"/>
            <w:bottom w:val="none" w:sz="0" w:space="0" w:color="auto"/>
            <w:right w:val="none" w:sz="0" w:space="0" w:color="auto"/>
          </w:divBdr>
        </w:div>
        <w:div w:id="1423916236">
          <w:marLeft w:val="640"/>
          <w:marRight w:val="0"/>
          <w:marTop w:val="0"/>
          <w:marBottom w:val="0"/>
          <w:divBdr>
            <w:top w:val="none" w:sz="0" w:space="0" w:color="auto"/>
            <w:left w:val="none" w:sz="0" w:space="0" w:color="auto"/>
            <w:bottom w:val="none" w:sz="0" w:space="0" w:color="auto"/>
            <w:right w:val="none" w:sz="0" w:space="0" w:color="auto"/>
          </w:divBdr>
        </w:div>
        <w:div w:id="1478256986">
          <w:marLeft w:val="640"/>
          <w:marRight w:val="0"/>
          <w:marTop w:val="0"/>
          <w:marBottom w:val="0"/>
          <w:divBdr>
            <w:top w:val="none" w:sz="0" w:space="0" w:color="auto"/>
            <w:left w:val="none" w:sz="0" w:space="0" w:color="auto"/>
            <w:bottom w:val="none" w:sz="0" w:space="0" w:color="auto"/>
            <w:right w:val="none" w:sz="0" w:space="0" w:color="auto"/>
          </w:divBdr>
        </w:div>
        <w:div w:id="1497303847">
          <w:marLeft w:val="640"/>
          <w:marRight w:val="0"/>
          <w:marTop w:val="0"/>
          <w:marBottom w:val="0"/>
          <w:divBdr>
            <w:top w:val="none" w:sz="0" w:space="0" w:color="auto"/>
            <w:left w:val="none" w:sz="0" w:space="0" w:color="auto"/>
            <w:bottom w:val="none" w:sz="0" w:space="0" w:color="auto"/>
            <w:right w:val="none" w:sz="0" w:space="0" w:color="auto"/>
          </w:divBdr>
        </w:div>
        <w:div w:id="1513375948">
          <w:marLeft w:val="640"/>
          <w:marRight w:val="0"/>
          <w:marTop w:val="0"/>
          <w:marBottom w:val="0"/>
          <w:divBdr>
            <w:top w:val="none" w:sz="0" w:space="0" w:color="auto"/>
            <w:left w:val="none" w:sz="0" w:space="0" w:color="auto"/>
            <w:bottom w:val="none" w:sz="0" w:space="0" w:color="auto"/>
            <w:right w:val="none" w:sz="0" w:space="0" w:color="auto"/>
          </w:divBdr>
        </w:div>
        <w:div w:id="1530144629">
          <w:marLeft w:val="640"/>
          <w:marRight w:val="0"/>
          <w:marTop w:val="0"/>
          <w:marBottom w:val="0"/>
          <w:divBdr>
            <w:top w:val="none" w:sz="0" w:space="0" w:color="auto"/>
            <w:left w:val="none" w:sz="0" w:space="0" w:color="auto"/>
            <w:bottom w:val="none" w:sz="0" w:space="0" w:color="auto"/>
            <w:right w:val="none" w:sz="0" w:space="0" w:color="auto"/>
          </w:divBdr>
        </w:div>
        <w:div w:id="1609969103">
          <w:marLeft w:val="640"/>
          <w:marRight w:val="0"/>
          <w:marTop w:val="0"/>
          <w:marBottom w:val="0"/>
          <w:divBdr>
            <w:top w:val="none" w:sz="0" w:space="0" w:color="auto"/>
            <w:left w:val="none" w:sz="0" w:space="0" w:color="auto"/>
            <w:bottom w:val="none" w:sz="0" w:space="0" w:color="auto"/>
            <w:right w:val="none" w:sz="0" w:space="0" w:color="auto"/>
          </w:divBdr>
        </w:div>
        <w:div w:id="1689673293">
          <w:marLeft w:val="640"/>
          <w:marRight w:val="0"/>
          <w:marTop w:val="0"/>
          <w:marBottom w:val="0"/>
          <w:divBdr>
            <w:top w:val="none" w:sz="0" w:space="0" w:color="auto"/>
            <w:left w:val="none" w:sz="0" w:space="0" w:color="auto"/>
            <w:bottom w:val="none" w:sz="0" w:space="0" w:color="auto"/>
            <w:right w:val="none" w:sz="0" w:space="0" w:color="auto"/>
          </w:divBdr>
        </w:div>
        <w:div w:id="1731071342">
          <w:marLeft w:val="640"/>
          <w:marRight w:val="0"/>
          <w:marTop w:val="0"/>
          <w:marBottom w:val="0"/>
          <w:divBdr>
            <w:top w:val="none" w:sz="0" w:space="0" w:color="auto"/>
            <w:left w:val="none" w:sz="0" w:space="0" w:color="auto"/>
            <w:bottom w:val="none" w:sz="0" w:space="0" w:color="auto"/>
            <w:right w:val="none" w:sz="0" w:space="0" w:color="auto"/>
          </w:divBdr>
        </w:div>
        <w:div w:id="1741439283">
          <w:marLeft w:val="640"/>
          <w:marRight w:val="0"/>
          <w:marTop w:val="0"/>
          <w:marBottom w:val="0"/>
          <w:divBdr>
            <w:top w:val="none" w:sz="0" w:space="0" w:color="auto"/>
            <w:left w:val="none" w:sz="0" w:space="0" w:color="auto"/>
            <w:bottom w:val="none" w:sz="0" w:space="0" w:color="auto"/>
            <w:right w:val="none" w:sz="0" w:space="0" w:color="auto"/>
          </w:divBdr>
        </w:div>
        <w:div w:id="1756706474">
          <w:marLeft w:val="640"/>
          <w:marRight w:val="0"/>
          <w:marTop w:val="0"/>
          <w:marBottom w:val="0"/>
          <w:divBdr>
            <w:top w:val="none" w:sz="0" w:space="0" w:color="auto"/>
            <w:left w:val="none" w:sz="0" w:space="0" w:color="auto"/>
            <w:bottom w:val="none" w:sz="0" w:space="0" w:color="auto"/>
            <w:right w:val="none" w:sz="0" w:space="0" w:color="auto"/>
          </w:divBdr>
        </w:div>
        <w:div w:id="1844466383">
          <w:marLeft w:val="640"/>
          <w:marRight w:val="0"/>
          <w:marTop w:val="0"/>
          <w:marBottom w:val="0"/>
          <w:divBdr>
            <w:top w:val="none" w:sz="0" w:space="0" w:color="auto"/>
            <w:left w:val="none" w:sz="0" w:space="0" w:color="auto"/>
            <w:bottom w:val="none" w:sz="0" w:space="0" w:color="auto"/>
            <w:right w:val="none" w:sz="0" w:space="0" w:color="auto"/>
          </w:divBdr>
        </w:div>
        <w:div w:id="1882938486">
          <w:marLeft w:val="640"/>
          <w:marRight w:val="0"/>
          <w:marTop w:val="0"/>
          <w:marBottom w:val="0"/>
          <w:divBdr>
            <w:top w:val="none" w:sz="0" w:space="0" w:color="auto"/>
            <w:left w:val="none" w:sz="0" w:space="0" w:color="auto"/>
            <w:bottom w:val="none" w:sz="0" w:space="0" w:color="auto"/>
            <w:right w:val="none" w:sz="0" w:space="0" w:color="auto"/>
          </w:divBdr>
        </w:div>
        <w:div w:id="1997999976">
          <w:marLeft w:val="640"/>
          <w:marRight w:val="0"/>
          <w:marTop w:val="0"/>
          <w:marBottom w:val="0"/>
          <w:divBdr>
            <w:top w:val="none" w:sz="0" w:space="0" w:color="auto"/>
            <w:left w:val="none" w:sz="0" w:space="0" w:color="auto"/>
            <w:bottom w:val="none" w:sz="0" w:space="0" w:color="auto"/>
            <w:right w:val="none" w:sz="0" w:space="0" w:color="auto"/>
          </w:divBdr>
        </w:div>
        <w:div w:id="2001535996">
          <w:marLeft w:val="640"/>
          <w:marRight w:val="0"/>
          <w:marTop w:val="0"/>
          <w:marBottom w:val="0"/>
          <w:divBdr>
            <w:top w:val="none" w:sz="0" w:space="0" w:color="auto"/>
            <w:left w:val="none" w:sz="0" w:space="0" w:color="auto"/>
            <w:bottom w:val="none" w:sz="0" w:space="0" w:color="auto"/>
            <w:right w:val="none" w:sz="0" w:space="0" w:color="auto"/>
          </w:divBdr>
        </w:div>
        <w:div w:id="2012754575">
          <w:marLeft w:val="640"/>
          <w:marRight w:val="0"/>
          <w:marTop w:val="0"/>
          <w:marBottom w:val="0"/>
          <w:divBdr>
            <w:top w:val="none" w:sz="0" w:space="0" w:color="auto"/>
            <w:left w:val="none" w:sz="0" w:space="0" w:color="auto"/>
            <w:bottom w:val="none" w:sz="0" w:space="0" w:color="auto"/>
            <w:right w:val="none" w:sz="0" w:space="0" w:color="auto"/>
          </w:divBdr>
        </w:div>
        <w:div w:id="2062825758">
          <w:marLeft w:val="640"/>
          <w:marRight w:val="0"/>
          <w:marTop w:val="0"/>
          <w:marBottom w:val="0"/>
          <w:divBdr>
            <w:top w:val="none" w:sz="0" w:space="0" w:color="auto"/>
            <w:left w:val="none" w:sz="0" w:space="0" w:color="auto"/>
            <w:bottom w:val="none" w:sz="0" w:space="0" w:color="auto"/>
            <w:right w:val="none" w:sz="0" w:space="0" w:color="auto"/>
          </w:divBdr>
        </w:div>
      </w:divsChild>
    </w:div>
    <w:div w:id="1528981725">
      <w:bodyDiv w:val="1"/>
      <w:marLeft w:val="0"/>
      <w:marRight w:val="0"/>
      <w:marTop w:val="0"/>
      <w:marBottom w:val="0"/>
      <w:divBdr>
        <w:top w:val="none" w:sz="0" w:space="0" w:color="auto"/>
        <w:left w:val="none" w:sz="0" w:space="0" w:color="auto"/>
        <w:bottom w:val="none" w:sz="0" w:space="0" w:color="auto"/>
        <w:right w:val="none" w:sz="0" w:space="0" w:color="auto"/>
      </w:divBdr>
      <w:divsChild>
        <w:div w:id="166672888">
          <w:marLeft w:val="640"/>
          <w:marRight w:val="0"/>
          <w:marTop w:val="0"/>
          <w:marBottom w:val="0"/>
          <w:divBdr>
            <w:top w:val="none" w:sz="0" w:space="0" w:color="auto"/>
            <w:left w:val="none" w:sz="0" w:space="0" w:color="auto"/>
            <w:bottom w:val="none" w:sz="0" w:space="0" w:color="auto"/>
            <w:right w:val="none" w:sz="0" w:space="0" w:color="auto"/>
          </w:divBdr>
        </w:div>
        <w:div w:id="232203783">
          <w:marLeft w:val="640"/>
          <w:marRight w:val="0"/>
          <w:marTop w:val="0"/>
          <w:marBottom w:val="0"/>
          <w:divBdr>
            <w:top w:val="none" w:sz="0" w:space="0" w:color="auto"/>
            <w:left w:val="none" w:sz="0" w:space="0" w:color="auto"/>
            <w:bottom w:val="none" w:sz="0" w:space="0" w:color="auto"/>
            <w:right w:val="none" w:sz="0" w:space="0" w:color="auto"/>
          </w:divBdr>
        </w:div>
        <w:div w:id="252667957">
          <w:marLeft w:val="640"/>
          <w:marRight w:val="0"/>
          <w:marTop w:val="0"/>
          <w:marBottom w:val="0"/>
          <w:divBdr>
            <w:top w:val="none" w:sz="0" w:space="0" w:color="auto"/>
            <w:left w:val="none" w:sz="0" w:space="0" w:color="auto"/>
            <w:bottom w:val="none" w:sz="0" w:space="0" w:color="auto"/>
            <w:right w:val="none" w:sz="0" w:space="0" w:color="auto"/>
          </w:divBdr>
        </w:div>
        <w:div w:id="481895508">
          <w:marLeft w:val="640"/>
          <w:marRight w:val="0"/>
          <w:marTop w:val="0"/>
          <w:marBottom w:val="0"/>
          <w:divBdr>
            <w:top w:val="none" w:sz="0" w:space="0" w:color="auto"/>
            <w:left w:val="none" w:sz="0" w:space="0" w:color="auto"/>
            <w:bottom w:val="none" w:sz="0" w:space="0" w:color="auto"/>
            <w:right w:val="none" w:sz="0" w:space="0" w:color="auto"/>
          </w:divBdr>
        </w:div>
        <w:div w:id="501899513">
          <w:marLeft w:val="640"/>
          <w:marRight w:val="0"/>
          <w:marTop w:val="0"/>
          <w:marBottom w:val="0"/>
          <w:divBdr>
            <w:top w:val="none" w:sz="0" w:space="0" w:color="auto"/>
            <w:left w:val="none" w:sz="0" w:space="0" w:color="auto"/>
            <w:bottom w:val="none" w:sz="0" w:space="0" w:color="auto"/>
            <w:right w:val="none" w:sz="0" w:space="0" w:color="auto"/>
          </w:divBdr>
        </w:div>
        <w:div w:id="514927139">
          <w:marLeft w:val="640"/>
          <w:marRight w:val="0"/>
          <w:marTop w:val="0"/>
          <w:marBottom w:val="0"/>
          <w:divBdr>
            <w:top w:val="none" w:sz="0" w:space="0" w:color="auto"/>
            <w:left w:val="none" w:sz="0" w:space="0" w:color="auto"/>
            <w:bottom w:val="none" w:sz="0" w:space="0" w:color="auto"/>
            <w:right w:val="none" w:sz="0" w:space="0" w:color="auto"/>
          </w:divBdr>
        </w:div>
        <w:div w:id="554706168">
          <w:marLeft w:val="640"/>
          <w:marRight w:val="0"/>
          <w:marTop w:val="0"/>
          <w:marBottom w:val="0"/>
          <w:divBdr>
            <w:top w:val="none" w:sz="0" w:space="0" w:color="auto"/>
            <w:left w:val="none" w:sz="0" w:space="0" w:color="auto"/>
            <w:bottom w:val="none" w:sz="0" w:space="0" w:color="auto"/>
            <w:right w:val="none" w:sz="0" w:space="0" w:color="auto"/>
          </w:divBdr>
        </w:div>
        <w:div w:id="584538456">
          <w:marLeft w:val="640"/>
          <w:marRight w:val="0"/>
          <w:marTop w:val="0"/>
          <w:marBottom w:val="0"/>
          <w:divBdr>
            <w:top w:val="none" w:sz="0" w:space="0" w:color="auto"/>
            <w:left w:val="none" w:sz="0" w:space="0" w:color="auto"/>
            <w:bottom w:val="none" w:sz="0" w:space="0" w:color="auto"/>
            <w:right w:val="none" w:sz="0" w:space="0" w:color="auto"/>
          </w:divBdr>
        </w:div>
        <w:div w:id="618226553">
          <w:marLeft w:val="640"/>
          <w:marRight w:val="0"/>
          <w:marTop w:val="0"/>
          <w:marBottom w:val="0"/>
          <w:divBdr>
            <w:top w:val="none" w:sz="0" w:space="0" w:color="auto"/>
            <w:left w:val="none" w:sz="0" w:space="0" w:color="auto"/>
            <w:bottom w:val="none" w:sz="0" w:space="0" w:color="auto"/>
            <w:right w:val="none" w:sz="0" w:space="0" w:color="auto"/>
          </w:divBdr>
        </w:div>
        <w:div w:id="779304180">
          <w:marLeft w:val="640"/>
          <w:marRight w:val="0"/>
          <w:marTop w:val="0"/>
          <w:marBottom w:val="0"/>
          <w:divBdr>
            <w:top w:val="none" w:sz="0" w:space="0" w:color="auto"/>
            <w:left w:val="none" w:sz="0" w:space="0" w:color="auto"/>
            <w:bottom w:val="none" w:sz="0" w:space="0" w:color="auto"/>
            <w:right w:val="none" w:sz="0" w:space="0" w:color="auto"/>
          </w:divBdr>
        </w:div>
        <w:div w:id="832716535">
          <w:marLeft w:val="640"/>
          <w:marRight w:val="0"/>
          <w:marTop w:val="0"/>
          <w:marBottom w:val="0"/>
          <w:divBdr>
            <w:top w:val="none" w:sz="0" w:space="0" w:color="auto"/>
            <w:left w:val="none" w:sz="0" w:space="0" w:color="auto"/>
            <w:bottom w:val="none" w:sz="0" w:space="0" w:color="auto"/>
            <w:right w:val="none" w:sz="0" w:space="0" w:color="auto"/>
          </w:divBdr>
        </w:div>
        <w:div w:id="859441192">
          <w:marLeft w:val="640"/>
          <w:marRight w:val="0"/>
          <w:marTop w:val="0"/>
          <w:marBottom w:val="0"/>
          <w:divBdr>
            <w:top w:val="none" w:sz="0" w:space="0" w:color="auto"/>
            <w:left w:val="none" w:sz="0" w:space="0" w:color="auto"/>
            <w:bottom w:val="none" w:sz="0" w:space="0" w:color="auto"/>
            <w:right w:val="none" w:sz="0" w:space="0" w:color="auto"/>
          </w:divBdr>
        </w:div>
        <w:div w:id="873738966">
          <w:marLeft w:val="640"/>
          <w:marRight w:val="0"/>
          <w:marTop w:val="0"/>
          <w:marBottom w:val="0"/>
          <w:divBdr>
            <w:top w:val="none" w:sz="0" w:space="0" w:color="auto"/>
            <w:left w:val="none" w:sz="0" w:space="0" w:color="auto"/>
            <w:bottom w:val="none" w:sz="0" w:space="0" w:color="auto"/>
            <w:right w:val="none" w:sz="0" w:space="0" w:color="auto"/>
          </w:divBdr>
        </w:div>
        <w:div w:id="887569760">
          <w:marLeft w:val="640"/>
          <w:marRight w:val="0"/>
          <w:marTop w:val="0"/>
          <w:marBottom w:val="0"/>
          <w:divBdr>
            <w:top w:val="none" w:sz="0" w:space="0" w:color="auto"/>
            <w:left w:val="none" w:sz="0" w:space="0" w:color="auto"/>
            <w:bottom w:val="none" w:sz="0" w:space="0" w:color="auto"/>
            <w:right w:val="none" w:sz="0" w:space="0" w:color="auto"/>
          </w:divBdr>
        </w:div>
        <w:div w:id="892500848">
          <w:marLeft w:val="640"/>
          <w:marRight w:val="0"/>
          <w:marTop w:val="0"/>
          <w:marBottom w:val="0"/>
          <w:divBdr>
            <w:top w:val="none" w:sz="0" w:space="0" w:color="auto"/>
            <w:left w:val="none" w:sz="0" w:space="0" w:color="auto"/>
            <w:bottom w:val="none" w:sz="0" w:space="0" w:color="auto"/>
            <w:right w:val="none" w:sz="0" w:space="0" w:color="auto"/>
          </w:divBdr>
        </w:div>
        <w:div w:id="893463815">
          <w:marLeft w:val="640"/>
          <w:marRight w:val="0"/>
          <w:marTop w:val="0"/>
          <w:marBottom w:val="0"/>
          <w:divBdr>
            <w:top w:val="none" w:sz="0" w:space="0" w:color="auto"/>
            <w:left w:val="none" w:sz="0" w:space="0" w:color="auto"/>
            <w:bottom w:val="none" w:sz="0" w:space="0" w:color="auto"/>
            <w:right w:val="none" w:sz="0" w:space="0" w:color="auto"/>
          </w:divBdr>
        </w:div>
        <w:div w:id="900561192">
          <w:marLeft w:val="640"/>
          <w:marRight w:val="0"/>
          <w:marTop w:val="0"/>
          <w:marBottom w:val="0"/>
          <w:divBdr>
            <w:top w:val="none" w:sz="0" w:space="0" w:color="auto"/>
            <w:left w:val="none" w:sz="0" w:space="0" w:color="auto"/>
            <w:bottom w:val="none" w:sz="0" w:space="0" w:color="auto"/>
            <w:right w:val="none" w:sz="0" w:space="0" w:color="auto"/>
          </w:divBdr>
        </w:div>
        <w:div w:id="915087658">
          <w:marLeft w:val="640"/>
          <w:marRight w:val="0"/>
          <w:marTop w:val="0"/>
          <w:marBottom w:val="0"/>
          <w:divBdr>
            <w:top w:val="none" w:sz="0" w:space="0" w:color="auto"/>
            <w:left w:val="none" w:sz="0" w:space="0" w:color="auto"/>
            <w:bottom w:val="none" w:sz="0" w:space="0" w:color="auto"/>
            <w:right w:val="none" w:sz="0" w:space="0" w:color="auto"/>
          </w:divBdr>
        </w:div>
        <w:div w:id="956914629">
          <w:marLeft w:val="640"/>
          <w:marRight w:val="0"/>
          <w:marTop w:val="0"/>
          <w:marBottom w:val="0"/>
          <w:divBdr>
            <w:top w:val="none" w:sz="0" w:space="0" w:color="auto"/>
            <w:left w:val="none" w:sz="0" w:space="0" w:color="auto"/>
            <w:bottom w:val="none" w:sz="0" w:space="0" w:color="auto"/>
            <w:right w:val="none" w:sz="0" w:space="0" w:color="auto"/>
          </w:divBdr>
        </w:div>
        <w:div w:id="1098138547">
          <w:marLeft w:val="640"/>
          <w:marRight w:val="0"/>
          <w:marTop w:val="0"/>
          <w:marBottom w:val="0"/>
          <w:divBdr>
            <w:top w:val="none" w:sz="0" w:space="0" w:color="auto"/>
            <w:left w:val="none" w:sz="0" w:space="0" w:color="auto"/>
            <w:bottom w:val="none" w:sz="0" w:space="0" w:color="auto"/>
            <w:right w:val="none" w:sz="0" w:space="0" w:color="auto"/>
          </w:divBdr>
        </w:div>
        <w:div w:id="1130977014">
          <w:marLeft w:val="640"/>
          <w:marRight w:val="0"/>
          <w:marTop w:val="0"/>
          <w:marBottom w:val="0"/>
          <w:divBdr>
            <w:top w:val="none" w:sz="0" w:space="0" w:color="auto"/>
            <w:left w:val="none" w:sz="0" w:space="0" w:color="auto"/>
            <w:bottom w:val="none" w:sz="0" w:space="0" w:color="auto"/>
            <w:right w:val="none" w:sz="0" w:space="0" w:color="auto"/>
          </w:divBdr>
        </w:div>
        <w:div w:id="1151099705">
          <w:marLeft w:val="640"/>
          <w:marRight w:val="0"/>
          <w:marTop w:val="0"/>
          <w:marBottom w:val="0"/>
          <w:divBdr>
            <w:top w:val="none" w:sz="0" w:space="0" w:color="auto"/>
            <w:left w:val="none" w:sz="0" w:space="0" w:color="auto"/>
            <w:bottom w:val="none" w:sz="0" w:space="0" w:color="auto"/>
            <w:right w:val="none" w:sz="0" w:space="0" w:color="auto"/>
          </w:divBdr>
        </w:div>
        <w:div w:id="1260410511">
          <w:marLeft w:val="640"/>
          <w:marRight w:val="0"/>
          <w:marTop w:val="0"/>
          <w:marBottom w:val="0"/>
          <w:divBdr>
            <w:top w:val="none" w:sz="0" w:space="0" w:color="auto"/>
            <w:left w:val="none" w:sz="0" w:space="0" w:color="auto"/>
            <w:bottom w:val="none" w:sz="0" w:space="0" w:color="auto"/>
            <w:right w:val="none" w:sz="0" w:space="0" w:color="auto"/>
          </w:divBdr>
        </w:div>
        <w:div w:id="1282611598">
          <w:marLeft w:val="640"/>
          <w:marRight w:val="0"/>
          <w:marTop w:val="0"/>
          <w:marBottom w:val="0"/>
          <w:divBdr>
            <w:top w:val="none" w:sz="0" w:space="0" w:color="auto"/>
            <w:left w:val="none" w:sz="0" w:space="0" w:color="auto"/>
            <w:bottom w:val="none" w:sz="0" w:space="0" w:color="auto"/>
            <w:right w:val="none" w:sz="0" w:space="0" w:color="auto"/>
          </w:divBdr>
        </w:div>
        <w:div w:id="1286351621">
          <w:marLeft w:val="640"/>
          <w:marRight w:val="0"/>
          <w:marTop w:val="0"/>
          <w:marBottom w:val="0"/>
          <w:divBdr>
            <w:top w:val="none" w:sz="0" w:space="0" w:color="auto"/>
            <w:left w:val="none" w:sz="0" w:space="0" w:color="auto"/>
            <w:bottom w:val="none" w:sz="0" w:space="0" w:color="auto"/>
            <w:right w:val="none" w:sz="0" w:space="0" w:color="auto"/>
          </w:divBdr>
        </w:div>
        <w:div w:id="1286961341">
          <w:marLeft w:val="640"/>
          <w:marRight w:val="0"/>
          <w:marTop w:val="0"/>
          <w:marBottom w:val="0"/>
          <w:divBdr>
            <w:top w:val="none" w:sz="0" w:space="0" w:color="auto"/>
            <w:left w:val="none" w:sz="0" w:space="0" w:color="auto"/>
            <w:bottom w:val="none" w:sz="0" w:space="0" w:color="auto"/>
            <w:right w:val="none" w:sz="0" w:space="0" w:color="auto"/>
          </w:divBdr>
        </w:div>
        <w:div w:id="1318337259">
          <w:marLeft w:val="640"/>
          <w:marRight w:val="0"/>
          <w:marTop w:val="0"/>
          <w:marBottom w:val="0"/>
          <w:divBdr>
            <w:top w:val="none" w:sz="0" w:space="0" w:color="auto"/>
            <w:left w:val="none" w:sz="0" w:space="0" w:color="auto"/>
            <w:bottom w:val="none" w:sz="0" w:space="0" w:color="auto"/>
            <w:right w:val="none" w:sz="0" w:space="0" w:color="auto"/>
          </w:divBdr>
        </w:div>
        <w:div w:id="1426341234">
          <w:marLeft w:val="640"/>
          <w:marRight w:val="0"/>
          <w:marTop w:val="0"/>
          <w:marBottom w:val="0"/>
          <w:divBdr>
            <w:top w:val="none" w:sz="0" w:space="0" w:color="auto"/>
            <w:left w:val="none" w:sz="0" w:space="0" w:color="auto"/>
            <w:bottom w:val="none" w:sz="0" w:space="0" w:color="auto"/>
            <w:right w:val="none" w:sz="0" w:space="0" w:color="auto"/>
          </w:divBdr>
        </w:div>
        <w:div w:id="1460341792">
          <w:marLeft w:val="640"/>
          <w:marRight w:val="0"/>
          <w:marTop w:val="0"/>
          <w:marBottom w:val="0"/>
          <w:divBdr>
            <w:top w:val="none" w:sz="0" w:space="0" w:color="auto"/>
            <w:left w:val="none" w:sz="0" w:space="0" w:color="auto"/>
            <w:bottom w:val="none" w:sz="0" w:space="0" w:color="auto"/>
            <w:right w:val="none" w:sz="0" w:space="0" w:color="auto"/>
          </w:divBdr>
        </w:div>
        <w:div w:id="1469326406">
          <w:marLeft w:val="640"/>
          <w:marRight w:val="0"/>
          <w:marTop w:val="0"/>
          <w:marBottom w:val="0"/>
          <w:divBdr>
            <w:top w:val="none" w:sz="0" w:space="0" w:color="auto"/>
            <w:left w:val="none" w:sz="0" w:space="0" w:color="auto"/>
            <w:bottom w:val="none" w:sz="0" w:space="0" w:color="auto"/>
            <w:right w:val="none" w:sz="0" w:space="0" w:color="auto"/>
          </w:divBdr>
        </w:div>
        <w:div w:id="1477917688">
          <w:marLeft w:val="640"/>
          <w:marRight w:val="0"/>
          <w:marTop w:val="0"/>
          <w:marBottom w:val="0"/>
          <w:divBdr>
            <w:top w:val="none" w:sz="0" w:space="0" w:color="auto"/>
            <w:left w:val="none" w:sz="0" w:space="0" w:color="auto"/>
            <w:bottom w:val="none" w:sz="0" w:space="0" w:color="auto"/>
            <w:right w:val="none" w:sz="0" w:space="0" w:color="auto"/>
          </w:divBdr>
        </w:div>
        <w:div w:id="1492326867">
          <w:marLeft w:val="640"/>
          <w:marRight w:val="0"/>
          <w:marTop w:val="0"/>
          <w:marBottom w:val="0"/>
          <w:divBdr>
            <w:top w:val="none" w:sz="0" w:space="0" w:color="auto"/>
            <w:left w:val="none" w:sz="0" w:space="0" w:color="auto"/>
            <w:bottom w:val="none" w:sz="0" w:space="0" w:color="auto"/>
            <w:right w:val="none" w:sz="0" w:space="0" w:color="auto"/>
          </w:divBdr>
        </w:div>
        <w:div w:id="1534222818">
          <w:marLeft w:val="640"/>
          <w:marRight w:val="0"/>
          <w:marTop w:val="0"/>
          <w:marBottom w:val="0"/>
          <w:divBdr>
            <w:top w:val="none" w:sz="0" w:space="0" w:color="auto"/>
            <w:left w:val="none" w:sz="0" w:space="0" w:color="auto"/>
            <w:bottom w:val="none" w:sz="0" w:space="0" w:color="auto"/>
            <w:right w:val="none" w:sz="0" w:space="0" w:color="auto"/>
          </w:divBdr>
        </w:div>
        <w:div w:id="1542472539">
          <w:marLeft w:val="640"/>
          <w:marRight w:val="0"/>
          <w:marTop w:val="0"/>
          <w:marBottom w:val="0"/>
          <w:divBdr>
            <w:top w:val="none" w:sz="0" w:space="0" w:color="auto"/>
            <w:left w:val="none" w:sz="0" w:space="0" w:color="auto"/>
            <w:bottom w:val="none" w:sz="0" w:space="0" w:color="auto"/>
            <w:right w:val="none" w:sz="0" w:space="0" w:color="auto"/>
          </w:divBdr>
        </w:div>
        <w:div w:id="1595745169">
          <w:marLeft w:val="640"/>
          <w:marRight w:val="0"/>
          <w:marTop w:val="0"/>
          <w:marBottom w:val="0"/>
          <w:divBdr>
            <w:top w:val="none" w:sz="0" w:space="0" w:color="auto"/>
            <w:left w:val="none" w:sz="0" w:space="0" w:color="auto"/>
            <w:bottom w:val="none" w:sz="0" w:space="0" w:color="auto"/>
            <w:right w:val="none" w:sz="0" w:space="0" w:color="auto"/>
          </w:divBdr>
        </w:div>
        <w:div w:id="1617255682">
          <w:marLeft w:val="640"/>
          <w:marRight w:val="0"/>
          <w:marTop w:val="0"/>
          <w:marBottom w:val="0"/>
          <w:divBdr>
            <w:top w:val="none" w:sz="0" w:space="0" w:color="auto"/>
            <w:left w:val="none" w:sz="0" w:space="0" w:color="auto"/>
            <w:bottom w:val="none" w:sz="0" w:space="0" w:color="auto"/>
            <w:right w:val="none" w:sz="0" w:space="0" w:color="auto"/>
          </w:divBdr>
        </w:div>
        <w:div w:id="1622610197">
          <w:marLeft w:val="640"/>
          <w:marRight w:val="0"/>
          <w:marTop w:val="0"/>
          <w:marBottom w:val="0"/>
          <w:divBdr>
            <w:top w:val="none" w:sz="0" w:space="0" w:color="auto"/>
            <w:left w:val="none" w:sz="0" w:space="0" w:color="auto"/>
            <w:bottom w:val="none" w:sz="0" w:space="0" w:color="auto"/>
            <w:right w:val="none" w:sz="0" w:space="0" w:color="auto"/>
          </w:divBdr>
        </w:div>
        <w:div w:id="1627469733">
          <w:marLeft w:val="640"/>
          <w:marRight w:val="0"/>
          <w:marTop w:val="0"/>
          <w:marBottom w:val="0"/>
          <w:divBdr>
            <w:top w:val="none" w:sz="0" w:space="0" w:color="auto"/>
            <w:left w:val="none" w:sz="0" w:space="0" w:color="auto"/>
            <w:bottom w:val="none" w:sz="0" w:space="0" w:color="auto"/>
            <w:right w:val="none" w:sz="0" w:space="0" w:color="auto"/>
          </w:divBdr>
        </w:div>
        <w:div w:id="1715929523">
          <w:marLeft w:val="640"/>
          <w:marRight w:val="0"/>
          <w:marTop w:val="0"/>
          <w:marBottom w:val="0"/>
          <w:divBdr>
            <w:top w:val="none" w:sz="0" w:space="0" w:color="auto"/>
            <w:left w:val="none" w:sz="0" w:space="0" w:color="auto"/>
            <w:bottom w:val="none" w:sz="0" w:space="0" w:color="auto"/>
            <w:right w:val="none" w:sz="0" w:space="0" w:color="auto"/>
          </w:divBdr>
        </w:div>
        <w:div w:id="1789198486">
          <w:marLeft w:val="640"/>
          <w:marRight w:val="0"/>
          <w:marTop w:val="0"/>
          <w:marBottom w:val="0"/>
          <w:divBdr>
            <w:top w:val="none" w:sz="0" w:space="0" w:color="auto"/>
            <w:left w:val="none" w:sz="0" w:space="0" w:color="auto"/>
            <w:bottom w:val="none" w:sz="0" w:space="0" w:color="auto"/>
            <w:right w:val="none" w:sz="0" w:space="0" w:color="auto"/>
          </w:divBdr>
        </w:div>
        <w:div w:id="1893732731">
          <w:marLeft w:val="640"/>
          <w:marRight w:val="0"/>
          <w:marTop w:val="0"/>
          <w:marBottom w:val="0"/>
          <w:divBdr>
            <w:top w:val="none" w:sz="0" w:space="0" w:color="auto"/>
            <w:left w:val="none" w:sz="0" w:space="0" w:color="auto"/>
            <w:bottom w:val="none" w:sz="0" w:space="0" w:color="auto"/>
            <w:right w:val="none" w:sz="0" w:space="0" w:color="auto"/>
          </w:divBdr>
        </w:div>
        <w:div w:id="1919559062">
          <w:marLeft w:val="640"/>
          <w:marRight w:val="0"/>
          <w:marTop w:val="0"/>
          <w:marBottom w:val="0"/>
          <w:divBdr>
            <w:top w:val="none" w:sz="0" w:space="0" w:color="auto"/>
            <w:left w:val="none" w:sz="0" w:space="0" w:color="auto"/>
            <w:bottom w:val="none" w:sz="0" w:space="0" w:color="auto"/>
            <w:right w:val="none" w:sz="0" w:space="0" w:color="auto"/>
          </w:divBdr>
        </w:div>
        <w:div w:id="1971666185">
          <w:marLeft w:val="640"/>
          <w:marRight w:val="0"/>
          <w:marTop w:val="0"/>
          <w:marBottom w:val="0"/>
          <w:divBdr>
            <w:top w:val="none" w:sz="0" w:space="0" w:color="auto"/>
            <w:left w:val="none" w:sz="0" w:space="0" w:color="auto"/>
            <w:bottom w:val="none" w:sz="0" w:space="0" w:color="auto"/>
            <w:right w:val="none" w:sz="0" w:space="0" w:color="auto"/>
          </w:divBdr>
        </w:div>
        <w:div w:id="1977829252">
          <w:marLeft w:val="640"/>
          <w:marRight w:val="0"/>
          <w:marTop w:val="0"/>
          <w:marBottom w:val="0"/>
          <w:divBdr>
            <w:top w:val="none" w:sz="0" w:space="0" w:color="auto"/>
            <w:left w:val="none" w:sz="0" w:space="0" w:color="auto"/>
            <w:bottom w:val="none" w:sz="0" w:space="0" w:color="auto"/>
            <w:right w:val="none" w:sz="0" w:space="0" w:color="auto"/>
          </w:divBdr>
        </w:div>
        <w:div w:id="2005434039">
          <w:marLeft w:val="640"/>
          <w:marRight w:val="0"/>
          <w:marTop w:val="0"/>
          <w:marBottom w:val="0"/>
          <w:divBdr>
            <w:top w:val="none" w:sz="0" w:space="0" w:color="auto"/>
            <w:left w:val="none" w:sz="0" w:space="0" w:color="auto"/>
            <w:bottom w:val="none" w:sz="0" w:space="0" w:color="auto"/>
            <w:right w:val="none" w:sz="0" w:space="0" w:color="auto"/>
          </w:divBdr>
        </w:div>
        <w:div w:id="2040667257">
          <w:marLeft w:val="640"/>
          <w:marRight w:val="0"/>
          <w:marTop w:val="0"/>
          <w:marBottom w:val="0"/>
          <w:divBdr>
            <w:top w:val="none" w:sz="0" w:space="0" w:color="auto"/>
            <w:left w:val="none" w:sz="0" w:space="0" w:color="auto"/>
            <w:bottom w:val="none" w:sz="0" w:space="0" w:color="auto"/>
            <w:right w:val="none" w:sz="0" w:space="0" w:color="auto"/>
          </w:divBdr>
        </w:div>
      </w:divsChild>
    </w:div>
    <w:div w:id="1539780341">
      <w:bodyDiv w:val="1"/>
      <w:marLeft w:val="0"/>
      <w:marRight w:val="0"/>
      <w:marTop w:val="0"/>
      <w:marBottom w:val="0"/>
      <w:divBdr>
        <w:top w:val="none" w:sz="0" w:space="0" w:color="auto"/>
        <w:left w:val="none" w:sz="0" w:space="0" w:color="auto"/>
        <w:bottom w:val="none" w:sz="0" w:space="0" w:color="auto"/>
        <w:right w:val="none" w:sz="0" w:space="0" w:color="auto"/>
      </w:divBdr>
    </w:div>
    <w:div w:id="1552498258">
      <w:bodyDiv w:val="1"/>
      <w:marLeft w:val="0"/>
      <w:marRight w:val="0"/>
      <w:marTop w:val="0"/>
      <w:marBottom w:val="0"/>
      <w:divBdr>
        <w:top w:val="none" w:sz="0" w:space="0" w:color="auto"/>
        <w:left w:val="none" w:sz="0" w:space="0" w:color="auto"/>
        <w:bottom w:val="none" w:sz="0" w:space="0" w:color="auto"/>
        <w:right w:val="none" w:sz="0" w:space="0" w:color="auto"/>
      </w:divBdr>
      <w:divsChild>
        <w:div w:id="63843941">
          <w:marLeft w:val="0"/>
          <w:marRight w:val="0"/>
          <w:marTop w:val="0"/>
          <w:marBottom w:val="0"/>
          <w:divBdr>
            <w:top w:val="none" w:sz="0" w:space="0" w:color="auto"/>
            <w:left w:val="none" w:sz="0" w:space="0" w:color="auto"/>
            <w:bottom w:val="none" w:sz="0" w:space="0" w:color="auto"/>
            <w:right w:val="none" w:sz="0" w:space="0" w:color="auto"/>
          </w:divBdr>
          <w:divsChild>
            <w:div w:id="244582170">
              <w:marLeft w:val="0"/>
              <w:marRight w:val="0"/>
              <w:marTop w:val="0"/>
              <w:marBottom w:val="0"/>
              <w:divBdr>
                <w:top w:val="none" w:sz="0" w:space="0" w:color="auto"/>
                <w:left w:val="none" w:sz="0" w:space="0" w:color="auto"/>
                <w:bottom w:val="none" w:sz="0" w:space="0" w:color="auto"/>
                <w:right w:val="none" w:sz="0" w:space="0" w:color="auto"/>
              </w:divBdr>
              <w:divsChild>
                <w:div w:id="14177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58752">
      <w:bodyDiv w:val="1"/>
      <w:marLeft w:val="0"/>
      <w:marRight w:val="0"/>
      <w:marTop w:val="0"/>
      <w:marBottom w:val="0"/>
      <w:divBdr>
        <w:top w:val="none" w:sz="0" w:space="0" w:color="auto"/>
        <w:left w:val="none" w:sz="0" w:space="0" w:color="auto"/>
        <w:bottom w:val="none" w:sz="0" w:space="0" w:color="auto"/>
        <w:right w:val="none" w:sz="0" w:space="0" w:color="auto"/>
      </w:divBdr>
      <w:divsChild>
        <w:div w:id="1931346923">
          <w:marLeft w:val="0"/>
          <w:marRight w:val="0"/>
          <w:marTop w:val="0"/>
          <w:marBottom w:val="0"/>
          <w:divBdr>
            <w:top w:val="none" w:sz="0" w:space="0" w:color="auto"/>
            <w:left w:val="none" w:sz="0" w:space="0" w:color="auto"/>
            <w:bottom w:val="none" w:sz="0" w:space="0" w:color="auto"/>
            <w:right w:val="none" w:sz="0" w:space="0" w:color="auto"/>
          </w:divBdr>
          <w:divsChild>
            <w:div w:id="1905524962">
              <w:marLeft w:val="0"/>
              <w:marRight w:val="0"/>
              <w:marTop w:val="0"/>
              <w:marBottom w:val="0"/>
              <w:divBdr>
                <w:top w:val="none" w:sz="0" w:space="0" w:color="auto"/>
                <w:left w:val="none" w:sz="0" w:space="0" w:color="auto"/>
                <w:bottom w:val="none" w:sz="0" w:space="0" w:color="auto"/>
                <w:right w:val="none" w:sz="0" w:space="0" w:color="auto"/>
              </w:divBdr>
              <w:divsChild>
                <w:div w:id="1962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195619">
      <w:bodyDiv w:val="1"/>
      <w:marLeft w:val="0"/>
      <w:marRight w:val="0"/>
      <w:marTop w:val="0"/>
      <w:marBottom w:val="0"/>
      <w:divBdr>
        <w:top w:val="none" w:sz="0" w:space="0" w:color="auto"/>
        <w:left w:val="none" w:sz="0" w:space="0" w:color="auto"/>
        <w:bottom w:val="none" w:sz="0" w:space="0" w:color="auto"/>
        <w:right w:val="none" w:sz="0" w:space="0" w:color="auto"/>
      </w:divBdr>
      <w:divsChild>
        <w:div w:id="15885789">
          <w:marLeft w:val="640"/>
          <w:marRight w:val="0"/>
          <w:marTop w:val="0"/>
          <w:marBottom w:val="0"/>
          <w:divBdr>
            <w:top w:val="none" w:sz="0" w:space="0" w:color="auto"/>
            <w:left w:val="none" w:sz="0" w:space="0" w:color="auto"/>
            <w:bottom w:val="none" w:sz="0" w:space="0" w:color="auto"/>
            <w:right w:val="none" w:sz="0" w:space="0" w:color="auto"/>
          </w:divBdr>
        </w:div>
        <w:div w:id="17126411">
          <w:marLeft w:val="640"/>
          <w:marRight w:val="0"/>
          <w:marTop w:val="0"/>
          <w:marBottom w:val="0"/>
          <w:divBdr>
            <w:top w:val="none" w:sz="0" w:space="0" w:color="auto"/>
            <w:left w:val="none" w:sz="0" w:space="0" w:color="auto"/>
            <w:bottom w:val="none" w:sz="0" w:space="0" w:color="auto"/>
            <w:right w:val="none" w:sz="0" w:space="0" w:color="auto"/>
          </w:divBdr>
        </w:div>
        <w:div w:id="67534062">
          <w:marLeft w:val="640"/>
          <w:marRight w:val="0"/>
          <w:marTop w:val="0"/>
          <w:marBottom w:val="0"/>
          <w:divBdr>
            <w:top w:val="none" w:sz="0" w:space="0" w:color="auto"/>
            <w:left w:val="none" w:sz="0" w:space="0" w:color="auto"/>
            <w:bottom w:val="none" w:sz="0" w:space="0" w:color="auto"/>
            <w:right w:val="none" w:sz="0" w:space="0" w:color="auto"/>
          </w:divBdr>
        </w:div>
        <w:div w:id="171191997">
          <w:marLeft w:val="640"/>
          <w:marRight w:val="0"/>
          <w:marTop w:val="0"/>
          <w:marBottom w:val="0"/>
          <w:divBdr>
            <w:top w:val="none" w:sz="0" w:space="0" w:color="auto"/>
            <w:left w:val="none" w:sz="0" w:space="0" w:color="auto"/>
            <w:bottom w:val="none" w:sz="0" w:space="0" w:color="auto"/>
            <w:right w:val="none" w:sz="0" w:space="0" w:color="auto"/>
          </w:divBdr>
        </w:div>
        <w:div w:id="285938580">
          <w:marLeft w:val="640"/>
          <w:marRight w:val="0"/>
          <w:marTop w:val="0"/>
          <w:marBottom w:val="0"/>
          <w:divBdr>
            <w:top w:val="none" w:sz="0" w:space="0" w:color="auto"/>
            <w:left w:val="none" w:sz="0" w:space="0" w:color="auto"/>
            <w:bottom w:val="none" w:sz="0" w:space="0" w:color="auto"/>
            <w:right w:val="none" w:sz="0" w:space="0" w:color="auto"/>
          </w:divBdr>
        </w:div>
        <w:div w:id="299071045">
          <w:marLeft w:val="640"/>
          <w:marRight w:val="0"/>
          <w:marTop w:val="0"/>
          <w:marBottom w:val="0"/>
          <w:divBdr>
            <w:top w:val="none" w:sz="0" w:space="0" w:color="auto"/>
            <w:left w:val="none" w:sz="0" w:space="0" w:color="auto"/>
            <w:bottom w:val="none" w:sz="0" w:space="0" w:color="auto"/>
            <w:right w:val="none" w:sz="0" w:space="0" w:color="auto"/>
          </w:divBdr>
        </w:div>
        <w:div w:id="351758861">
          <w:marLeft w:val="640"/>
          <w:marRight w:val="0"/>
          <w:marTop w:val="0"/>
          <w:marBottom w:val="0"/>
          <w:divBdr>
            <w:top w:val="none" w:sz="0" w:space="0" w:color="auto"/>
            <w:left w:val="none" w:sz="0" w:space="0" w:color="auto"/>
            <w:bottom w:val="none" w:sz="0" w:space="0" w:color="auto"/>
            <w:right w:val="none" w:sz="0" w:space="0" w:color="auto"/>
          </w:divBdr>
        </w:div>
        <w:div w:id="377554606">
          <w:marLeft w:val="640"/>
          <w:marRight w:val="0"/>
          <w:marTop w:val="0"/>
          <w:marBottom w:val="0"/>
          <w:divBdr>
            <w:top w:val="none" w:sz="0" w:space="0" w:color="auto"/>
            <w:left w:val="none" w:sz="0" w:space="0" w:color="auto"/>
            <w:bottom w:val="none" w:sz="0" w:space="0" w:color="auto"/>
            <w:right w:val="none" w:sz="0" w:space="0" w:color="auto"/>
          </w:divBdr>
        </w:div>
        <w:div w:id="455609756">
          <w:marLeft w:val="640"/>
          <w:marRight w:val="0"/>
          <w:marTop w:val="0"/>
          <w:marBottom w:val="0"/>
          <w:divBdr>
            <w:top w:val="none" w:sz="0" w:space="0" w:color="auto"/>
            <w:left w:val="none" w:sz="0" w:space="0" w:color="auto"/>
            <w:bottom w:val="none" w:sz="0" w:space="0" w:color="auto"/>
            <w:right w:val="none" w:sz="0" w:space="0" w:color="auto"/>
          </w:divBdr>
        </w:div>
        <w:div w:id="458258779">
          <w:marLeft w:val="640"/>
          <w:marRight w:val="0"/>
          <w:marTop w:val="0"/>
          <w:marBottom w:val="0"/>
          <w:divBdr>
            <w:top w:val="none" w:sz="0" w:space="0" w:color="auto"/>
            <w:left w:val="none" w:sz="0" w:space="0" w:color="auto"/>
            <w:bottom w:val="none" w:sz="0" w:space="0" w:color="auto"/>
            <w:right w:val="none" w:sz="0" w:space="0" w:color="auto"/>
          </w:divBdr>
        </w:div>
        <w:div w:id="477961980">
          <w:marLeft w:val="640"/>
          <w:marRight w:val="0"/>
          <w:marTop w:val="0"/>
          <w:marBottom w:val="0"/>
          <w:divBdr>
            <w:top w:val="none" w:sz="0" w:space="0" w:color="auto"/>
            <w:left w:val="none" w:sz="0" w:space="0" w:color="auto"/>
            <w:bottom w:val="none" w:sz="0" w:space="0" w:color="auto"/>
            <w:right w:val="none" w:sz="0" w:space="0" w:color="auto"/>
          </w:divBdr>
        </w:div>
        <w:div w:id="570502684">
          <w:marLeft w:val="640"/>
          <w:marRight w:val="0"/>
          <w:marTop w:val="0"/>
          <w:marBottom w:val="0"/>
          <w:divBdr>
            <w:top w:val="none" w:sz="0" w:space="0" w:color="auto"/>
            <w:left w:val="none" w:sz="0" w:space="0" w:color="auto"/>
            <w:bottom w:val="none" w:sz="0" w:space="0" w:color="auto"/>
            <w:right w:val="none" w:sz="0" w:space="0" w:color="auto"/>
          </w:divBdr>
        </w:div>
        <w:div w:id="577248986">
          <w:marLeft w:val="640"/>
          <w:marRight w:val="0"/>
          <w:marTop w:val="0"/>
          <w:marBottom w:val="0"/>
          <w:divBdr>
            <w:top w:val="none" w:sz="0" w:space="0" w:color="auto"/>
            <w:left w:val="none" w:sz="0" w:space="0" w:color="auto"/>
            <w:bottom w:val="none" w:sz="0" w:space="0" w:color="auto"/>
            <w:right w:val="none" w:sz="0" w:space="0" w:color="auto"/>
          </w:divBdr>
        </w:div>
        <w:div w:id="587424810">
          <w:marLeft w:val="640"/>
          <w:marRight w:val="0"/>
          <w:marTop w:val="0"/>
          <w:marBottom w:val="0"/>
          <w:divBdr>
            <w:top w:val="none" w:sz="0" w:space="0" w:color="auto"/>
            <w:left w:val="none" w:sz="0" w:space="0" w:color="auto"/>
            <w:bottom w:val="none" w:sz="0" w:space="0" w:color="auto"/>
            <w:right w:val="none" w:sz="0" w:space="0" w:color="auto"/>
          </w:divBdr>
        </w:div>
        <w:div w:id="643508225">
          <w:marLeft w:val="640"/>
          <w:marRight w:val="0"/>
          <w:marTop w:val="0"/>
          <w:marBottom w:val="0"/>
          <w:divBdr>
            <w:top w:val="none" w:sz="0" w:space="0" w:color="auto"/>
            <w:left w:val="none" w:sz="0" w:space="0" w:color="auto"/>
            <w:bottom w:val="none" w:sz="0" w:space="0" w:color="auto"/>
            <w:right w:val="none" w:sz="0" w:space="0" w:color="auto"/>
          </w:divBdr>
        </w:div>
        <w:div w:id="644893367">
          <w:marLeft w:val="640"/>
          <w:marRight w:val="0"/>
          <w:marTop w:val="0"/>
          <w:marBottom w:val="0"/>
          <w:divBdr>
            <w:top w:val="none" w:sz="0" w:space="0" w:color="auto"/>
            <w:left w:val="none" w:sz="0" w:space="0" w:color="auto"/>
            <w:bottom w:val="none" w:sz="0" w:space="0" w:color="auto"/>
            <w:right w:val="none" w:sz="0" w:space="0" w:color="auto"/>
          </w:divBdr>
        </w:div>
        <w:div w:id="646012997">
          <w:marLeft w:val="640"/>
          <w:marRight w:val="0"/>
          <w:marTop w:val="0"/>
          <w:marBottom w:val="0"/>
          <w:divBdr>
            <w:top w:val="none" w:sz="0" w:space="0" w:color="auto"/>
            <w:left w:val="none" w:sz="0" w:space="0" w:color="auto"/>
            <w:bottom w:val="none" w:sz="0" w:space="0" w:color="auto"/>
            <w:right w:val="none" w:sz="0" w:space="0" w:color="auto"/>
          </w:divBdr>
        </w:div>
        <w:div w:id="690303741">
          <w:marLeft w:val="640"/>
          <w:marRight w:val="0"/>
          <w:marTop w:val="0"/>
          <w:marBottom w:val="0"/>
          <w:divBdr>
            <w:top w:val="none" w:sz="0" w:space="0" w:color="auto"/>
            <w:left w:val="none" w:sz="0" w:space="0" w:color="auto"/>
            <w:bottom w:val="none" w:sz="0" w:space="0" w:color="auto"/>
            <w:right w:val="none" w:sz="0" w:space="0" w:color="auto"/>
          </w:divBdr>
        </w:div>
        <w:div w:id="697463948">
          <w:marLeft w:val="640"/>
          <w:marRight w:val="0"/>
          <w:marTop w:val="0"/>
          <w:marBottom w:val="0"/>
          <w:divBdr>
            <w:top w:val="none" w:sz="0" w:space="0" w:color="auto"/>
            <w:left w:val="none" w:sz="0" w:space="0" w:color="auto"/>
            <w:bottom w:val="none" w:sz="0" w:space="0" w:color="auto"/>
            <w:right w:val="none" w:sz="0" w:space="0" w:color="auto"/>
          </w:divBdr>
        </w:div>
        <w:div w:id="766585391">
          <w:marLeft w:val="640"/>
          <w:marRight w:val="0"/>
          <w:marTop w:val="0"/>
          <w:marBottom w:val="0"/>
          <w:divBdr>
            <w:top w:val="none" w:sz="0" w:space="0" w:color="auto"/>
            <w:left w:val="none" w:sz="0" w:space="0" w:color="auto"/>
            <w:bottom w:val="none" w:sz="0" w:space="0" w:color="auto"/>
            <w:right w:val="none" w:sz="0" w:space="0" w:color="auto"/>
          </w:divBdr>
        </w:div>
        <w:div w:id="826898585">
          <w:marLeft w:val="640"/>
          <w:marRight w:val="0"/>
          <w:marTop w:val="0"/>
          <w:marBottom w:val="0"/>
          <w:divBdr>
            <w:top w:val="none" w:sz="0" w:space="0" w:color="auto"/>
            <w:left w:val="none" w:sz="0" w:space="0" w:color="auto"/>
            <w:bottom w:val="none" w:sz="0" w:space="0" w:color="auto"/>
            <w:right w:val="none" w:sz="0" w:space="0" w:color="auto"/>
          </w:divBdr>
        </w:div>
        <w:div w:id="867067936">
          <w:marLeft w:val="640"/>
          <w:marRight w:val="0"/>
          <w:marTop w:val="0"/>
          <w:marBottom w:val="0"/>
          <w:divBdr>
            <w:top w:val="none" w:sz="0" w:space="0" w:color="auto"/>
            <w:left w:val="none" w:sz="0" w:space="0" w:color="auto"/>
            <w:bottom w:val="none" w:sz="0" w:space="0" w:color="auto"/>
            <w:right w:val="none" w:sz="0" w:space="0" w:color="auto"/>
          </w:divBdr>
        </w:div>
        <w:div w:id="905382393">
          <w:marLeft w:val="640"/>
          <w:marRight w:val="0"/>
          <w:marTop w:val="0"/>
          <w:marBottom w:val="0"/>
          <w:divBdr>
            <w:top w:val="none" w:sz="0" w:space="0" w:color="auto"/>
            <w:left w:val="none" w:sz="0" w:space="0" w:color="auto"/>
            <w:bottom w:val="none" w:sz="0" w:space="0" w:color="auto"/>
            <w:right w:val="none" w:sz="0" w:space="0" w:color="auto"/>
          </w:divBdr>
        </w:div>
        <w:div w:id="906957789">
          <w:marLeft w:val="640"/>
          <w:marRight w:val="0"/>
          <w:marTop w:val="0"/>
          <w:marBottom w:val="0"/>
          <w:divBdr>
            <w:top w:val="none" w:sz="0" w:space="0" w:color="auto"/>
            <w:left w:val="none" w:sz="0" w:space="0" w:color="auto"/>
            <w:bottom w:val="none" w:sz="0" w:space="0" w:color="auto"/>
            <w:right w:val="none" w:sz="0" w:space="0" w:color="auto"/>
          </w:divBdr>
        </w:div>
        <w:div w:id="987518678">
          <w:marLeft w:val="640"/>
          <w:marRight w:val="0"/>
          <w:marTop w:val="0"/>
          <w:marBottom w:val="0"/>
          <w:divBdr>
            <w:top w:val="none" w:sz="0" w:space="0" w:color="auto"/>
            <w:left w:val="none" w:sz="0" w:space="0" w:color="auto"/>
            <w:bottom w:val="none" w:sz="0" w:space="0" w:color="auto"/>
            <w:right w:val="none" w:sz="0" w:space="0" w:color="auto"/>
          </w:divBdr>
        </w:div>
        <w:div w:id="1008948915">
          <w:marLeft w:val="640"/>
          <w:marRight w:val="0"/>
          <w:marTop w:val="0"/>
          <w:marBottom w:val="0"/>
          <w:divBdr>
            <w:top w:val="none" w:sz="0" w:space="0" w:color="auto"/>
            <w:left w:val="none" w:sz="0" w:space="0" w:color="auto"/>
            <w:bottom w:val="none" w:sz="0" w:space="0" w:color="auto"/>
            <w:right w:val="none" w:sz="0" w:space="0" w:color="auto"/>
          </w:divBdr>
        </w:div>
        <w:div w:id="1049572377">
          <w:marLeft w:val="640"/>
          <w:marRight w:val="0"/>
          <w:marTop w:val="0"/>
          <w:marBottom w:val="0"/>
          <w:divBdr>
            <w:top w:val="none" w:sz="0" w:space="0" w:color="auto"/>
            <w:left w:val="none" w:sz="0" w:space="0" w:color="auto"/>
            <w:bottom w:val="none" w:sz="0" w:space="0" w:color="auto"/>
            <w:right w:val="none" w:sz="0" w:space="0" w:color="auto"/>
          </w:divBdr>
        </w:div>
        <w:div w:id="1080449371">
          <w:marLeft w:val="640"/>
          <w:marRight w:val="0"/>
          <w:marTop w:val="0"/>
          <w:marBottom w:val="0"/>
          <w:divBdr>
            <w:top w:val="none" w:sz="0" w:space="0" w:color="auto"/>
            <w:left w:val="none" w:sz="0" w:space="0" w:color="auto"/>
            <w:bottom w:val="none" w:sz="0" w:space="0" w:color="auto"/>
            <w:right w:val="none" w:sz="0" w:space="0" w:color="auto"/>
          </w:divBdr>
        </w:div>
        <w:div w:id="1267346442">
          <w:marLeft w:val="640"/>
          <w:marRight w:val="0"/>
          <w:marTop w:val="0"/>
          <w:marBottom w:val="0"/>
          <w:divBdr>
            <w:top w:val="none" w:sz="0" w:space="0" w:color="auto"/>
            <w:left w:val="none" w:sz="0" w:space="0" w:color="auto"/>
            <w:bottom w:val="none" w:sz="0" w:space="0" w:color="auto"/>
            <w:right w:val="none" w:sz="0" w:space="0" w:color="auto"/>
          </w:divBdr>
        </w:div>
        <w:div w:id="1329095916">
          <w:marLeft w:val="640"/>
          <w:marRight w:val="0"/>
          <w:marTop w:val="0"/>
          <w:marBottom w:val="0"/>
          <w:divBdr>
            <w:top w:val="none" w:sz="0" w:space="0" w:color="auto"/>
            <w:left w:val="none" w:sz="0" w:space="0" w:color="auto"/>
            <w:bottom w:val="none" w:sz="0" w:space="0" w:color="auto"/>
            <w:right w:val="none" w:sz="0" w:space="0" w:color="auto"/>
          </w:divBdr>
        </w:div>
        <w:div w:id="1389575857">
          <w:marLeft w:val="640"/>
          <w:marRight w:val="0"/>
          <w:marTop w:val="0"/>
          <w:marBottom w:val="0"/>
          <w:divBdr>
            <w:top w:val="none" w:sz="0" w:space="0" w:color="auto"/>
            <w:left w:val="none" w:sz="0" w:space="0" w:color="auto"/>
            <w:bottom w:val="none" w:sz="0" w:space="0" w:color="auto"/>
            <w:right w:val="none" w:sz="0" w:space="0" w:color="auto"/>
          </w:divBdr>
        </w:div>
        <w:div w:id="1422335603">
          <w:marLeft w:val="640"/>
          <w:marRight w:val="0"/>
          <w:marTop w:val="0"/>
          <w:marBottom w:val="0"/>
          <w:divBdr>
            <w:top w:val="none" w:sz="0" w:space="0" w:color="auto"/>
            <w:left w:val="none" w:sz="0" w:space="0" w:color="auto"/>
            <w:bottom w:val="none" w:sz="0" w:space="0" w:color="auto"/>
            <w:right w:val="none" w:sz="0" w:space="0" w:color="auto"/>
          </w:divBdr>
        </w:div>
        <w:div w:id="1424447915">
          <w:marLeft w:val="640"/>
          <w:marRight w:val="0"/>
          <w:marTop w:val="0"/>
          <w:marBottom w:val="0"/>
          <w:divBdr>
            <w:top w:val="none" w:sz="0" w:space="0" w:color="auto"/>
            <w:left w:val="none" w:sz="0" w:space="0" w:color="auto"/>
            <w:bottom w:val="none" w:sz="0" w:space="0" w:color="auto"/>
            <w:right w:val="none" w:sz="0" w:space="0" w:color="auto"/>
          </w:divBdr>
        </w:div>
        <w:div w:id="1424961456">
          <w:marLeft w:val="640"/>
          <w:marRight w:val="0"/>
          <w:marTop w:val="0"/>
          <w:marBottom w:val="0"/>
          <w:divBdr>
            <w:top w:val="none" w:sz="0" w:space="0" w:color="auto"/>
            <w:left w:val="none" w:sz="0" w:space="0" w:color="auto"/>
            <w:bottom w:val="none" w:sz="0" w:space="0" w:color="auto"/>
            <w:right w:val="none" w:sz="0" w:space="0" w:color="auto"/>
          </w:divBdr>
        </w:div>
        <w:div w:id="1441609755">
          <w:marLeft w:val="640"/>
          <w:marRight w:val="0"/>
          <w:marTop w:val="0"/>
          <w:marBottom w:val="0"/>
          <w:divBdr>
            <w:top w:val="none" w:sz="0" w:space="0" w:color="auto"/>
            <w:left w:val="none" w:sz="0" w:space="0" w:color="auto"/>
            <w:bottom w:val="none" w:sz="0" w:space="0" w:color="auto"/>
            <w:right w:val="none" w:sz="0" w:space="0" w:color="auto"/>
          </w:divBdr>
        </w:div>
        <w:div w:id="1565798268">
          <w:marLeft w:val="640"/>
          <w:marRight w:val="0"/>
          <w:marTop w:val="0"/>
          <w:marBottom w:val="0"/>
          <w:divBdr>
            <w:top w:val="none" w:sz="0" w:space="0" w:color="auto"/>
            <w:left w:val="none" w:sz="0" w:space="0" w:color="auto"/>
            <w:bottom w:val="none" w:sz="0" w:space="0" w:color="auto"/>
            <w:right w:val="none" w:sz="0" w:space="0" w:color="auto"/>
          </w:divBdr>
        </w:div>
        <w:div w:id="1616787419">
          <w:marLeft w:val="640"/>
          <w:marRight w:val="0"/>
          <w:marTop w:val="0"/>
          <w:marBottom w:val="0"/>
          <w:divBdr>
            <w:top w:val="none" w:sz="0" w:space="0" w:color="auto"/>
            <w:left w:val="none" w:sz="0" w:space="0" w:color="auto"/>
            <w:bottom w:val="none" w:sz="0" w:space="0" w:color="auto"/>
            <w:right w:val="none" w:sz="0" w:space="0" w:color="auto"/>
          </w:divBdr>
        </w:div>
        <w:div w:id="1661034353">
          <w:marLeft w:val="640"/>
          <w:marRight w:val="0"/>
          <w:marTop w:val="0"/>
          <w:marBottom w:val="0"/>
          <w:divBdr>
            <w:top w:val="none" w:sz="0" w:space="0" w:color="auto"/>
            <w:left w:val="none" w:sz="0" w:space="0" w:color="auto"/>
            <w:bottom w:val="none" w:sz="0" w:space="0" w:color="auto"/>
            <w:right w:val="none" w:sz="0" w:space="0" w:color="auto"/>
          </w:divBdr>
        </w:div>
        <w:div w:id="1787504633">
          <w:marLeft w:val="640"/>
          <w:marRight w:val="0"/>
          <w:marTop w:val="0"/>
          <w:marBottom w:val="0"/>
          <w:divBdr>
            <w:top w:val="none" w:sz="0" w:space="0" w:color="auto"/>
            <w:left w:val="none" w:sz="0" w:space="0" w:color="auto"/>
            <w:bottom w:val="none" w:sz="0" w:space="0" w:color="auto"/>
            <w:right w:val="none" w:sz="0" w:space="0" w:color="auto"/>
          </w:divBdr>
        </w:div>
        <w:div w:id="1801418667">
          <w:marLeft w:val="640"/>
          <w:marRight w:val="0"/>
          <w:marTop w:val="0"/>
          <w:marBottom w:val="0"/>
          <w:divBdr>
            <w:top w:val="none" w:sz="0" w:space="0" w:color="auto"/>
            <w:left w:val="none" w:sz="0" w:space="0" w:color="auto"/>
            <w:bottom w:val="none" w:sz="0" w:space="0" w:color="auto"/>
            <w:right w:val="none" w:sz="0" w:space="0" w:color="auto"/>
          </w:divBdr>
        </w:div>
        <w:div w:id="1834686737">
          <w:marLeft w:val="640"/>
          <w:marRight w:val="0"/>
          <w:marTop w:val="0"/>
          <w:marBottom w:val="0"/>
          <w:divBdr>
            <w:top w:val="none" w:sz="0" w:space="0" w:color="auto"/>
            <w:left w:val="none" w:sz="0" w:space="0" w:color="auto"/>
            <w:bottom w:val="none" w:sz="0" w:space="0" w:color="auto"/>
            <w:right w:val="none" w:sz="0" w:space="0" w:color="auto"/>
          </w:divBdr>
        </w:div>
        <w:div w:id="1849444146">
          <w:marLeft w:val="640"/>
          <w:marRight w:val="0"/>
          <w:marTop w:val="0"/>
          <w:marBottom w:val="0"/>
          <w:divBdr>
            <w:top w:val="none" w:sz="0" w:space="0" w:color="auto"/>
            <w:left w:val="none" w:sz="0" w:space="0" w:color="auto"/>
            <w:bottom w:val="none" w:sz="0" w:space="0" w:color="auto"/>
            <w:right w:val="none" w:sz="0" w:space="0" w:color="auto"/>
          </w:divBdr>
        </w:div>
        <w:div w:id="2000304610">
          <w:marLeft w:val="640"/>
          <w:marRight w:val="0"/>
          <w:marTop w:val="0"/>
          <w:marBottom w:val="0"/>
          <w:divBdr>
            <w:top w:val="none" w:sz="0" w:space="0" w:color="auto"/>
            <w:left w:val="none" w:sz="0" w:space="0" w:color="auto"/>
            <w:bottom w:val="none" w:sz="0" w:space="0" w:color="auto"/>
            <w:right w:val="none" w:sz="0" w:space="0" w:color="auto"/>
          </w:divBdr>
        </w:div>
        <w:div w:id="2072803825">
          <w:marLeft w:val="640"/>
          <w:marRight w:val="0"/>
          <w:marTop w:val="0"/>
          <w:marBottom w:val="0"/>
          <w:divBdr>
            <w:top w:val="none" w:sz="0" w:space="0" w:color="auto"/>
            <w:left w:val="none" w:sz="0" w:space="0" w:color="auto"/>
            <w:bottom w:val="none" w:sz="0" w:space="0" w:color="auto"/>
            <w:right w:val="none" w:sz="0" w:space="0" w:color="auto"/>
          </w:divBdr>
        </w:div>
      </w:divsChild>
    </w:div>
    <w:div w:id="1602101206">
      <w:bodyDiv w:val="1"/>
      <w:marLeft w:val="0"/>
      <w:marRight w:val="0"/>
      <w:marTop w:val="0"/>
      <w:marBottom w:val="0"/>
      <w:divBdr>
        <w:top w:val="none" w:sz="0" w:space="0" w:color="auto"/>
        <w:left w:val="none" w:sz="0" w:space="0" w:color="auto"/>
        <w:bottom w:val="none" w:sz="0" w:space="0" w:color="auto"/>
        <w:right w:val="none" w:sz="0" w:space="0" w:color="auto"/>
      </w:divBdr>
      <w:divsChild>
        <w:div w:id="46420771">
          <w:marLeft w:val="640"/>
          <w:marRight w:val="0"/>
          <w:marTop w:val="0"/>
          <w:marBottom w:val="0"/>
          <w:divBdr>
            <w:top w:val="none" w:sz="0" w:space="0" w:color="auto"/>
            <w:left w:val="none" w:sz="0" w:space="0" w:color="auto"/>
            <w:bottom w:val="none" w:sz="0" w:space="0" w:color="auto"/>
            <w:right w:val="none" w:sz="0" w:space="0" w:color="auto"/>
          </w:divBdr>
        </w:div>
        <w:div w:id="56827883">
          <w:marLeft w:val="640"/>
          <w:marRight w:val="0"/>
          <w:marTop w:val="0"/>
          <w:marBottom w:val="0"/>
          <w:divBdr>
            <w:top w:val="none" w:sz="0" w:space="0" w:color="auto"/>
            <w:left w:val="none" w:sz="0" w:space="0" w:color="auto"/>
            <w:bottom w:val="none" w:sz="0" w:space="0" w:color="auto"/>
            <w:right w:val="none" w:sz="0" w:space="0" w:color="auto"/>
          </w:divBdr>
        </w:div>
        <w:div w:id="73665774">
          <w:marLeft w:val="640"/>
          <w:marRight w:val="0"/>
          <w:marTop w:val="0"/>
          <w:marBottom w:val="0"/>
          <w:divBdr>
            <w:top w:val="none" w:sz="0" w:space="0" w:color="auto"/>
            <w:left w:val="none" w:sz="0" w:space="0" w:color="auto"/>
            <w:bottom w:val="none" w:sz="0" w:space="0" w:color="auto"/>
            <w:right w:val="none" w:sz="0" w:space="0" w:color="auto"/>
          </w:divBdr>
        </w:div>
        <w:div w:id="159393930">
          <w:marLeft w:val="640"/>
          <w:marRight w:val="0"/>
          <w:marTop w:val="0"/>
          <w:marBottom w:val="0"/>
          <w:divBdr>
            <w:top w:val="none" w:sz="0" w:space="0" w:color="auto"/>
            <w:left w:val="none" w:sz="0" w:space="0" w:color="auto"/>
            <w:bottom w:val="none" w:sz="0" w:space="0" w:color="auto"/>
            <w:right w:val="none" w:sz="0" w:space="0" w:color="auto"/>
          </w:divBdr>
        </w:div>
        <w:div w:id="225839017">
          <w:marLeft w:val="640"/>
          <w:marRight w:val="0"/>
          <w:marTop w:val="0"/>
          <w:marBottom w:val="0"/>
          <w:divBdr>
            <w:top w:val="none" w:sz="0" w:space="0" w:color="auto"/>
            <w:left w:val="none" w:sz="0" w:space="0" w:color="auto"/>
            <w:bottom w:val="none" w:sz="0" w:space="0" w:color="auto"/>
            <w:right w:val="none" w:sz="0" w:space="0" w:color="auto"/>
          </w:divBdr>
        </w:div>
        <w:div w:id="229662243">
          <w:marLeft w:val="640"/>
          <w:marRight w:val="0"/>
          <w:marTop w:val="0"/>
          <w:marBottom w:val="0"/>
          <w:divBdr>
            <w:top w:val="none" w:sz="0" w:space="0" w:color="auto"/>
            <w:left w:val="none" w:sz="0" w:space="0" w:color="auto"/>
            <w:bottom w:val="none" w:sz="0" w:space="0" w:color="auto"/>
            <w:right w:val="none" w:sz="0" w:space="0" w:color="auto"/>
          </w:divBdr>
        </w:div>
        <w:div w:id="239364292">
          <w:marLeft w:val="640"/>
          <w:marRight w:val="0"/>
          <w:marTop w:val="0"/>
          <w:marBottom w:val="0"/>
          <w:divBdr>
            <w:top w:val="none" w:sz="0" w:space="0" w:color="auto"/>
            <w:left w:val="none" w:sz="0" w:space="0" w:color="auto"/>
            <w:bottom w:val="none" w:sz="0" w:space="0" w:color="auto"/>
            <w:right w:val="none" w:sz="0" w:space="0" w:color="auto"/>
          </w:divBdr>
        </w:div>
        <w:div w:id="262690234">
          <w:marLeft w:val="640"/>
          <w:marRight w:val="0"/>
          <w:marTop w:val="0"/>
          <w:marBottom w:val="0"/>
          <w:divBdr>
            <w:top w:val="none" w:sz="0" w:space="0" w:color="auto"/>
            <w:left w:val="none" w:sz="0" w:space="0" w:color="auto"/>
            <w:bottom w:val="none" w:sz="0" w:space="0" w:color="auto"/>
            <w:right w:val="none" w:sz="0" w:space="0" w:color="auto"/>
          </w:divBdr>
        </w:div>
        <w:div w:id="281544298">
          <w:marLeft w:val="640"/>
          <w:marRight w:val="0"/>
          <w:marTop w:val="0"/>
          <w:marBottom w:val="0"/>
          <w:divBdr>
            <w:top w:val="none" w:sz="0" w:space="0" w:color="auto"/>
            <w:left w:val="none" w:sz="0" w:space="0" w:color="auto"/>
            <w:bottom w:val="none" w:sz="0" w:space="0" w:color="auto"/>
            <w:right w:val="none" w:sz="0" w:space="0" w:color="auto"/>
          </w:divBdr>
        </w:div>
        <w:div w:id="413743763">
          <w:marLeft w:val="640"/>
          <w:marRight w:val="0"/>
          <w:marTop w:val="0"/>
          <w:marBottom w:val="0"/>
          <w:divBdr>
            <w:top w:val="none" w:sz="0" w:space="0" w:color="auto"/>
            <w:left w:val="none" w:sz="0" w:space="0" w:color="auto"/>
            <w:bottom w:val="none" w:sz="0" w:space="0" w:color="auto"/>
            <w:right w:val="none" w:sz="0" w:space="0" w:color="auto"/>
          </w:divBdr>
        </w:div>
        <w:div w:id="414937011">
          <w:marLeft w:val="640"/>
          <w:marRight w:val="0"/>
          <w:marTop w:val="0"/>
          <w:marBottom w:val="0"/>
          <w:divBdr>
            <w:top w:val="none" w:sz="0" w:space="0" w:color="auto"/>
            <w:left w:val="none" w:sz="0" w:space="0" w:color="auto"/>
            <w:bottom w:val="none" w:sz="0" w:space="0" w:color="auto"/>
            <w:right w:val="none" w:sz="0" w:space="0" w:color="auto"/>
          </w:divBdr>
        </w:div>
        <w:div w:id="423302203">
          <w:marLeft w:val="640"/>
          <w:marRight w:val="0"/>
          <w:marTop w:val="0"/>
          <w:marBottom w:val="0"/>
          <w:divBdr>
            <w:top w:val="none" w:sz="0" w:space="0" w:color="auto"/>
            <w:left w:val="none" w:sz="0" w:space="0" w:color="auto"/>
            <w:bottom w:val="none" w:sz="0" w:space="0" w:color="auto"/>
            <w:right w:val="none" w:sz="0" w:space="0" w:color="auto"/>
          </w:divBdr>
        </w:div>
        <w:div w:id="424886736">
          <w:marLeft w:val="640"/>
          <w:marRight w:val="0"/>
          <w:marTop w:val="0"/>
          <w:marBottom w:val="0"/>
          <w:divBdr>
            <w:top w:val="none" w:sz="0" w:space="0" w:color="auto"/>
            <w:left w:val="none" w:sz="0" w:space="0" w:color="auto"/>
            <w:bottom w:val="none" w:sz="0" w:space="0" w:color="auto"/>
            <w:right w:val="none" w:sz="0" w:space="0" w:color="auto"/>
          </w:divBdr>
        </w:div>
        <w:div w:id="452865461">
          <w:marLeft w:val="640"/>
          <w:marRight w:val="0"/>
          <w:marTop w:val="0"/>
          <w:marBottom w:val="0"/>
          <w:divBdr>
            <w:top w:val="none" w:sz="0" w:space="0" w:color="auto"/>
            <w:left w:val="none" w:sz="0" w:space="0" w:color="auto"/>
            <w:bottom w:val="none" w:sz="0" w:space="0" w:color="auto"/>
            <w:right w:val="none" w:sz="0" w:space="0" w:color="auto"/>
          </w:divBdr>
        </w:div>
        <w:div w:id="561452577">
          <w:marLeft w:val="640"/>
          <w:marRight w:val="0"/>
          <w:marTop w:val="0"/>
          <w:marBottom w:val="0"/>
          <w:divBdr>
            <w:top w:val="none" w:sz="0" w:space="0" w:color="auto"/>
            <w:left w:val="none" w:sz="0" w:space="0" w:color="auto"/>
            <w:bottom w:val="none" w:sz="0" w:space="0" w:color="auto"/>
            <w:right w:val="none" w:sz="0" w:space="0" w:color="auto"/>
          </w:divBdr>
        </w:div>
        <w:div w:id="619605710">
          <w:marLeft w:val="640"/>
          <w:marRight w:val="0"/>
          <w:marTop w:val="0"/>
          <w:marBottom w:val="0"/>
          <w:divBdr>
            <w:top w:val="none" w:sz="0" w:space="0" w:color="auto"/>
            <w:left w:val="none" w:sz="0" w:space="0" w:color="auto"/>
            <w:bottom w:val="none" w:sz="0" w:space="0" w:color="auto"/>
            <w:right w:val="none" w:sz="0" w:space="0" w:color="auto"/>
          </w:divBdr>
        </w:div>
        <w:div w:id="623999298">
          <w:marLeft w:val="640"/>
          <w:marRight w:val="0"/>
          <w:marTop w:val="0"/>
          <w:marBottom w:val="0"/>
          <w:divBdr>
            <w:top w:val="none" w:sz="0" w:space="0" w:color="auto"/>
            <w:left w:val="none" w:sz="0" w:space="0" w:color="auto"/>
            <w:bottom w:val="none" w:sz="0" w:space="0" w:color="auto"/>
            <w:right w:val="none" w:sz="0" w:space="0" w:color="auto"/>
          </w:divBdr>
        </w:div>
        <w:div w:id="684554386">
          <w:marLeft w:val="640"/>
          <w:marRight w:val="0"/>
          <w:marTop w:val="0"/>
          <w:marBottom w:val="0"/>
          <w:divBdr>
            <w:top w:val="none" w:sz="0" w:space="0" w:color="auto"/>
            <w:left w:val="none" w:sz="0" w:space="0" w:color="auto"/>
            <w:bottom w:val="none" w:sz="0" w:space="0" w:color="auto"/>
            <w:right w:val="none" w:sz="0" w:space="0" w:color="auto"/>
          </w:divBdr>
        </w:div>
        <w:div w:id="720791803">
          <w:marLeft w:val="640"/>
          <w:marRight w:val="0"/>
          <w:marTop w:val="0"/>
          <w:marBottom w:val="0"/>
          <w:divBdr>
            <w:top w:val="none" w:sz="0" w:space="0" w:color="auto"/>
            <w:left w:val="none" w:sz="0" w:space="0" w:color="auto"/>
            <w:bottom w:val="none" w:sz="0" w:space="0" w:color="auto"/>
            <w:right w:val="none" w:sz="0" w:space="0" w:color="auto"/>
          </w:divBdr>
        </w:div>
        <w:div w:id="751008384">
          <w:marLeft w:val="640"/>
          <w:marRight w:val="0"/>
          <w:marTop w:val="0"/>
          <w:marBottom w:val="0"/>
          <w:divBdr>
            <w:top w:val="none" w:sz="0" w:space="0" w:color="auto"/>
            <w:left w:val="none" w:sz="0" w:space="0" w:color="auto"/>
            <w:bottom w:val="none" w:sz="0" w:space="0" w:color="auto"/>
            <w:right w:val="none" w:sz="0" w:space="0" w:color="auto"/>
          </w:divBdr>
        </w:div>
        <w:div w:id="804543708">
          <w:marLeft w:val="640"/>
          <w:marRight w:val="0"/>
          <w:marTop w:val="0"/>
          <w:marBottom w:val="0"/>
          <w:divBdr>
            <w:top w:val="none" w:sz="0" w:space="0" w:color="auto"/>
            <w:left w:val="none" w:sz="0" w:space="0" w:color="auto"/>
            <w:bottom w:val="none" w:sz="0" w:space="0" w:color="auto"/>
            <w:right w:val="none" w:sz="0" w:space="0" w:color="auto"/>
          </w:divBdr>
        </w:div>
        <w:div w:id="860976748">
          <w:marLeft w:val="640"/>
          <w:marRight w:val="0"/>
          <w:marTop w:val="0"/>
          <w:marBottom w:val="0"/>
          <w:divBdr>
            <w:top w:val="none" w:sz="0" w:space="0" w:color="auto"/>
            <w:left w:val="none" w:sz="0" w:space="0" w:color="auto"/>
            <w:bottom w:val="none" w:sz="0" w:space="0" w:color="auto"/>
            <w:right w:val="none" w:sz="0" w:space="0" w:color="auto"/>
          </w:divBdr>
        </w:div>
        <w:div w:id="863831734">
          <w:marLeft w:val="640"/>
          <w:marRight w:val="0"/>
          <w:marTop w:val="0"/>
          <w:marBottom w:val="0"/>
          <w:divBdr>
            <w:top w:val="none" w:sz="0" w:space="0" w:color="auto"/>
            <w:left w:val="none" w:sz="0" w:space="0" w:color="auto"/>
            <w:bottom w:val="none" w:sz="0" w:space="0" w:color="auto"/>
            <w:right w:val="none" w:sz="0" w:space="0" w:color="auto"/>
          </w:divBdr>
        </w:div>
        <w:div w:id="866452263">
          <w:marLeft w:val="640"/>
          <w:marRight w:val="0"/>
          <w:marTop w:val="0"/>
          <w:marBottom w:val="0"/>
          <w:divBdr>
            <w:top w:val="none" w:sz="0" w:space="0" w:color="auto"/>
            <w:left w:val="none" w:sz="0" w:space="0" w:color="auto"/>
            <w:bottom w:val="none" w:sz="0" w:space="0" w:color="auto"/>
            <w:right w:val="none" w:sz="0" w:space="0" w:color="auto"/>
          </w:divBdr>
        </w:div>
        <w:div w:id="894464392">
          <w:marLeft w:val="640"/>
          <w:marRight w:val="0"/>
          <w:marTop w:val="0"/>
          <w:marBottom w:val="0"/>
          <w:divBdr>
            <w:top w:val="none" w:sz="0" w:space="0" w:color="auto"/>
            <w:left w:val="none" w:sz="0" w:space="0" w:color="auto"/>
            <w:bottom w:val="none" w:sz="0" w:space="0" w:color="auto"/>
            <w:right w:val="none" w:sz="0" w:space="0" w:color="auto"/>
          </w:divBdr>
        </w:div>
        <w:div w:id="917638979">
          <w:marLeft w:val="640"/>
          <w:marRight w:val="0"/>
          <w:marTop w:val="0"/>
          <w:marBottom w:val="0"/>
          <w:divBdr>
            <w:top w:val="none" w:sz="0" w:space="0" w:color="auto"/>
            <w:left w:val="none" w:sz="0" w:space="0" w:color="auto"/>
            <w:bottom w:val="none" w:sz="0" w:space="0" w:color="auto"/>
            <w:right w:val="none" w:sz="0" w:space="0" w:color="auto"/>
          </w:divBdr>
        </w:div>
        <w:div w:id="975528310">
          <w:marLeft w:val="640"/>
          <w:marRight w:val="0"/>
          <w:marTop w:val="0"/>
          <w:marBottom w:val="0"/>
          <w:divBdr>
            <w:top w:val="none" w:sz="0" w:space="0" w:color="auto"/>
            <w:left w:val="none" w:sz="0" w:space="0" w:color="auto"/>
            <w:bottom w:val="none" w:sz="0" w:space="0" w:color="auto"/>
            <w:right w:val="none" w:sz="0" w:space="0" w:color="auto"/>
          </w:divBdr>
        </w:div>
        <w:div w:id="993486266">
          <w:marLeft w:val="640"/>
          <w:marRight w:val="0"/>
          <w:marTop w:val="0"/>
          <w:marBottom w:val="0"/>
          <w:divBdr>
            <w:top w:val="none" w:sz="0" w:space="0" w:color="auto"/>
            <w:left w:val="none" w:sz="0" w:space="0" w:color="auto"/>
            <w:bottom w:val="none" w:sz="0" w:space="0" w:color="auto"/>
            <w:right w:val="none" w:sz="0" w:space="0" w:color="auto"/>
          </w:divBdr>
        </w:div>
        <w:div w:id="998849820">
          <w:marLeft w:val="640"/>
          <w:marRight w:val="0"/>
          <w:marTop w:val="0"/>
          <w:marBottom w:val="0"/>
          <w:divBdr>
            <w:top w:val="none" w:sz="0" w:space="0" w:color="auto"/>
            <w:left w:val="none" w:sz="0" w:space="0" w:color="auto"/>
            <w:bottom w:val="none" w:sz="0" w:space="0" w:color="auto"/>
            <w:right w:val="none" w:sz="0" w:space="0" w:color="auto"/>
          </w:divBdr>
        </w:div>
        <w:div w:id="1048258805">
          <w:marLeft w:val="640"/>
          <w:marRight w:val="0"/>
          <w:marTop w:val="0"/>
          <w:marBottom w:val="0"/>
          <w:divBdr>
            <w:top w:val="none" w:sz="0" w:space="0" w:color="auto"/>
            <w:left w:val="none" w:sz="0" w:space="0" w:color="auto"/>
            <w:bottom w:val="none" w:sz="0" w:space="0" w:color="auto"/>
            <w:right w:val="none" w:sz="0" w:space="0" w:color="auto"/>
          </w:divBdr>
        </w:div>
        <w:div w:id="1075787701">
          <w:marLeft w:val="640"/>
          <w:marRight w:val="0"/>
          <w:marTop w:val="0"/>
          <w:marBottom w:val="0"/>
          <w:divBdr>
            <w:top w:val="none" w:sz="0" w:space="0" w:color="auto"/>
            <w:left w:val="none" w:sz="0" w:space="0" w:color="auto"/>
            <w:bottom w:val="none" w:sz="0" w:space="0" w:color="auto"/>
            <w:right w:val="none" w:sz="0" w:space="0" w:color="auto"/>
          </w:divBdr>
        </w:div>
        <w:div w:id="1093623244">
          <w:marLeft w:val="640"/>
          <w:marRight w:val="0"/>
          <w:marTop w:val="0"/>
          <w:marBottom w:val="0"/>
          <w:divBdr>
            <w:top w:val="none" w:sz="0" w:space="0" w:color="auto"/>
            <w:left w:val="none" w:sz="0" w:space="0" w:color="auto"/>
            <w:bottom w:val="none" w:sz="0" w:space="0" w:color="auto"/>
            <w:right w:val="none" w:sz="0" w:space="0" w:color="auto"/>
          </w:divBdr>
        </w:div>
        <w:div w:id="1136754514">
          <w:marLeft w:val="640"/>
          <w:marRight w:val="0"/>
          <w:marTop w:val="0"/>
          <w:marBottom w:val="0"/>
          <w:divBdr>
            <w:top w:val="none" w:sz="0" w:space="0" w:color="auto"/>
            <w:left w:val="none" w:sz="0" w:space="0" w:color="auto"/>
            <w:bottom w:val="none" w:sz="0" w:space="0" w:color="auto"/>
            <w:right w:val="none" w:sz="0" w:space="0" w:color="auto"/>
          </w:divBdr>
        </w:div>
        <w:div w:id="1287740200">
          <w:marLeft w:val="640"/>
          <w:marRight w:val="0"/>
          <w:marTop w:val="0"/>
          <w:marBottom w:val="0"/>
          <w:divBdr>
            <w:top w:val="none" w:sz="0" w:space="0" w:color="auto"/>
            <w:left w:val="none" w:sz="0" w:space="0" w:color="auto"/>
            <w:bottom w:val="none" w:sz="0" w:space="0" w:color="auto"/>
            <w:right w:val="none" w:sz="0" w:space="0" w:color="auto"/>
          </w:divBdr>
        </w:div>
        <w:div w:id="1316959694">
          <w:marLeft w:val="640"/>
          <w:marRight w:val="0"/>
          <w:marTop w:val="0"/>
          <w:marBottom w:val="0"/>
          <w:divBdr>
            <w:top w:val="none" w:sz="0" w:space="0" w:color="auto"/>
            <w:left w:val="none" w:sz="0" w:space="0" w:color="auto"/>
            <w:bottom w:val="none" w:sz="0" w:space="0" w:color="auto"/>
            <w:right w:val="none" w:sz="0" w:space="0" w:color="auto"/>
          </w:divBdr>
        </w:div>
        <w:div w:id="1418556448">
          <w:marLeft w:val="640"/>
          <w:marRight w:val="0"/>
          <w:marTop w:val="0"/>
          <w:marBottom w:val="0"/>
          <w:divBdr>
            <w:top w:val="none" w:sz="0" w:space="0" w:color="auto"/>
            <w:left w:val="none" w:sz="0" w:space="0" w:color="auto"/>
            <w:bottom w:val="none" w:sz="0" w:space="0" w:color="auto"/>
            <w:right w:val="none" w:sz="0" w:space="0" w:color="auto"/>
          </w:divBdr>
        </w:div>
        <w:div w:id="1538010046">
          <w:marLeft w:val="640"/>
          <w:marRight w:val="0"/>
          <w:marTop w:val="0"/>
          <w:marBottom w:val="0"/>
          <w:divBdr>
            <w:top w:val="none" w:sz="0" w:space="0" w:color="auto"/>
            <w:left w:val="none" w:sz="0" w:space="0" w:color="auto"/>
            <w:bottom w:val="none" w:sz="0" w:space="0" w:color="auto"/>
            <w:right w:val="none" w:sz="0" w:space="0" w:color="auto"/>
          </w:divBdr>
        </w:div>
        <w:div w:id="1628897312">
          <w:marLeft w:val="640"/>
          <w:marRight w:val="0"/>
          <w:marTop w:val="0"/>
          <w:marBottom w:val="0"/>
          <w:divBdr>
            <w:top w:val="none" w:sz="0" w:space="0" w:color="auto"/>
            <w:left w:val="none" w:sz="0" w:space="0" w:color="auto"/>
            <w:bottom w:val="none" w:sz="0" w:space="0" w:color="auto"/>
            <w:right w:val="none" w:sz="0" w:space="0" w:color="auto"/>
          </w:divBdr>
        </w:div>
        <w:div w:id="1642230327">
          <w:marLeft w:val="640"/>
          <w:marRight w:val="0"/>
          <w:marTop w:val="0"/>
          <w:marBottom w:val="0"/>
          <w:divBdr>
            <w:top w:val="none" w:sz="0" w:space="0" w:color="auto"/>
            <w:left w:val="none" w:sz="0" w:space="0" w:color="auto"/>
            <w:bottom w:val="none" w:sz="0" w:space="0" w:color="auto"/>
            <w:right w:val="none" w:sz="0" w:space="0" w:color="auto"/>
          </w:divBdr>
        </w:div>
        <w:div w:id="1661542291">
          <w:marLeft w:val="640"/>
          <w:marRight w:val="0"/>
          <w:marTop w:val="0"/>
          <w:marBottom w:val="0"/>
          <w:divBdr>
            <w:top w:val="none" w:sz="0" w:space="0" w:color="auto"/>
            <w:left w:val="none" w:sz="0" w:space="0" w:color="auto"/>
            <w:bottom w:val="none" w:sz="0" w:space="0" w:color="auto"/>
            <w:right w:val="none" w:sz="0" w:space="0" w:color="auto"/>
          </w:divBdr>
        </w:div>
        <w:div w:id="1686637289">
          <w:marLeft w:val="640"/>
          <w:marRight w:val="0"/>
          <w:marTop w:val="0"/>
          <w:marBottom w:val="0"/>
          <w:divBdr>
            <w:top w:val="none" w:sz="0" w:space="0" w:color="auto"/>
            <w:left w:val="none" w:sz="0" w:space="0" w:color="auto"/>
            <w:bottom w:val="none" w:sz="0" w:space="0" w:color="auto"/>
            <w:right w:val="none" w:sz="0" w:space="0" w:color="auto"/>
          </w:divBdr>
        </w:div>
        <w:div w:id="1691297412">
          <w:marLeft w:val="640"/>
          <w:marRight w:val="0"/>
          <w:marTop w:val="0"/>
          <w:marBottom w:val="0"/>
          <w:divBdr>
            <w:top w:val="none" w:sz="0" w:space="0" w:color="auto"/>
            <w:left w:val="none" w:sz="0" w:space="0" w:color="auto"/>
            <w:bottom w:val="none" w:sz="0" w:space="0" w:color="auto"/>
            <w:right w:val="none" w:sz="0" w:space="0" w:color="auto"/>
          </w:divBdr>
        </w:div>
        <w:div w:id="1848785822">
          <w:marLeft w:val="640"/>
          <w:marRight w:val="0"/>
          <w:marTop w:val="0"/>
          <w:marBottom w:val="0"/>
          <w:divBdr>
            <w:top w:val="none" w:sz="0" w:space="0" w:color="auto"/>
            <w:left w:val="none" w:sz="0" w:space="0" w:color="auto"/>
            <w:bottom w:val="none" w:sz="0" w:space="0" w:color="auto"/>
            <w:right w:val="none" w:sz="0" w:space="0" w:color="auto"/>
          </w:divBdr>
        </w:div>
        <w:div w:id="1904368552">
          <w:marLeft w:val="640"/>
          <w:marRight w:val="0"/>
          <w:marTop w:val="0"/>
          <w:marBottom w:val="0"/>
          <w:divBdr>
            <w:top w:val="none" w:sz="0" w:space="0" w:color="auto"/>
            <w:left w:val="none" w:sz="0" w:space="0" w:color="auto"/>
            <w:bottom w:val="none" w:sz="0" w:space="0" w:color="auto"/>
            <w:right w:val="none" w:sz="0" w:space="0" w:color="auto"/>
          </w:divBdr>
        </w:div>
        <w:div w:id="1978103137">
          <w:marLeft w:val="640"/>
          <w:marRight w:val="0"/>
          <w:marTop w:val="0"/>
          <w:marBottom w:val="0"/>
          <w:divBdr>
            <w:top w:val="none" w:sz="0" w:space="0" w:color="auto"/>
            <w:left w:val="none" w:sz="0" w:space="0" w:color="auto"/>
            <w:bottom w:val="none" w:sz="0" w:space="0" w:color="auto"/>
            <w:right w:val="none" w:sz="0" w:space="0" w:color="auto"/>
          </w:divBdr>
        </w:div>
        <w:div w:id="2001039200">
          <w:marLeft w:val="640"/>
          <w:marRight w:val="0"/>
          <w:marTop w:val="0"/>
          <w:marBottom w:val="0"/>
          <w:divBdr>
            <w:top w:val="none" w:sz="0" w:space="0" w:color="auto"/>
            <w:left w:val="none" w:sz="0" w:space="0" w:color="auto"/>
            <w:bottom w:val="none" w:sz="0" w:space="0" w:color="auto"/>
            <w:right w:val="none" w:sz="0" w:space="0" w:color="auto"/>
          </w:divBdr>
        </w:div>
        <w:div w:id="2025134194">
          <w:marLeft w:val="640"/>
          <w:marRight w:val="0"/>
          <w:marTop w:val="0"/>
          <w:marBottom w:val="0"/>
          <w:divBdr>
            <w:top w:val="none" w:sz="0" w:space="0" w:color="auto"/>
            <w:left w:val="none" w:sz="0" w:space="0" w:color="auto"/>
            <w:bottom w:val="none" w:sz="0" w:space="0" w:color="auto"/>
            <w:right w:val="none" w:sz="0" w:space="0" w:color="auto"/>
          </w:divBdr>
        </w:div>
        <w:div w:id="2068801572">
          <w:marLeft w:val="640"/>
          <w:marRight w:val="0"/>
          <w:marTop w:val="0"/>
          <w:marBottom w:val="0"/>
          <w:divBdr>
            <w:top w:val="none" w:sz="0" w:space="0" w:color="auto"/>
            <w:left w:val="none" w:sz="0" w:space="0" w:color="auto"/>
            <w:bottom w:val="none" w:sz="0" w:space="0" w:color="auto"/>
            <w:right w:val="none" w:sz="0" w:space="0" w:color="auto"/>
          </w:divBdr>
        </w:div>
        <w:div w:id="2087140940">
          <w:marLeft w:val="640"/>
          <w:marRight w:val="0"/>
          <w:marTop w:val="0"/>
          <w:marBottom w:val="0"/>
          <w:divBdr>
            <w:top w:val="none" w:sz="0" w:space="0" w:color="auto"/>
            <w:left w:val="none" w:sz="0" w:space="0" w:color="auto"/>
            <w:bottom w:val="none" w:sz="0" w:space="0" w:color="auto"/>
            <w:right w:val="none" w:sz="0" w:space="0" w:color="auto"/>
          </w:divBdr>
        </w:div>
        <w:div w:id="2087605281">
          <w:marLeft w:val="640"/>
          <w:marRight w:val="0"/>
          <w:marTop w:val="0"/>
          <w:marBottom w:val="0"/>
          <w:divBdr>
            <w:top w:val="none" w:sz="0" w:space="0" w:color="auto"/>
            <w:left w:val="none" w:sz="0" w:space="0" w:color="auto"/>
            <w:bottom w:val="none" w:sz="0" w:space="0" w:color="auto"/>
            <w:right w:val="none" w:sz="0" w:space="0" w:color="auto"/>
          </w:divBdr>
        </w:div>
        <w:div w:id="2089493791">
          <w:marLeft w:val="640"/>
          <w:marRight w:val="0"/>
          <w:marTop w:val="0"/>
          <w:marBottom w:val="0"/>
          <w:divBdr>
            <w:top w:val="none" w:sz="0" w:space="0" w:color="auto"/>
            <w:left w:val="none" w:sz="0" w:space="0" w:color="auto"/>
            <w:bottom w:val="none" w:sz="0" w:space="0" w:color="auto"/>
            <w:right w:val="none" w:sz="0" w:space="0" w:color="auto"/>
          </w:divBdr>
        </w:div>
        <w:div w:id="2102025214">
          <w:marLeft w:val="640"/>
          <w:marRight w:val="0"/>
          <w:marTop w:val="0"/>
          <w:marBottom w:val="0"/>
          <w:divBdr>
            <w:top w:val="none" w:sz="0" w:space="0" w:color="auto"/>
            <w:left w:val="none" w:sz="0" w:space="0" w:color="auto"/>
            <w:bottom w:val="none" w:sz="0" w:space="0" w:color="auto"/>
            <w:right w:val="none" w:sz="0" w:space="0" w:color="auto"/>
          </w:divBdr>
        </w:div>
        <w:div w:id="2114861399">
          <w:marLeft w:val="640"/>
          <w:marRight w:val="0"/>
          <w:marTop w:val="0"/>
          <w:marBottom w:val="0"/>
          <w:divBdr>
            <w:top w:val="none" w:sz="0" w:space="0" w:color="auto"/>
            <w:left w:val="none" w:sz="0" w:space="0" w:color="auto"/>
            <w:bottom w:val="none" w:sz="0" w:space="0" w:color="auto"/>
            <w:right w:val="none" w:sz="0" w:space="0" w:color="auto"/>
          </w:divBdr>
        </w:div>
        <w:div w:id="2129279582">
          <w:marLeft w:val="640"/>
          <w:marRight w:val="0"/>
          <w:marTop w:val="0"/>
          <w:marBottom w:val="0"/>
          <w:divBdr>
            <w:top w:val="none" w:sz="0" w:space="0" w:color="auto"/>
            <w:left w:val="none" w:sz="0" w:space="0" w:color="auto"/>
            <w:bottom w:val="none" w:sz="0" w:space="0" w:color="auto"/>
            <w:right w:val="none" w:sz="0" w:space="0" w:color="auto"/>
          </w:divBdr>
        </w:div>
      </w:divsChild>
    </w:div>
    <w:div w:id="1633124307">
      <w:bodyDiv w:val="1"/>
      <w:marLeft w:val="0"/>
      <w:marRight w:val="0"/>
      <w:marTop w:val="0"/>
      <w:marBottom w:val="0"/>
      <w:divBdr>
        <w:top w:val="none" w:sz="0" w:space="0" w:color="auto"/>
        <w:left w:val="none" w:sz="0" w:space="0" w:color="auto"/>
        <w:bottom w:val="none" w:sz="0" w:space="0" w:color="auto"/>
        <w:right w:val="none" w:sz="0" w:space="0" w:color="auto"/>
      </w:divBdr>
      <w:divsChild>
        <w:div w:id="28648248">
          <w:marLeft w:val="640"/>
          <w:marRight w:val="0"/>
          <w:marTop w:val="0"/>
          <w:marBottom w:val="0"/>
          <w:divBdr>
            <w:top w:val="none" w:sz="0" w:space="0" w:color="auto"/>
            <w:left w:val="none" w:sz="0" w:space="0" w:color="auto"/>
            <w:bottom w:val="none" w:sz="0" w:space="0" w:color="auto"/>
            <w:right w:val="none" w:sz="0" w:space="0" w:color="auto"/>
          </w:divBdr>
        </w:div>
        <w:div w:id="33847872">
          <w:marLeft w:val="640"/>
          <w:marRight w:val="0"/>
          <w:marTop w:val="0"/>
          <w:marBottom w:val="0"/>
          <w:divBdr>
            <w:top w:val="none" w:sz="0" w:space="0" w:color="auto"/>
            <w:left w:val="none" w:sz="0" w:space="0" w:color="auto"/>
            <w:bottom w:val="none" w:sz="0" w:space="0" w:color="auto"/>
            <w:right w:val="none" w:sz="0" w:space="0" w:color="auto"/>
          </w:divBdr>
        </w:div>
        <w:div w:id="129328951">
          <w:marLeft w:val="640"/>
          <w:marRight w:val="0"/>
          <w:marTop w:val="0"/>
          <w:marBottom w:val="0"/>
          <w:divBdr>
            <w:top w:val="none" w:sz="0" w:space="0" w:color="auto"/>
            <w:left w:val="none" w:sz="0" w:space="0" w:color="auto"/>
            <w:bottom w:val="none" w:sz="0" w:space="0" w:color="auto"/>
            <w:right w:val="none" w:sz="0" w:space="0" w:color="auto"/>
          </w:divBdr>
        </w:div>
        <w:div w:id="148711763">
          <w:marLeft w:val="640"/>
          <w:marRight w:val="0"/>
          <w:marTop w:val="0"/>
          <w:marBottom w:val="0"/>
          <w:divBdr>
            <w:top w:val="none" w:sz="0" w:space="0" w:color="auto"/>
            <w:left w:val="none" w:sz="0" w:space="0" w:color="auto"/>
            <w:bottom w:val="none" w:sz="0" w:space="0" w:color="auto"/>
            <w:right w:val="none" w:sz="0" w:space="0" w:color="auto"/>
          </w:divBdr>
        </w:div>
        <w:div w:id="162823244">
          <w:marLeft w:val="640"/>
          <w:marRight w:val="0"/>
          <w:marTop w:val="0"/>
          <w:marBottom w:val="0"/>
          <w:divBdr>
            <w:top w:val="none" w:sz="0" w:space="0" w:color="auto"/>
            <w:left w:val="none" w:sz="0" w:space="0" w:color="auto"/>
            <w:bottom w:val="none" w:sz="0" w:space="0" w:color="auto"/>
            <w:right w:val="none" w:sz="0" w:space="0" w:color="auto"/>
          </w:divBdr>
        </w:div>
        <w:div w:id="175536670">
          <w:marLeft w:val="640"/>
          <w:marRight w:val="0"/>
          <w:marTop w:val="0"/>
          <w:marBottom w:val="0"/>
          <w:divBdr>
            <w:top w:val="none" w:sz="0" w:space="0" w:color="auto"/>
            <w:left w:val="none" w:sz="0" w:space="0" w:color="auto"/>
            <w:bottom w:val="none" w:sz="0" w:space="0" w:color="auto"/>
            <w:right w:val="none" w:sz="0" w:space="0" w:color="auto"/>
          </w:divBdr>
        </w:div>
        <w:div w:id="235676154">
          <w:marLeft w:val="640"/>
          <w:marRight w:val="0"/>
          <w:marTop w:val="0"/>
          <w:marBottom w:val="0"/>
          <w:divBdr>
            <w:top w:val="none" w:sz="0" w:space="0" w:color="auto"/>
            <w:left w:val="none" w:sz="0" w:space="0" w:color="auto"/>
            <w:bottom w:val="none" w:sz="0" w:space="0" w:color="auto"/>
            <w:right w:val="none" w:sz="0" w:space="0" w:color="auto"/>
          </w:divBdr>
        </w:div>
        <w:div w:id="295569507">
          <w:marLeft w:val="640"/>
          <w:marRight w:val="0"/>
          <w:marTop w:val="0"/>
          <w:marBottom w:val="0"/>
          <w:divBdr>
            <w:top w:val="none" w:sz="0" w:space="0" w:color="auto"/>
            <w:left w:val="none" w:sz="0" w:space="0" w:color="auto"/>
            <w:bottom w:val="none" w:sz="0" w:space="0" w:color="auto"/>
            <w:right w:val="none" w:sz="0" w:space="0" w:color="auto"/>
          </w:divBdr>
        </w:div>
        <w:div w:id="329137447">
          <w:marLeft w:val="640"/>
          <w:marRight w:val="0"/>
          <w:marTop w:val="0"/>
          <w:marBottom w:val="0"/>
          <w:divBdr>
            <w:top w:val="none" w:sz="0" w:space="0" w:color="auto"/>
            <w:left w:val="none" w:sz="0" w:space="0" w:color="auto"/>
            <w:bottom w:val="none" w:sz="0" w:space="0" w:color="auto"/>
            <w:right w:val="none" w:sz="0" w:space="0" w:color="auto"/>
          </w:divBdr>
        </w:div>
        <w:div w:id="409693975">
          <w:marLeft w:val="640"/>
          <w:marRight w:val="0"/>
          <w:marTop w:val="0"/>
          <w:marBottom w:val="0"/>
          <w:divBdr>
            <w:top w:val="none" w:sz="0" w:space="0" w:color="auto"/>
            <w:left w:val="none" w:sz="0" w:space="0" w:color="auto"/>
            <w:bottom w:val="none" w:sz="0" w:space="0" w:color="auto"/>
            <w:right w:val="none" w:sz="0" w:space="0" w:color="auto"/>
          </w:divBdr>
        </w:div>
        <w:div w:id="455370822">
          <w:marLeft w:val="640"/>
          <w:marRight w:val="0"/>
          <w:marTop w:val="0"/>
          <w:marBottom w:val="0"/>
          <w:divBdr>
            <w:top w:val="none" w:sz="0" w:space="0" w:color="auto"/>
            <w:left w:val="none" w:sz="0" w:space="0" w:color="auto"/>
            <w:bottom w:val="none" w:sz="0" w:space="0" w:color="auto"/>
            <w:right w:val="none" w:sz="0" w:space="0" w:color="auto"/>
          </w:divBdr>
        </w:div>
        <w:div w:id="482888109">
          <w:marLeft w:val="640"/>
          <w:marRight w:val="0"/>
          <w:marTop w:val="0"/>
          <w:marBottom w:val="0"/>
          <w:divBdr>
            <w:top w:val="none" w:sz="0" w:space="0" w:color="auto"/>
            <w:left w:val="none" w:sz="0" w:space="0" w:color="auto"/>
            <w:bottom w:val="none" w:sz="0" w:space="0" w:color="auto"/>
            <w:right w:val="none" w:sz="0" w:space="0" w:color="auto"/>
          </w:divBdr>
        </w:div>
        <w:div w:id="509416013">
          <w:marLeft w:val="640"/>
          <w:marRight w:val="0"/>
          <w:marTop w:val="0"/>
          <w:marBottom w:val="0"/>
          <w:divBdr>
            <w:top w:val="none" w:sz="0" w:space="0" w:color="auto"/>
            <w:left w:val="none" w:sz="0" w:space="0" w:color="auto"/>
            <w:bottom w:val="none" w:sz="0" w:space="0" w:color="auto"/>
            <w:right w:val="none" w:sz="0" w:space="0" w:color="auto"/>
          </w:divBdr>
        </w:div>
        <w:div w:id="568882786">
          <w:marLeft w:val="640"/>
          <w:marRight w:val="0"/>
          <w:marTop w:val="0"/>
          <w:marBottom w:val="0"/>
          <w:divBdr>
            <w:top w:val="none" w:sz="0" w:space="0" w:color="auto"/>
            <w:left w:val="none" w:sz="0" w:space="0" w:color="auto"/>
            <w:bottom w:val="none" w:sz="0" w:space="0" w:color="auto"/>
            <w:right w:val="none" w:sz="0" w:space="0" w:color="auto"/>
          </w:divBdr>
        </w:div>
        <w:div w:id="573441891">
          <w:marLeft w:val="640"/>
          <w:marRight w:val="0"/>
          <w:marTop w:val="0"/>
          <w:marBottom w:val="0"/>
          <w:divBdr>
            <w:top w:val="none" w:sz="0" w:space="0" w:color="auto"/>
            <w:left w:val="none" w:sz="0" w:space="0" w:color="auto"/>
            <w:bottom w:val="none" w:sz="0" w:space="0" w:color="auto"/>
            <w:right w:val="none" w:sz="0" w:space="0" w:color="auto"/>
          </w:divBdr>
        </w:div>
        <w:div w:id="577246613">
          <w:marLeft w:val="640"/>
          <w:marRight w:val="0"/>
          <w:marTop w:val="0"/>
          <w:marBottom w:val="0"/>
          <w:divBdr>
            <w:top w:val="none" w:sz="0" w:space="0" w:color="auto"/>
            <w:left w:val="none" w:sz="0" w:space="0" w:color="auto"/>
            <w:bottom w:val="none" w:sz="0" w:space="0" w:color="auto"/>
            <w:right w:val="none" w:sz="0" w:space="0" w:color="auto"/>
          </w:divBdr>
        </w:div>
        <w:div w:id="625694099">
          <w:marLeft w:val="640"/>
          <w:marRight w:val="0"/>
          <w:marTop w:val="0"/>
          <w:marBottom w:val="0"/>
          <w:divBdr>
            <w:top w:val="none" w:sz="0" w:space="0" w:color="auto"/>
            <w:left w:val="none" w:sz="0" w:space="0" w:color="auto"/>
            <w:bottom w:val="none" w:sz="0" w:space="0" w:color="auto"/>
            <w:right w:val="none" w:sz="0" w:space="0" w:color="auto"/>
          </w:divBdr>
        </w:div>
        <w:div w:id="647131421">
          <w:marLeft w:val="640"/>
          <w:marRight w:val="0"/>
          <w:marTop w:val="0"/>
          <w:marBottom w:val="0"/>
          <w:divBdr>
            <w:top w:val="none" w:sz="0" w:space="0" w:color="auto"/>
            <w:left w:val="none" w:sz="0" w:space="0" w:color="auto"/>
            <w:bottom w:val="none" w:sz="0" w:space="0" w:color="auto"/>
            <w:right w:val="none" w:sz="0" w:space="0" w:color="auto"/>
          </w:divBdr>
        </w:div>
        <w:div w:id="675234133">
          <w:marLeft w:val="640"/>
          <w:marRight w:val="0"/>
          <w:marTop w:val="0"/>
          <w:marBottom w:val="0"/>
          <w:divBdr>
            <w:top w:val="none" w:sz="0" w:space="0" w:color="auto"/>
            <w:left w:val="none" w:sz="0" w:space="0" w:color="auto"/>
            <w:bottom w:val="none" w:sz="0" w:space="0" w:color="auto"/>
            <w:right w:val="none" w:sz="0" w:space="0" w:color="auto"/>
          </w:divBdr>
        </w:div>
        <w:div w:id="691684154">
          <w:marLeft w:val="640"/>
          <w:marRight w:val="0"/>
          <w:marTop w:val="0"/>
          <w:marBottom w:val="0"/>
          <w:divBdr>
            <w:top w:val="none" w:sz="0" w:space="0" w:color="auto"/>
            <w:left w:val="none" w:sz="0" w:space="0" w:color="auto"/>
            <w:bottom w:val="none" w:sz="0" w:space="0" w:color="auto"/>
            <w:right w:val="none" w:sz="0" w:space="0" w:color="auto"/>
          </w:divBdr>
        </w:div>
        <w:div w:id="785854661">
          <w:marLeft w:val="640"/>
          <w:marRight w:val="0"/>
          <w:marTop w:val="0"/>
          <w:marBottom w:val="0"/>
          <w:divBdr>
            <w:top w:val="none" w:sz="0" w:space="0" w:color="auto"/>
            <w:left w:val="none" w:sz="0" w:space="0" w:color="auto"/>
            <w:bottom w:val="none" w:sz="0" w:space="0" w:color="auto"/>
            <w:right w:val="none" w:sz="0" w:space="0" w:color="auto"/>
          </w:divBdr>
        </w:div>
        <w:div w:id="850292885">
          <w:marLeft w:val="640"/>
          <w:marRight w:val="0"/>
          <w:marTop w:val="0"/>
          <w:marBottom w:val="0"/>
          <w:divBdr>
            <w:top w:val="none" w:sz="0" w:space="0" w:color="auto"/>
            <w:left w:val="none" w:sz="0" w:space="0" w:color="auto"/>
            <w:bottom w:val="none" w:sz="0" w:space="0" w:color="auto"/>
            <w:right w:val="none" w:sz="0" w:space="0" w:color="auto"/>
          </w:divBdr>
        </w:div>
        <w:div w:id="852844043">
          <w:marLeft w:val="640"/>
          <w:marRight w:val="0"/>
          <w:marTop w:val="0"/>
          <w:marBottom w:val="0"/>
          <w:divBdr>
            <w:top w:val="none" w:sz="0" w:space="0" w:color="auto"/>
            <w:left w:val="none" w:sz="0" w:space="0" w:color="auto"/>
            <w:bottom w:val="none" w:sz="0" w:space="0" w:color="auto"/>
            <w:right w:val="none" w:sz="0" w:space="0" w:color="auto"/>
          </w:divBdr>
        </w:div>
        <w:div w:id="1056591720">
          <w:marLeft w:val="640"/>
          <w:marRight w:val="0"/>
          <w:marTop w:val="0"/>
          <w:marBottom w:val="0"/>
          <w:divBdr>
            <w:top w:val="none" w:sz="0" w:space="0" w:color="auto"/>
            <w:left w:val="none" w:sz="0" w:space="0" w:color="auto"/>
            <w:bottom w:val="none" w:sz="0" w:space="0" w:color="auto"/>
            <w:right w:val="none" w:sz="0" w:space="0" w:color="auto"/>
          </w:divBdr>
        </w:div>
        <w:div w:id="1059404807">
          <w:marLeft w:val="640"/>
          <w:marRight w:val="0"/>
          <w:marTop w:val="0"/>
          <w:marBottom w:val="0"/>
          <w:divBdr>
            <w:top w:val="none" w:sz="0" w:space="0" w:color="auto"/>
            <w:left w:val="none" w:sz="0" w:space="0" w:color="auto"/>
            <w:bottom w:val="none" w:sz="0" w:space="0" w:color="auto"/>
            <w:right w:val="none" w:sz="0" w:space="0" w:color="auto"/>
          </w:divBdr>
        </w:div>
        <w:div w:id="1079905273">
          <w:marLeft w:val="640"/>
          <w:marRight w:val="0"/>
          <w:marTop w:val="0"/>
          <w:marBottom w:val="0"/>
          <w:divBdr>
            <w:top w:val="none" w:sz="0" w:space="0" w:color="auto"/>
            <w:left w:val="none" w:sz="0" w:space="0" w:color="auto"/>
            <w:bottom w:val="none" w:sz="0" w:space="0" w:color="auto"/>
            <w:right w:val="none" w:sz="0" w:space="0" w:color="auto"/>
          </w:divBdr>
        </w:div>
        <w:div w:id="1097362343">
          <w:marLeft w:val="640"/>
          <w:marRight w:val="0"/>
          <w:marTop w:val="0"/>
          <w:marBottom w:val="0"/>
          <w:divBdr>
            <w:top w:val="none" w:sz="0" w:space="0" w:color="auto"/>
            <w:left w:val="none" w:sz="0" w:space="0" w:color="auto"/>
            <w:bottom w:val="none" w:sz="0" w:space="0" w:color="auto"/>
            <w:right w:val="none" w:sz="0" w:space="0" w:color="auto"/>
          </w:divBdr>
        </w:div>
        <w:div w:id="1196888687">
          <w:marLeft w:val="640"/>
          <w:marRight w:val="0"/>
          <w:marTop w:val="0"/>
          <w:marBottom w:val="0"/>
          <w:divBdr>
            <w:top w:val="none" w:sz="0" w:space="0" w:color="auto"/>
            <w:left w:val="none" w:sz="0" w:space="0" w:color="auto"/>
            <w:bottom w:val="none" w:sz="0" w:space="0" w:color="auto"/>
            <w:right w:val="none" w:sz="0" w:space="0" w:color="auto"/>
          </w:divBdr>
        </w:div>
        <w:div w:id="1205942899">
          <w:marLeft w:val="640"/>
          <w:marRight w:val="0"/>
          <w:marTop w:val="0"/>
          <w:marBottom w:val="0"/>
          <w:divBdr>
            <w:top w:val="none" w:sz="0" w:space="0" w:color="auto"/>
            <w:left w:val="none" w:sz="0" w:space="0" w:color="auto"/>
            <w:bottom w:val="none" w:sz="0" w:space="0" w:color="auto"/>
            <w:right w:val="none" w:sz="0" w:space="0" w:color="auto"/>
          </w:divBdr>
        </w:div>
        <w:div w:id="1209226034">
          <w:marLeft w:val="640"/>
          <w:marRight w:val="0"/>
          <w:marTop w:val="0"/>
          <w:marBottom w:val="0"/>
          <w:divBdr>
            <w:top w:val="none" w:sz="0" w:space="0" w:color="auto"/>
            <w:left w:val="none" w:sz="0" w:space="0" w:color="auto"/>
            <w:bottom w:val="none" w:sz="0" w:space="0" w:color="auto"/>
            <w:right w:val="none" w:sz="0" w:space="0" w:color="auto"/>
          </w:divBdr>
        </w:div>
        <w:div w:id="1229193227">
          <w:marLeft w:val="640"/>
          <w:marRight w:val="0"/>
          <w:marTop w:val="0"/>
          <w:marBottom w:val="0"/>
          <w:divBdr>
            <w:top w:val="none" w:sz="0" w:space="0" w:color="auto"/>
            <w:left w:val="none" w:sz="0" w:space="0" w:color="auto"/>
            <w:bottom w:val="none" w:sz="0" w:space="0" w:color="auto"/>
            <w:right w:val="none" w:sz="0" w:space="0" w:color="auto"/>
          </w:divBdr>
        </w:div>
        <w:div w:id="1242525528">
          <w:marLeft w:val="640"/>
          <w:marRight w:val="0"/>
          <w:marTop w:val="0"/>
          <w:marBottom w:val="0"/>
          <w:divBdr>
            <w:top w:val="none" w:sz="0" w:space="0" w:color="auto"/>
            <w:left w:val="none" w:sz="0" w:space="0" w:color="auto"/>
            <w:bottom w:val="none" w:sz="0" w:space="0" w:color="auto"/>
            <w:right w:val="none" w:sz="0" w:space="0" w:color="auto"/>
          </w:divBdr>
        </w:div>
        <w:div w:id="1260597310">
          <w:marLeft w:val="640"/>
          <w:marRight w:val="0"/>
          <w:marTop w:val="0"/>
          <w:marBottom w:val="0"/>
          <w:divBdr>
            <w:top w:val="none" w:sz="0" w:space="0" w:color="auto"/>
            <w:left w:val="none" w:sz="0" w:space="0" w:color="auto"/>
            <w:bottom w:val="none" w:sz="0" w:space="0" w:color="auto"/>
            <w:right w:val="none" w:sz="0" w:space="0" w:color="auto"/>
          </w:divBdr>
        </w:div>
        <w:div w:id="1283607459">
          <w:marLeft w:val="640"/>
          <w:marRight w:val="0"/>
          <w:marTop w:val="0"/>
          <w:marBottom w:val="0"/>
          <w:divBdr>
            <w:top w:val="none" w:sz="0" w:space="0" w:color="auto"/>
            <w:left w:val="none" w:sz="0" w:space="0" w:color="auto"/>
            <w:bottom w:val="none" w:sz="0" w:space="0" w:color="auto"/>
            <w:right w:val="none" w:sz="0" w:space="0" w:color="auto"/>
          </w:divBdr>
        </w:div>
        <w:div w:id="1324090016">
          <w:marLeft w:val="640"/>
          <w:marRight w:val="0"/>
          <w:marTop w:val="0"/>
          <w:marBottom w:val="0"/>
          <w:divBdr>
            <w:top w:val="none" w:sz="0" w:space="0" w:color="auto"/>
            <w:left w:val="none" w:sz="0" w:space="0" w:color="auto"/>
            <w:bottom w:val="none" w:sz="0" w:space="0" w:color="auto"/>
            <w:right w:val="none" w:sz="0" w:space="0" w:color="auto"/>
          </w:divBdr>
        </w:div>
        <w:div w:id="1342505792">
          <w:marLeft w:val="640"/>
          <w:marRight w:val="0"/>
          <w:marTop w:val="0"/>
          <w:marBottom w:val="0"/>
          <w:divBdr>
            <w:top w:val="none" w:sz="0" w:space="0" w:color="auto"/>
            <w:left w:val="none" w:sz="0" w:space="0" w:color="auto"/>
            <w:bottom w:val="none" w:sz="0" w:space="0" w:color="auto"/>
            <w:right w:val="none" w:sz="0" w:space="0" w:color="auto"/>
          </w:divBdr>
        </w:div>
        <w:div w:id="1427118554">
          <w:marLeft w:val="640"/>
          <w:marRight w:val="0"/>
          <w:marTop w:val="0"/>
          <w:marBottom w:val="0"/>
          <w:divBdr>
            <w:top w:val="none" w:sz="0" w:space="0" w:color="auto"/>
            <w:left w:val="none" w:sz="0" w:space="0" w:color="auto"/>
            <w:bottom w:val="none" w:sz="0" w:space="0" w:color="auto"/>
            <w:right w:val="none" w:sz="0" w:space="0" w:color="auto"/>
          </w:divBdr>
        </w:div>
        <w:div w:id="1591113290">
          <w:marLeft w:val="640"/>
          <w:marRight w:val="0"/>
          <w:marTop w:val="0"/>
          <w:marBottom w:val="0"/>
          <w:divBdr>
            <w:top w:val="none" w:sz="0" w:space="0" w:color="auto"/>
            <w:left w:val="none" w:sz="0" w:space="0" w:color="auto"/>
            <w:bottom w:val="none" w:sz="0" w:space="0" w:color="auto"/>
            <w:right w:val="none" w:sz="0" w:space="0" w:color="auto"/>
          </w:divBdr>
        </w:div>
        <w:div w:id="1608268307">
          <w:marLeft w:val="640"/>
          <w:marRight w:val="0"/>
          <w:marTop w:val="0"/>
          <w:marBottom w:val="0"/>
          <w:divBdr>
            <w:top w:val="none" w:sz="0" w:space="0" w:color="auto"/>
            <w:left w:val="none" w:sz="0" w:space="0" w:color="auto"/>
            <w:bottom w:val="none" w:sz="0" w:space="0" w:color="auto"/>
            <w:right w:val="none" w:sz="0" w:space="0" w:color="auto"/>
          </w:divBdr>
        </w:div>
        <w:div w:id="1720393192">
          <w:marLeft w:val="640"/>
          <w:marRight w:val="0"/>
          <w:marTop w:val="0"/>
          <w:marBottom w:val="0"/>
          <w:divBdr>
            <w:top w:val="none" w:sz="0" w:space="0" w:color="auto"/>
            <w:left w:val="none" w:sz="0" w:space="0" w:color="auto"/>
            <w:bottom w:val="none" w:sz="0" w:space="0" w:color="auto"/>
            <w:right w:val="none" w:sz="0" w:space="0" w:color="auto"/>
          </w:divBdr>
        </w:div>
        <w:div w:id="1729767481">
          <w:marLeft w:val="640"/>
          <w:marRight w:val="0"/>
          <w:marTop w:val="0"/>
          <w:marBottom w:val="0"/>
          <w:divBdr>
            <w:top w:val="none" w:sz="0" w:space="0" w:color="auto"/>
            <w:left w:val="none" w:sz="0" w:space="0" w:color="auto"/>
            <w:bottom w:val="none" w:sz="0" w:space="0" w:color="auto"/>
            <w:right w:val="none" w:sz="0" w:space="0" w:color="auto"/>
          </w:divBdr>
        </w:div>
        <w:div w:id="1783111083">
          <w:marLeft w:val="640"/>
          <w:marRight w:val="0"/>
          <w:marTop w:val="0"/>
          <w:marBottom w:val="0"/>
          <w:divBdr>
            <w:top w:val="none" w:sz="0" w:space="0" w:color="auto"/>
            <w:left w:val="none" w:sz="0" w:space="0" w:color="auto"/>
            <w:bottom w:val="none" w:sz="0" w:space="0" w:color="auto"/>
            <w:right w:val="none" w:sz="0" w:space="0" w:color="auto"/>
          </w:divBdr>
        </w:div>
        <w:div w:id="1809664295">
          <w:marLeft w:val="640"/>
          <w:marRight w:val="0"/>
          <w:marTop w:val="0"/>
          <w:marBottom w:val="0"/>
          <w:divBdr>
            <w:top w:val="none" w:sz="0" w:space="0" w:color="auto"/>
            <w:left w:val="none" w:sz="0" w:space="0" w:color="auto"/>
            <w:bottom w:val="none" w:sz="0" w:space="0" w:color="auto"/>
            <w:right w:val="none" w:sz="0" w:space="0" w:color="auto"/>
          </w:divBdr>
        </w:div>
        <w:div w:id="1967806879">
          <w:marLeft w:val="640"/>
          <w:marRight w:val="0"/>
          <w:marTop w:val="0"/>
          <w:marBottom w:val="0"/>
          <w:divBdr>
            <w:top w:val="none" w:sz="0" w:space="0" w:color="auto"/>
            <w:left w:val="none" w:sz="0" w:space="0" w:color="auto"/>
            <w:bottom w:val="none" w:sz="0" w:space="0" w:color="auto"/>
            <w:right w:val="none" w:sz="0" w:space="0" w:color="auto"/>
          </w:divBdr>
        </w:div>
        <w:div w:id="2015567296">
          <w:marLeft w:val="640"/>
          <w:marRight w:val="0"/>
          <w:marTop w:val="0"/>
          <w:marBottom w:val="0"/>
          <w:divBdr>
            <w:top w:val="none" w:sz="0" w:space="0" w:color="auto"/>
            <w:left w:val="none" w:sz="0" w:space="0" w:color="auto"/>
            <w:bottom w:val="none" w:sz="0" w:space="0" w:color="auto"/>
            <w:right w:val="none" w:sz="0" w:space="0" w:color="auto"/>
          </w:divBdr>
        </w:div>
        <w:div w:id="2087026135">
          <w:marLeft w:val="640"/>
          <w:marRight w:val="0"/>
          <w:marTop w:val="0"/>
          <w:marBottom w:val="0"/>
          <w:divBdr>
            <w:top w:val="none" w:sz="0" w:space="0" w:color="auto"/>
            <w:left w:val="none" w:sz="0" w:space="0" w:color="auto"/>
            <w:bottom w:val="none" w:sz="0" w:space="0" w:color="auto"/>
            <w:right w:val="none" w:sz="0" w:space="0" w:color="auto"/>
          </w:divBdr>
        </w:div>
        <w:div w:id="2092198037">
          <w:marLeft w:val="640"/>
          <w:marRight w:val="0"/>
          <w:marTop w:val="0"/>
          <w:marBottom w:val="0"/>
          <w:divBdr>
            <w:top w:val="none" w:sz="0" w:space="0" w:color="auto"/>
            <w:left w:val="none" w:sz="0" w:space="0" w:color="auto"/>
            <w:bottom w:val="none" w:sz="0" w:space="0" w:color="auto"/>
            <w:right w:val="none" w:sz="0" w:space="0" w:color="auto"/>
          </w:divBdr>
        </w:div>
        <w:div w:id="2115589971">
          <w:marLeft w:val="640"/>
          <w:marRight w:val="0"/>
          <w:marTop w:val="0"/>
          <w:marBottom w:val="0"/>
          <w:divBdr>
            <w:top w:val="none" w:sz="0" w:space="0" w:color="auto"/>
            <w:left w:val="none" w:sz="0" w:space="0" w:color="auto"/>
            <w:bottom w:val="none" w:sz="0" w:space="0" w:color="auto"/>
            <w:right w:val="none" w:sz="0" w:space="0" w:color="auto"/>
          </w:divBdr>
        </w:div>
      </w:divsChild>
    </w:div>
    <w:div w:id="1651444120">
      <w:bodyDiv w:val="1"/>
      <w:marLeft w:val="0"/>
      <w:marRight w:val="0"/>
      <w:marTop w:val="0"/>
      <w:marBottom w:val="0"/>
      <w:divBdr>
        <w:top w:val="none" w:sz="0" w:space="0" w:color="auto"/>
        <w:left w:val="none" w:sz="0" w:space="0" w:color="auto"/>
        <w:bottom w:val="none" w:sz="0" w:space="0" w:color="auto"/>
        <w:right w:val="none" w:sz="0" w:space="0" w:color="auto"/>
      </w:divBdr>
    </w:div>
    <w:div w:id="1662349467">
      <w:bodyDiv w:val="1"/>
      <w:marLeft w:val="0"/>
      <w:marRight w:val="0"/>
      <w:marTop w:val="0"/>
      <w:marBottom w:val="0"/>
      <w:divBdr>
        <w:top w:val="none" w:sz="0" w:space="0" w:color="auto"/>
        <w:left w:val="none" w:sz="0" w:space="0" w:color="auto"/>
        <w:bottom w:val="none" w:sz="0" w:space="0" w:color="auto"/>
        <w:right w:val="none" w:sz="0" w:space="0" w:color="auto"/>
      </w:divBdr>
      <w:divsChild>
        <w:div w:id="2246259">
          <w:marLeft w:val="640"/>
          <w:marRight w:val="0"/>
          <w:marTop w:val="0"/>
          <w:marBottom w:val="0"/>
          <w:divBdr>
            <w:top w:val="none" w:sz="0" w:space="0" w:color="auto"/>
            <w:left w:val="none" w:sz="0" w:space="0" w:color="auto"/>
            <w:bottom w:val="none" w:sz="0" w:space="0" w:color="auto"/>
            <w:right w:val="none" w:sz="0" w:space="0" w:color="auto"/>
          </w:divBdr>
        </w:div>
        <w:div w:id="29112349">
          <w:marLeft w:val="640"/>
          <w:marRight w:val="0"/>
          <w:marTop w:val="0"/>
          <w:marBottom w:val="0"/>
          <w:divBdr>
            <w:top w:val="none" w:sz="0" w:space="0" w:color="auto"/>
            <w:left w:val="none" w:sz="0" w:space="0" w:color="auto"/>
            <w:bottom w:val="none" w:sz="0" w:space="0" w:color="auto"/>
            <w:right w:val="none" w:sz="0" w:space="0" w:color="auto"/>
          </w:divBdr>
        </w:div>
        <w:div w:id="33388394">
          <w:marLeft w:val="640"/>
          <w:marRight w:val="0"/>
          <w:marTop w:val="0"/>
          <w:marBottom w:val="0"/>
          <w:divBdr>
            <w:top w:val="none" w:sz="0" w:space="0" w:color="auto"/>
            <w:left w:val="none" w:sz="0" w:space="0" w:color="auto"/>
            <w:bottom w:val="none" w:sz="0" w:space="0" w:color="auto"/>
            <w:right w:val="none" w:sz="0" w:space="0" w:color="auto"/>
          </w:divBdr>
        </w:div>
        <w:div w:id="76484775">
          <w:marLeft w:val="640"/>
          <w:marRight w:val="0"/>
          <w:marTop w:val="0"/>
          <w:marBottom w:val="0"/>
          <w:divBdr>
            <w:top w:val="none" w:sz="0" w:space="0" w:color="auto"/>
            <w:left w:val="none" w:sz="0" w:space="0" w:color="auto"/>
            <w:bottom w:val="none" w:sz="0" w:space="0" w:color="auto"/>
            <w:right w:val="none" w:sz="0" w:space="0" w:color="auto"/>
          </w:divBdr>
        </w:div>
        <w:div w:id="106855706">
          <w:marLeft w:val="640"/>
          <w:marRight w:val="0"/>
          <w:marTop w:val="0"/>
          <w:marBottom w:val="0"/>
          <w:divBdr>
            <w:top w:val="none" w:sz="0" w:space="0" w:color="auto"/>
            <w:left w:val="none" w:sz="0" w:space="0" w:color="auto"/>
            <w:bottom w:val="none" w:sz="0" w:space="0" w:color="auto"/>
            <w:right w:val="none" w:sz="0" w:space="0" w:color="auto"/>
          </w:divBdr>
        </w:div>
        <w:div w:id="108087561">
          <w:marLeft w:val="640"/>
          <w:marRight w:val="0"/>
          <w:marTop w:val="0"/>
          <w:marBottom w:val="0"/>
          <w:divBdr>
            <w:top w:val="none" w:sz="0" w:space="0" w:color="auto"/>
            <w:left w:val="none" w:sz="0" w:space="0" w:color="auto"/>
            <w:bottom w:val="none" w:sz="0" w:space="0" w:color="auto"/>
            <w:right w:val="none" w:sz="0" w:space="0" w:color="auto"/>
          </w:divBdr>
        </w:div>
        <w:div w:id="205915926">
          <w:marLeft w:val="640"/>
          <w:marRight w:val="0"/>
          <w:marTop w:val="0"/>
          <w:marBottom w:val="0"/>
          <w:divBdr>
            <w:top w:val="none" w:sz="0" w:space="0" w:color="auto"/>
            <w:left w:val="none" w:sz="0" w:space="0" w:color="auto"/>
            <w:bottom w:val="none" w:sz="0" w:space="0" w:color="auto"/>
            <w:right w:val="none" w:sz="0" w:space="0" w:color="auto"/>
          </w:divBdr>
        </w:div>
        <w:div w:id="213397835">
          <w:marLeft w:val="640"/>
          <w:marRight w:val="0"/>
          <w:marTop w:val="0"/>
          <w:marBottom w:val="0"/>
          <w:divBdr>
            <w:top w:val="none" w:sz="0" w:space="0" w:color="auto"/>
            <w:left w:val="none" w:sz="0" w:space="0" w:color="auto"/>
            <w:bottom w:val="none" w:sz="0" w:space="0" w:color="auto"/>
            <w:right w:val="none" w:sz="0" w:space="0" w:color="auto"/>
          </w:divBdr>
        </w:div>
        <w:div w:id="213739418">
          <w:marLeft w:val="640"/>
          <w:marRight w:val="0"/>
          <w:marTop w:val="0"/>
          <w:marBottom w:val="0"/>
          <w:divBdr>
            <w:top w:val="none" w:sz="0" w:space="0" w:color="auto"/>
            <w:left w:val="none" w:sz="0" w:space="0" w:color="auto"/>
            <w:bottom w:val="none" w:sz="0" w:space="0" w:color="auto"/>
            <w:right w:val="none" w:sz="0" w:space="0" w:color="auto"/>
          </w:divBdr>
        </w:div>
        <w:div w:id="224338076">
          <w:marLeft w:val="640"/>
          <w:marRight w:val="0"/>
          <w:marTop w:val="0"/>
          <w:marBottom w:val="0"/>
          <w:divBdr>
            <w:top w:val="none" w:sz="0" w:space="0" w:color="auto"/>
            <w:left w:val="none" w:sz="0" w:space="0" w:color="auto"/>
            <w:bottom w:val="none" w:sz="0" w:space="0" w:color="auto"/>
            <w:right w:val="none" w:sz="0" w:space="0" w:color="auto"/>
          </w:divBdr>
        </w:div>
        <w:div w:id="229004331">
          <w:marLeft w:val="640"/>
          <w:marRight w:val="0"/>
          <w:marTop w:val="0"/>
          <w:marBottom w:val="0"/>
          <w:divBdr>
            <w:top w:val="none" w:sz="0" w:space="0" w:color="auto"/>
            <w:left w:val="none" w:sz="0" w:space="0" w:color="auto"/>
            <w:bottom w:val="none" w:sz="0" w:space="0" w:color="auto"/>
            <w:right w:val="none" w:sz="0" w:space="0" w:color="auto"/>
          </w:divBdr>
        </w:div>
        <w:div w:id="328753730">
          <w:marLeft w:val="640"/>
          <w:marRight w:val="0"/>
          <w:marTop w:val="0"/>
          <w:marBottom w:val="0"/>
          <w:divBdr>
            <w:top w:val="none" w:sz="0" w:space="0" w:color="auto"/>
            <w:left w:val="none" w:sz="0" w:space="0" w:color="auto"/>
            <w:bottom w:val="none" w:sz="0" w:space="0" w:color="auto"/>
            <w:right w:val="none" w:sz="0" w:space="0" w:color="auto"/>
          </w:divBdr>
        </w:div>
        <w:div w:id="357393349">
          <w:marLeft w:val="640"/>
          <w:marRight w:val="0"/>
          <w:marTop w:val="0"/>
          <w:marBottom w:val="0"/>
          <w:divBdr>
            <w:top w:val="none" w:sz="0" w:space="0" w:color="auto"/>
            <w:left w:val="none" w:sz="0" w:space="0" w:color="auto"/>
            <w:bottom w:val="none" w:sz="0" w:space="0" w:color="auto"/>
            <w:right w:val="none" w:sz="0" w:space="0" w:color="auto"/>
          </w:divBdr>
        </w:div>
        <w:div w:id="394008290">
          <w:marLeft w:val="640"/>
          <w:marRight w:val="0"/>
          <w:marTop w:val="0"/>
          <w:marBottom w:val="0"/>
          <w:divBdr>
            <w:top w:val="none" w:sz="0" w:space="0" w:color="auto"/>
            <w:left w:val="none" w:sz="0" w:space="0" w:color="auto"/>
            <w:bottom w:val="none" w:sz="0" w:space="0" w:color="auto"/>
            <w:right w:val="none" w:sz="0" w:space="0" w:color="auto"/>
          </w:divBdr>
        </w:div>
        <w:div w:id="398792581">
          <w:marLeft w:val="640"/>
          <w:marRight w:val="0"/>
          <w:marTop w:val="0"/>
          <w:marBottom w:val="0"/>
          <w:divBdr>
            <w:top w:val="none" w:sz="0" w:space="0" w:color="auto"/>
            <w:left w:val="none" w:sz="0" w:space="0" w:color="auto"/>
            <w:bottom w:val="none" w:sz="0" w:space="0" w:color="auto"/>
            <w:right w:val="none" w:sz="0" w:space="0" w:color="auto"/>
          </w:divBdr>
        </w:div>
        <w:div w:id="426080148">
          <w:marLeft w:val="640"/>
          <w:marRight w:val="0"/>
          <w:marTop w:val="0"/>
          <w:marBottom w:val="0"/>
          <w:divBdr>
            <w:top w:val="none" w:sz="0" w:space="0" w:color="auto"/>
            <w:left w:val="none" w:sz="0" w:space="0" w:color="auto"/>
            <w:bottom w:val="none" w:sz="0" w:space="0" w:color="auto"/>
            <w:right w:val="none" w:sz="0" w:space="0" w:color="auto"/>
          </w:divBdr>
        </w:div>
        <w:div w:id="454250868">
          <w:marLeft w:val="640"/>
          <w:marRight w:val="0"/>
          <w:marTop w:val="0"/>
          <w:marBottom w:val="0"/>
          <w:divBdr>
            <w:top w:val="none" w:sz="0" w:space="0" w:color="auto"/>
            <w:left w:val="none" w:sz="0" w:space="0" w:color="auto"/>
            <w:bottom w:val="none" w:sz="0" w:space="0" w:color="auto"/>
            <w:right w:val="none" w:sz="0" w:space="0" w:color="auto"/>
          </w:divBdr>
        </w:div>
        <w:div w:id="456074076">
          <w:marLeft w:val="640"/>
          <w:marRight w:val="0"/>
          <w:marTop w:val="0"/>
          <w:marBottom w:val="0"/>
          <w:divBdr>
            <w:top w:val="none" w:sz="0" w:space="0" w:color="auto"/>
            <w:left w:val="none" w:sz="0" w:space="0" w:color="auto"/>
            <w:bottom w:val="none" w:sz="0" w:space="0" w:color="auto"/>
            <w:right w:val="none" w:sz="0" w:space="0" w:color="auto"/>
          </w:divBdr>
        </w:div>
        <w:div w:id="541795369">
          <w:marLeft w:val="640"/>
          <w:marRight w:val="0"/>
          <w:marTop w:val="0"/>
          <w:marBottom w:val="0"/>
          <w:divBdr>
            <w:top w:val="none" w:sz="0" w:space="0" w:color="auto"/>
            <w:left w:val="none" w:sz="0" w:space="0" w:color="auto"/>
            <w:bottom w:val="none" w:sz="0" w:space="0" w:color="auto"/>
            <w:right w:val="none" w:sz="0" w:space="0" w:color="auto"/>
          </w:divBdr>
        </w:div>
        <w:div w:id="561987569">
          <w:marLeft w:val="640"/>
          <w:marRight w:val="0"/>
          <w:marTop w:val="0"/>
          <w:marBottom w:val="0"/>
          <w:divBdr>
            <w:top w:val="none" w:sz="0" w:space="0" w:color="auto"/>
            <w:left w:val="none" w:sz="0" w:space="0" w:color="auto"/>
            <w:bottom w:val="none" w:sz="0" w:space="0" w:color="auto"/>
            <w:right w:val="none" w:sz="0" w:space="0" w:color="auto"/>
          </w:divBdr>
        </w:div>
        <w:div w:id="564220959">
          <w:marLeft w:val="640"/>
          <w:marRight w:val="0"/>
          <w:marTop w:val="0"/>
          <w:marBottom w:val="0"/>
          <w:divBdr>
            <w:top w:val="none" w:sz="0" w:space="0" w:color="auto"/>
            <w:left w:val="none" w:sz="0" w:space="0" w:color="auto"/>
            <w:bottom w:val="none" w:sz="0" w:space="0" w:color="auto"/>
            <w:right w:val="none" w:sz="0" w:space="0" w:color="auto"/>
          </w:divBdr>
        </w:div>
        <w:div w:id="659117611">
          <w:marLeft w:val="640"/>
          <w:marRight w:val="0"/>
          <w:marTop w:val="0"/>
          <w:marBottom w:val="0"/>
          <w:divBdr>
            <w:top w:val="none" w:sz="0" w:space="0" w:color="auto"/>
            <w:left w:val="none" w:sz="0" w:space="0" w:color="auto"/>
            <w:bottom w:val="none" w:sz="0" w:space="0" w:color="auto"/>
            <w:right w:val="none" w:sz="0" w:space="0" w:color="auto"/>
          </w:divBdr>
        </w:div>
        <w:div w:id="709455647">
          <w:marLeft w:val="640"/>
          <w:marRight w:val="0"/>
          <w:marTop w:val="0"/>
          <w:marBottom w:val="0"/>
          <w:divBdr>
            <w:top w:val="none" w:sz="0" w:space="0" w:color="auto"/>
            <w:left w:val="none" w:sz="0" w:space="0" w:color="auto"/>
            <w:bottom w:val="none" w:sz="0" w:space="0" w:color="auto"/>
            <w:right w:val="none" w:sz="0" w:space="0" w:color="auto"/>
          </w:divBdr>
        </w:div>
        <w:div w:id="773325790">
          <w:marLeft w:val="640"/>
          <w:marRight w:val="0"/>
          <w:marTop w:val="0"/>
          <w:marBottom w:val="0"/>
          <w:divBdr>
            <w:top w:val="none" w:sz="0" w:space="0" w:color="auto"/>
            <w:left w:val="none" w:sz="0" w:space="0" w:color="auto"/>
            <w:bottom w:val="none" w:sz="0" w:space="0" w:color="auto"/>
            <w:right w:val="none" w:sz="0" w:space="0" w:color="auto"/>
          </w:divBdr>
        </w:div>
        <w:div w:id="974022621">
          <w:marLeft w:val="640"/>
          <w:marRight w:val="0"/>
          <w:marTop w:val="0"/>
          <w:marBottom w:val="0"/>
          <w:divBdr>
            <w:top w:val="none" w:sz="0" w:space="0" w:color="auto"/>
            <w:left w:val="none" w:sz="0" w:space="0" w:color="auto"/>
            <w:bottom w:val="none" w:sz="0" w:space="0" w:color="auto"/>
            <w:right w:val="none" w:sz="0" w:space="0" w:color="auto"/>
          </w:divBdr>
        </w:div>
        <w:div w:id="1070425158">
          <w:marLeft w:val="640"/>
          <w:marRight w:val="0"/>
          <w:marTop w:val="0"/>
          <w:marBottom w:val="0"/>
          <w:divBdr>
            <w:top w:val="none" w:sz="0" w:space="0" w:color="auto"/>
            <w:left w:val="none" w:sz="0" w:space="0" w:color="auto"/>
            <w:bottom w:val="none" w:sz="0" w:space="0" w:color="auto"/>
            <w:right w:val="none" w:sz="0" w:space="0" w:color="auto"/>
          </w:divBdr>
        </w:div>
        <w:div w:id="1157459158">
          <w:marLeft w:val="640"/>
          <w:marRight w:val="0"/>
          <w:marTop w:val="0"/>
          <w:marBottom w:val="0"/>
          <w:divBdr>
            <w:top w:val="none" w:sz="0" w:space="0" w:color="auto"/>
            <w:left w:val="none" w:sz="0" w:space="0" w:color="auto"/>
            <w:bottom w:val="none" w:sz="0" w:space="0" w:color="auto"/>
            <w:right w:val="none" w:sz="0" w:space="0" w:color="auto"/>
          </w:divBdr>
        </w:div>
        <w:div w:id="1169830339">
          <w:marLeft w:val="640"/>
          <w:marRight w:val="0"/>
          <w:marTop w:val="0"/>
          <w:marBottom w:val="0"/>
          <w:divBdr>
            <w:top w:val="none" w:sz="0" w:space="0" w:color="auto"/>
            <w:left w:val="none" w:sz="0" w:space="0" w:color="auto"/>
            <w:bottom w:val="none" w:sz="0" w:space="0" w:color="auto"/>
            <w:right w:val="none" w:sz="0" w:space="0" w:color="auto"/>
          </w:divBdr>
        </w:div>
        <w:div w:id="1198200245">
          <w:marLeft w:val="640"/>
          <w:marRight w:val="0"/>
          <w:marTop w:val="0"/>
          <w:marBottom w:val="0"/>
          <w:divBdr>
            <w:top w:val="none" w:sz="0" w:space="0" w:color="auto"/>
            <w:left w:val="none" w:sz="0" w:space="0" w:color="auto"/>
            <w:bottom w:val="none" w:sz="0" w:space="0" w:color="auto"/>
            <w:right w:val="none" w:sz="0" w:space="0" w:color="auto"/>
          </w:divBdr>
        </w:div>
        <w:div w:id="1304582773">
          <w:marLeft w:val="640"/>
          <w:marRight w:val="0"/>
          <w:marTop w:val="0"/>
          <w:marBottom w:val="0"/>
          <w:divBdr>
            <w:top w:val="none" w:sz="0" w:space="0" w:color="auto"/>
            <w:left w:val="none" w:sz="0" w:space="0" w:color="auto"/>
            <w:bottom w:val="none" w:sz="0" w:space="0" w:color="auto"/>
            <w:right w:val="none" w:sz="0" w:space="0" w:color="auto"/>
          </w:divBdr>
        </w:div>
        <w:div w:id="1347562755">
          <w:marLeft w:val="640"/>
          <w:marRight w:val="0"/>
          <w:marTop w:val="0"/>
          <w:marBottom w:val="0"/>
          <w:divBdr>
            <w:top w:val="none" w:sz="0" w:space="0" w:color="auto"/>
            <w:left w:val="none" w:sz="0" w:space="0" w:color="auto"/>
            <w:bottom w:val="none" w:sz="0" w:space="0" w:color="auto"/>
            <w:right w:val="none" w:sz="0" w:space="0" w:color="auto"/>
          </w:divBdr>
        </w:div>
        <w:div w:id="1356033298">
          <w:marLeft w:val="640"/>
          <w:marRight w:val="0"/>
          <w:marTop w:val="0"/>
          <w:marBottom w:val="0"/>
          <w:divBdr>
            <w:top w:val="none" w:sz="0" w:space="0" w:color="auto"/>
            <w:left w:val="none" w:sz="0" w:space="0" w:color="auto"/>
            <w:bottom w:val="none" w:sz="0" w:space="0" w:color="auto"/>
            <w:right w:val="none" w:sz="0" w:space="0" w:color="auto"/>
          </w:divBdr>
        </w:div>
        <w:div w:id="1394616462">
          <w:marLeft w:val="640"/>
          <w:marRight w:val="0"/>
          <w:marTop w:val="0"/>
          <w:marBottom w:val="0"/>
          <w:divBdr>
            <w:top w:val="none" w:sz="0" w:space="0" w:color="auto"/>
            <w:left w:val="none" w:sz="0" w:space="0" w:color="auto"/>
            <w:bottom w:val="none" w:sz="0" w:space="0" w:color="auto"/>
            <w:right w:val="none" w:sz="0" w:space="0" w:color="auto"/>
          </w:divBdr>
        </w:div>
        <w:div w:id="1419597682">
          <w:marLeft w:val="640"/>
          <w:marRight w:val="0"/>
          <w:marTop w:val="0"/>
          <w:marBottom w:val="0"/>
          <w:divBdr>
            <w:top w:val="none" w:sz="0" w:space="0" w:color="auto"/>
            <w:left w:val="none" w:sz="0" w:space="0" w:color="auto"/>
            <w:bottom w:val="none" w:sz="0" w:space="0" w:color="auto"/>
            <w:right w:val="none" w:sz="0" w:space="0" w:color="auto"/>
          </w:divBdr>
        </w:div>
        <w:div w:id="1460996764">
          <w:marLeft w:val="640"/>
          <w:marRight w:val="0"/>
          <w:marTop w:val="0"/>
          <w:marBottom w:val="0"/>
          <w:divBdr>
            <w:top w:val="none" w:sz="0" w:space="0" w:color="auto"/>
            <w:left w:val="none" w:sz="0" w:space="0" w:color="auto"/>
            <w:bottom w:val="none" w:sz="0" w:space="0" w:color="auto"/>
            <w:right w:val="none" w:sz="0" w:space="0" w:color="auto"/>
          </w:divBdr>
        </w:div>
        <w:div w:id="1526403079">
          <w:marLeft w:val="640"/>
          <w:marRight w:val="0"/>
          <w:marTop w:val="0"/>
          <w:marBottom w:val="0"/>
          <w:divBdr>
            <w:top w:val="none" w:sz="0" w:space="0" w:color="auto"/>
            <w:left w:val="none" w:sz="0" w:space="0" w:color="auto"/>
            <w:bottom w:val="none" w:sz="0" w:space="0" w:color="auto"/>
            <w:right w:val="none" w:sz="0" w:space="0" w:color="auto"/>
          </w:divBdr>
        </w:div>
        <w:div w:id="1551645383">
          <w:marLeft w:val="640"/>
          <w:marRight w:val="0"/>
          <w:marTop w:val="0"/>
          <w:marBottom w:val="0"/>
          <w:divBdr>
            <w:top w:val="none" w:sz="0" w:space="0" w:color="auto"/>
            <w:left w:val="none" w:sz="0" w:space="0" w:color="auto"/>
            <w:bottom w:val="none" w:sz="0" w:space="0" w:color="auto"/>
            <w:right w:val="none" w:sz="0" w:space="0" w:color="auto"/>
          </w:divBdr>
        </w:div>
        <w:div w:id="1572353228">
          <w:marLeft w:val="640"/>
          <w:marRight w:val="0"/>
          <w:marTop w:val="0"/>
          <w:marBottom w:val="0"/>
          <w:divBdr>
            <w:top w:val="none" w:sz="0" w:space="0" w:color="auto"/>
            <w:left w:val="none" w:sz="0" w:space="0" w:color="auto"/>
            <w:bottom w:val="none" w:sz="0" w:space="0" w:color="auto"/>
            <w:right w:val="none" w:sz="0" w:space="0" w:color="auto"/>
          </w:divBdr>
        </w:div>
        <w:div w:id="1642223469">
          <w:marLeft w:val="640"/>
          <w:marRight w:val="0"/>
          <w:marTop w:val="0"/>
          <w:marBottom w:val="0"/>
          <w:divBdr>
            <w:top w:val="none" w:sz="0" w:space="0" w:color="auto"/>
            <w:left w:val="none" w:sz="0" w:space="0" w:color="auto"/>
            <w:bottom w:val="none" w:sz="0" w:space="0" w:color="auto"/>
            <w:right w:val="none" w:sz="0" w:space="0" w:color="auto"/>
          </w:divBdr>
        </w:div>
        <w:div w:id="1644313054">
          <w:marLeft w:val="640"/>
          <w:marRight w:val="0"/>
          <w:marTop w:val="0"/>
          <w:marBottom w:val="0"/>
          <w:divBdr>
            <w:top w:val="none" w:sz="0" w:space="0" w:color="auto"/>
            <w:left w:val="none" w:sz="0" w:space="0" w:color="auto"/>
            <w:bottom w:val="none" w:sz="0" w:space="0" w:color="auto"/>
            <w:right w:val="none" w:sz="0" w:space="0" w:color="auto"/>
          </w:divBdr>
        </w:div>
        <w:div w:id="1685814607">
          <w:marLeft w:val="640"/>
          <w:marRight w:val="0"/>
          <w:marTop w:val="0"/>
          <w:marBottom w:val="0"/>
          <w:divBdr>
            <w:top w:val="none" w:sz="0" w:space="0" w:color="auto"/>
            <w:left w:val="none" w:sz="0" w:space="0" w:color="auto"/>
            <w:bottom w:val="none" w:sz="0" w:space="0" w:color="auto"/>
            <w:right w:val="none" w:sz="0" w:space="0" w:color="auto"/>
          </w:divBdr>
        </w:div>
        <w:div w:id="1697653409">
          <w:marLeft w:val="640"/>
          <w:marRight w:val="0"/>
          <w:marTop w:val="0"/>
          <w:marBottom w:val="0"/>
          <w:divBdr>
            <w:top w:val="none" w:sz="0" w:space="0" w:color="auto"/>
            <w:left w:val="none" w:sz="0" w:space="0" w:color="auto"/>
            <w:bottom w:val="none" w:sz="0" w:space="0" w:color="auto"/>
            <w:right w:val="none" w:sz="0" w:space="0" w:color="auto"/>
          </w:divBdr>
        </w:div>
        <w:div w:id="1752384046">
          <w:marLeft w:val="640"/>
          <w:marRight w:val="0"/>
          <w:marTop w:val="0"/>
          <w:marBottom w:val="0"/>
          <w:divBdr>
            <w:top w:val="none" w:sz="0" w:space="0" w:color="auto"/>
            <w:left w:val="none" w:sz="0" w:space="0" w:color="auto"/>
            <w:bottom w:val="none" w:sz="0" w:space="0" w:color="auto"/>
            <w:right w:val="none" w:sz="0" w:space="0" w:color="auto"/>
          </w:divBdr>
        </w:div>
        <w:div w:id="1807359070">
          <w:marLeft w:val="640"/>
          <w:marRight w:val="0"/>
          <w:marTop w:val="0"/>
          <w:marBottom w:val="0"/>
          <w:divBdr>
            <w:top w:val="none" w:sz="0" w:space="0" w:color="auto"/>
            <w:left w:val="none" w:sz="0" w:space="0" w:color="auto"/>
            <w:bottom w:val="none" w:sz="0" w:space="0" w:color="auto"/>
            <w:right w:val="none" w:sz="0" w:space="0" w:color="auto"/>
          </w:divBdr>
        </w:div>
        <w:div w:id="1813521545">
          <w:marLeft w:val="640"/>
          <w:marRight w:val="0"/>
          <w:marTop w:val="0"/>
          <w:marBottom w:val="0"/>
          <w:divBdr>
            <w:top w:val="none" w:sz="0" w:space="0" w:color="auto"/>
            <w:left w:val="none" w:sz="0" w:space="0" w:color="auto"/>
            <w:bottom w:val="none" w:sz="0" w:space="0" w:color="auto"/>
            <w:right w:val="none" w:sz="0" w:space="0" w:color="auto"/>
          </w:divBdr>
        </w:div>
        <w:div w:id="1905532347">
          <w:marLeft w:val="640"/>
          <w:marRight w:val="0"/>
          <w:marTop w:val="0"/>
          <w:marBottom w:val="0"/>
          <w:divBdr>
            <w:top w:val="none" w:sz="0" w:space="0" w:color="auto"/>
            <w:left w:val="none" w:sz="0" w:space="0" w:color="auto"/>
            <w:bottom w:val="none" w:sz="0" w:space="0" w:color="auto"/>
            <w:right w:val="none" w:sz="0" w:space="0" w:color="auto"/>
          </w:divBdr>
        </w:div>
        <w:div w:id="1917206576">
          <w:marLeft w:val="640"/>
          <w:marRight w:val="0"/>
          <w:marTop w:val="0"/>
          <w:marBottom w:val="0"/>
          <w:divBdr>
            <w:top w:val="none" w:sz="0" w:space="0" w:color="auto"/>
            <w:left w:val="none" w:sz="0" w:space="0" w:color="auto"/>
            <w:bottom w:val="none" w:sz="0" w:space="0" w:color="auto"/>
            <w:right w:val="none" w:sz="0" w:space="0" w:color="auto"/>
          </w:divBdr>
        </w:div>
        <w:div w:id="2013726110">
          <w:marLeft w:val="640"/>
          <w:marRight w:val="0"/>
          <w:marTop w:val="0"/>
          <w:marBottom w:val="0"/>
          <w:divBdr>
            <w:top w:val="none" w:sz="0" w:space="0" w:color="auto"/>
            <w:left w:val="none" w:sz="0" w:space="0" w:color="auto"/>
            <w:bottom w:val="none" w:sz="0" w:space="0" w:color="auto"/>
            <w:right w:val="none" w:sz="0" w:space="0" w:color="auto"/>
          </w:divBdr>
        </w:div>
        <w:div w:id="2019891077">
          <w:marLeft w:val="640"/>
          <w:marRight w:val="0"/>
          <w:marTop w:val="0"/>
          <w:marBottom w:val="0"/>
          <w:divBdr>
            <w:top w:val="none" w:sz="0" w:space="0" w:color="auto"/>
            <w:left w:val="none" w:sz="0" w:space="0" w:color="auto"/>
            <w:bottom w:val="none" w:sz="0" w:space="0" w:color="auto"/>
            <w:right w:val="none" w:sz="0" w:space="0" w:color="auto"/>
          </w:divBdr>
        </w:div>
        <w:div w:id="2046127703">
          <w:marLeft w:val="640"/>
          <w:marRight w:val="0"/>
          <w:marTop w:val="0"/>
          <w:marBottom w:val="0"/>
          <w:divBdr>
            <w:top w:val="none" w:sz="0" w:space="0" w:color="auto"/>
            <w:left w:val="none" w:sz="0" w:space="0" w:color="auto"/>
            <w:bottom w:val="none" w:sz="0" w:space="0" w:color="auto"/>
            <w:right w:val="none" w:sz="0" w:space="0" w:color="auto"/>
          </w:divBdr>
        </w:div>
        <w:div w:id="2085444565">
          <w:marLeft w:val="640"/>
          <w:marRight w:val="0"/>
          <w:marTop w:val="0"/>
          <w:marBottom w:val="0"/>
          <w:divBdr>
            <w:top w:val="none" w:sz="0" w:space="0" w:color="auto"/>
            <w:left w:val="none" w:sz="0" w:space="0" w:color="auto"/>
            <w:bottom w:val="none" w:sz="0" w:space="0" w:color="auto"/>
            <w:right w:val="none" w:sz="0" w:space="0" w:color="auto"/>
          </w:divBdr>
        </w:div>
      </w:divsChild>
    </w:div>
    <w:div w:id="1664816857">
      <w:bodyDiv w:val="1"/>
      <w:marLeft w:val="0"/>
      <w:marRight w:val="0"/>
      <w:marTop w:val="0"/>
      <w:marBottom w:val="0"/>
      <w:divBdr>
        <w:top w:val="none" w:sz="0" w:space="0" w:color="auto"/>
        <w:left w:val="none" w:sz="0" w:space="0" w:color="auto"/>
        <w:bottom w:val="none" w:sz="0" w:space="0" w:color="auto"/>
        <w:right w:val="none" w:sz="0" w:space="0" w:color="auto"/>
      </w:divBdr>
      <w:divsChild>
        <w:div w:id="20058056">
          <w:marLeft w:val="640"/>
          <w:marRight w:val="0"/>
          <w:marTop w:val="0"/>
          <w:marBottom w:val="0"/>
          <w:divBdr>
            <w:top w:val="none" w:sz="0" w:space="0" w:color="auto"/>
            <w:left w:val="none" w:sz="0" w:space="0" w:color="auto"/>
            <w:bottom w:val="none" w:sz="0" w:space="0" w:color="auto"/>
            <w:right w:val="none" w:sz="0" w:space="0" w:color="auto"/>
          </w:divBdr>
        </w:div>
        <w:div w:id="124081823">
          <w:marLeft w:val="640"/>
          <w:marRight w:val="0"/>
          <w:marTop w:val="0"/>
          <w:marBottom w:val="0"/>
          <w:divBdr>
            <w:top w:val="none" w:sz="0" w:space="0" w:color="auto"/>
            <w:left w:val="none" w:sz="0" w:space="0" w:color="auto"/>
            <w:bottom w:val="none" w:sz="0" w:space="0" w:color="auto"/>
            <w:right w:val="none" w:sz="0" w:space="0" w:color="auto"/>
          </w:divBdr>
        </w:div>
        <w:div w:id="145165845">
          <w:marLeft w:val="640"/>
          <w:marRight w:val="0"/>
          <w:marTop w:val="0"/>
          <w:marBottom w:val="0"/>
          <w:divBdr>
            <w:top w:val="none" w:sz="0" w:space="0" w:color="auto"/>
            <w:left w:val="none" w:sz="0" w:space="0" w:color="auto"/>
            <w:bottom w:val="none" w:sz="0" w:space="0" w:color="auto"/>
            <w:right w:val="none" w:sz="0" w:space="0" w:color="auto"/>
          </w:divBdr>
        </w:div>
        <w:div w:id="179046263">
          <w:marLeft w:val="640"/>
          <w:marRight w:val="0"/>
          <w:marTop w:val="0"/>
          <w:marBottom w:val="0"/>
          <w:divBdr>
            <w:top w:val="none" w:sz="0" w:space="0" w:color="auto"/>
            <w:left w:val="none" w:sz="0" w:space="0" w:color="auto"/>
            <w:bottom w:val="none" w:sz="0" w:space="0" w:color="auto"/>
            <w:right w:val="none" w:sz="0" w:space="0" w:color="auto"/>
          </w:divBdr>
        </w:div>
        <w:div w:id="180046601">
          <w:marLeft w:val="640"/>
          <w:marRight w:val="0"/>
          <w:marTop w:val="0"/>
          <w:marBottom w:val="0"/>
          <w:divBdr>
            <w:top w:val="none" w:sz="0" w:space="0" w:color="auto"/>
            <w:left w:val="none" w:sz="0" w:space="0" w:color="auto"/>
            <w:bottom w:val="none" w:sz="0" w:space="0" w:color="auto"/>
            <w:right w:val="none" w:sz="0" w:space="0" w:color="auto"/>
          </w:divBdr>
        </w:div>
        <w:div w:id="189689002">
          <w:marLeft w:val="640"/>
          <w:marRight w:val="0"/>
          <w:marTop w:val="0"/>
          <w:marBottom w:val="0"/>
          <w:divBdr>
            <w:top w:val="none" w:sz="0" w:space="0" w:color="auto"/>
            <w:left w:val="none" w:sz="0" w:space="0" w:color="auto"/>
            <w:bottom w:val="none" w:sz="0" w:space="0" w:color="auto"/>
            <w:right w:val="none" w:sz="0" w:space="0" w:color="auto"/>
          </w:divBdr>
        </w:div>
        <w:div w:id="216358391">
          <w:marLeft w:val="640"/>
          <w:marRight w:val="0"/>
          <w:marTop w:val="0"/>
          <w:marBottom w:val="0"/>
          <w:divBdr>
            <w:top w:val="none" w:sz="0" w:space="0" w:color="auto"/>
            <w:left w:val="none" w:sz="0" w:space="0" w:color="auto"/>
            <w:bottom w:val="none" w:sz="0" w:space="0" w:color="auto"/>
            <w:right w:val="none" w:sz="0" w:space="0" w:color="auto"/>
          </w:divBdr>
        </w:div>
        <w:div w:id="245842444">
          <w:marLeft w:val="640"/>
          <w:marRight w:val="0"/>
          <w:marTop w:val="0"/>
          <w:marBottom w:val="0"/>
          <w:divBdr>
            <w:top w:val="none" w:sz="0" w:space="0" w:color="auto"/>
            <w:left w:val="none" w:sz="0" w:space="0" w:color="auto"/>
            <w:bottom w:val="none" w:sz="0" w:space="0" w:color="auto"/>
            <w:right w:val="none" w:sz="0" w:space="0" w:color="auto"/>
          </w:divBdr>
        </w:div>
        <w:div w:id="268970713">
          <w:marLeft w:val="640"/>
          <w:marRight w:val="0"/>
          <w:marTop w:val="0"/>
          <w:marBottom w:val="0"/>
          <w:divBdr>
            <w:top w:val="none" w:sz="0" w:space="0" w:color="auto"/>
            <w:left w:val="none" w:sz="0" w:space="0" w:color="auto"/>
            <w:bottom w:val="none" w:sz="0" w:space="0" w:color="auto"/>
            <w:right w:val="none" w:sz="0" w:space="0" w:color="auto"/>
          </w:divBdr>
        </w:div>
        <w:div w:id="283851929">
          <w:marLeft w:val="640"/>
          <w:marRight w:val="0"/>
          <w:marTop w:val="0"/>
          <w:marBottom w:val="0"/>
          <w:divBdr>
            <w:top w:val="none" w:sz="0" w:space="0" w:color="auto"/>
            <w:left w:val="none" w:sz="0" w:space="0" w:color="auto"/>
            <w:bottom w:val="none" w:sz="0" w:space="0" w:color="auto"/>
            <w:right w:val="none" w:sz="0" w:space="0" w:color="auto"/>
          </w:divBdr>
        </w:div>
        <w:div w:id="474377595">
          <w:marLeft w:val="640"/>
          <w:marRight w:val="0"/>
          <w:marTop w:val="0"/>
          <w:marBottom w:val="0"/>
          <w:divBdr>
            <w:top w:val="none" w:sz="0" w:space="0" w:color="auto"/>
            <w:left w:val="none" w:sz="0" w:space="0" w:color="auto"/>
            <w:bottom w:val="none" w:sz="0" w:space="0" w:color="auto"/>
            <w:right w:val="none" w:sz="0" w:space="0" w:color="auto"/>
          </w:divBdr>
        </w:div>
        <w:div w:id="651567986">
          <w:marLeft w:val="640"/>
          <w:marRight w:val="0"/>
          <w:marTop w:val="0"/>
          <w:marBottom w:val="0"/>
          <w:divBdr>
            <w:top w:val="none" w:sz="0" w:space="0" w:color="auto"/>
            <w:left w:val="none" w:sz="0" w:space="0" w:color="auto"/>
            <w:bottom w:val="none" w:sz="0" w:space="0" w:color="auto"/>
            <w:right w:val="none" w:sz="0" w:space="0" w:color="auto"/>
          </w:divBdr>
        </w:div>
        <w:div w:id="675687586">
          <w:marLeft w:val="640"/>
          <w:marRight w:val="0"/>
          <w:marTop w:val="0"/>
          <w:marBottom w:val="0"/>
          <w:divBdr>
            <w:top w:val="none" w:sz="0" w:space="0" w:color="auto"/>
            <w:left w:val="none" w:sz="0" w:space="0" w:color="auto"/>
            <w:bottom w:val="none" w:sz="0" w:space="0" w:color="auto"/>
            <w:right w:val="none" w:sz="0" w:space="0" w:color="auto"/>
          </w:divBdr>
        </w:div>
        <w:div w:id="680087905">
          <w:marLeft w:val="640"/>
          <w:marRight w:val="0"/>
          <w:marTop w:val="0"/>
          <w:marBottom w:val="0"/>
          <w:divBdr>
            <w:top w:val="none" w:sz="0" w:space="0" w:color="auto"/>
            <w:left w:val="none" w:sz="0" w:space="0" w:color="auto"/>
            <w:bottom w:val="none" w:sz="0" w:space="0" w:color="auto"/>
            <w:right w:val="none" w:sz="0" w:space="0" w:color="auto"/>
          </w:divBdr>
        </w:div>
        <w:div w:id="748502631">
          <w:marLeft w:val="640"/>
          <w:marRight w:val="0"/>
          <w:marTop w:val="0"/>
          <w:marBottom w:val="0"/>
          <w:divBdr>
            <w:top w:val="none" w:sz="0" w:space="0" w:color="auto"/>
            <w:left w:val="none" w:sz="0" w:space="0" w:color="auto"/>
            <w:bottom w:val="none" w:sz="0" w:space="0" w:color="auto"/>
            <w:right w:val="none" w:sz="0" w:space="0" w:color="auto"/>
          </w:divBdr>
        </w:div>
        <w:div w:id="754324004">
          <w:marLeft w:val="640"/>
          <w:marRight w:val="0"/>
          <w:marTop w:val="0"/>
          <w:marBottom w:val="0"/>
          <w:divBdr>
            <w:top w:val="none" w:sz="0" w:space="0" w:color="auto"/>
            <w:left w:val="none" w:sz="0" w:space="0" w:color="auto"/>
            <w:bottom w:val="none" w:sz="0" w:space="0" w:color="auto"/>
            <w:right w:val="none" w:sz="0" w:space="0" w:color="auto"/>
          </w:divBdr>
        </w:div>
        <w:div w:id="774130222">
          <w:marLeft w:val="640"/>
          <w:marRight w:val="0"/>
          <w:marTop w:val="0"/>
          <w:marBottom w:val="0"/>
          <w:divBdr>
            <w:top w:val="none" w:sz="0" w:space="0" w:color="auto"/>
            <w:left w:val="none" w:sz="0" w:space="0" w:color="auto"/>
            <w:bottom w:val="none" w:sz="0" w:space="0" w:color="auto"/>
            <w:right w:val="none" w:sz="0" w:space="0" w:color="auto"/>
          </w:divBdr>
        </w:div>
        <w:div w:id="820345344">
          <w:marLeft w:val="640"/>
          <w:marRight w:val="0"/>
          <w:marTop w:val="0"/>
          <w:marBottom w:val="0"/>
          <w:divBdr>
            <w:top w:val="none" w:sz="0" w:space="0" w:color="auto"/>
            <w:left w:val="none" w:sz="0" w:space="0" w:color="auto"/>
            <w:bottom w:val="none" w:sz="0" w:space="0" w:color="auto"/>
            <w:right w:val="none" w:sz="0" w:space="0" w:color="auto"/>
          </w:divBdr>
        </w:div>
        <w:div w:id="877165428">
          <w:marLeft w:val="640"/>
          <w:marRight w:val="0"/>
          <w:marTop w:val="0"/>
          <w:marBottom w:val="0"/>
          <w:divBdr>
            <w:top w:val="none" w:sz="0" w:space="0" w:color="auto"/>
            <w:left w:val="none" w:sz="0" w:space="0" w:color="auto"/>
            <w:bottom w:val="none" w:sz="0" w:space="0" w:color="auto"/>
            <w:right w:val="none" w:sz="0" w:space="0" w:color="auto"/>
          </w:divBdr>
        </w:div>
        <w:div w:id="929436137">
          <w:marLeft w:val="640"/>
          <w:marRight w:val="0"/>
          <w:marTop w:val="0"/>
          <w:marBottom w:val="0"/>
          <w:divBdr>
            <w:top w:val="none" w:sz="0" w:space="0" w:color="auto"/>
            <w:left w:val="none" w:sz="0" w:space="0" w:color="auto"/>
            <w:bottom w:val="none" w:sz="0" w:space="0" w:color="auto"/>
            <w:right w:val="none" w:sz="0" w:space="0" w:color="auto"/>
          </w:divBdr>
        </w:div>
        <w:div w:id="933587102">
          <w:marLeft w:val="640"/>
          <w:marRight w:val="0"/>
          <w:marTop w:val="0"/>
          <w:marBottom w:val="0"/>
          <w:divBdr>
            <w:top w:val="none" w:sz="0" w:space="0" w:color="auto"/>
            <w:left w:val="none" w:sz="0" w:space="0" w:color="auto"/>
            <w:bottom w:val="none" w:sz="0" w:space="0" w:color="auto"/>
            <w:right w:val="none" w:sz="0" w:space="0" w:color="auto"/>
          </w:divBdr>
        </w:div>
        <w:div w:id="1006059753">
          <w:marLeft w:val="640"/>
          <w:marRight w:val="0"/>
          <w:marTop w:val="0"/>
          <w:marBottom w:val="0"/>
          <w:divBdr>
            <w:top w:val="none" w:sz="0" w:space="0" w:color="auto"/>
            <w:left w:val="none" w:sz="0" w:space="0" w:color="auto"/>
            <w:bottom w:val="none" w:sz="0" w:space="0" w:color="auto"/>
            <w:right w:val="none" w:sz="0" w:space="0" w:color="auto"/>
          </w:divBdr>
        </w:div>
        <w:div w:id="1041437041">
          <w:marLeft w:val="640"/>
          <w:marRight w:val="0"/>
          <w:marTop w:val="0"/>
          <w:marBottom w:val="0"/>
          <w:divBdr>
            <w:top w:val="none" w:sz="0" w:space="0" w:color="auto"/>
            <w:left w:val="none" w:sz="0" w:space="0" w:color="auto"/>
            <w:bottom w:val="none" w:sz="0" w:space="0" w:color="auto"/>
            <w:right w:val="none" w:sz="0" w:space="0" w:color="auto"/>
          </w:divBdr>
        </w:div>
        <w:div w:id="1138230500">
          <w:marLeft w:val="640"/>
          <w:marRight w:val="0"/>
          <w:marTop w:val="0"/>
          <w:marBottom w:val="0"/>
          <w:divBdr>
            <w:top w:val="none" w:sz="0" w:space="0" w:color="auto"/>
            <w:left w:val="none" w:sz="0" w:space="0" w:color="auto"/>
            <w:bottom w:val="none" w:sz="0" w:space="0" w:color="auto"/>
            <w:right w:val="none" w:sz="0" w:space="0" w:color="auto"/>
          </w:divBdr>
        </w:div>
        <w:div w:id="1149055363">
          <w:marLeft w:val="640"/>
          <w:marRight w:val="0"/>
          <w:marTop w:val="0"/>
          <w:marBottom w:val="0"/>
          <w:divBdr>
            <w:top w:val="none" w:sz="0" w:space="0" w:color="auto"/>
            <w:left w:val="none" w:sz="0" w:space="0" w:color="auto"/>
            <w:bottom w:val="none" w:sz="0" w:space="0" w:color="auto"/>
            <w:right w:val="none" w:sz="0" w:space="0" w:color="auto"/>
          </w:divBdr>
        </w:div>
        <w:div w:id="1173955050">
          <w:marLeft w:val="640"/>
          <w:marRight w:val="0"/>
          <w:marTop w:val="0"/>
          <w:marBottom w:val="0"/>
          <w:divBdr>
            <w:top w:val="none" w:sz="0" w:space="0" w:color="auto"/>
            <w:left w:val="none" w:sz="0" w:space="0" w:color="auto"/>
            <w:bottom w:val="none" w:sz="0" w:space="0" w:color="auto"/>
            <w:right w:val="none" w:sz="0" w:space="0" w:color="auto"/>
          </w:divBdr>
        </w:div>
        <w:div w:id="1194535384">
          <w:marLeft w:val="640"/>
          <w:marRight w:val="0"/>
          <w:marTop w:val="0"/>
          <w:marBottom w:val="0"/>
          <w:divBdr>
            <w:top w:val="none" w:sz="0" w:space="0" w:color="auto"/>
            <w:left w:val="none" w:sz="0" w:space="0" w:color="auto"/>
            <w:bottom w:val="none" w:sz="0" w:space="0" w:color="auto"/>
            <w:right w:val="none" w:sz="0" w:space="0" w:color="auto"/>
          </w:divBdr>
        </w:div>
        <w:div w:id="1279220191">
          <w:marLeft w:val="640"/>
          <w:marRight w:val="0"/>
          <w:marTop w:val="0"/>
          <w:marBottom w:val="0"/>
          <w:divBdr>
            <w:top w:val="none" w:sz="0" w:space="0" w:color="auto"/>
            <w:left w:val="none" w:sz="0" w:space="0" w:color="auto"/>
            <w:bottom w:val="none" w:sz="0" w:space="0" w:color="auto"/>
            <w:right w:val="none" w:sz="0" w:space="0" w:color="auto"/>
          </w:divBdr>
        </w:div>
        <w:div w:id="1298755119">
          <w:marLeft w:val="640"/>
          <w:marRight w:val="0"/>
          <w:marTop w:val="0"/>
          <w:marBottom w:val="0"/>
          <w:divBdr>
            <w:top w:val="none" w:sz="0" w:space="0" w:color="auto"/>
            <w:left w:val="none" w:sz="0" w:space="0" w:color="auto"/>
            <w:bottom w:val="none" w:sz="0" w:space="0" w:color="auto"/>
            <w:right w:val="none" w:sz="0" w:space="0" w:color="auto"/>
          </w:divBdr>
        </w:div>
        <w:div w:id="1335573240">
          <w:marLeft w:val="640"/>
          <w:marRight w:val="0"/>
          <w:marTop w:val="0"/>
          <w:marBottom w:val="0"/>
          <w:divBdr>
            <w:top w:val="none" w:sz="0" w:space="0" w:color="auto"/>
            <w:left w:val="none" w:sz="0" w:space="0" w:color="auto"/>
            <w:bottom w:val="none" w:sz="0" w:space="0" w:color="auto"/>
            <w:right w:val="none" w:sz="0" w:space="0" w:color="auto"/>
          </w:divBdr>
        </w:div>
        <w:div w:id="1385788177">
          <w:marLeft w:val="640"/>
          <w:marRight w:val="0"/>
          <w:marTop w:val="0"/>
          <w:marBottom w:val="0"/>
          <w:divBdr>
            <w:top w:val="none" w:sz="0" w:space="0" w:color="auto"/>
            <w:left w:val="none" w:sz="0" w:space="0" w:color="auto"/>
            <w:bottom w:val="none" w:sz="0" w:space="0" w:color="auto"/>
            <w:right w:val="none" w:sz="0" w:space="0" w:color="auto"/>
          </w:divBdr>
        </w:div>
        <w:div w:id="1442722007">
          <w:marLeft w:val="640"/>
          <w:marRight w:val="0"/>
          <w:marTop w:val="0"/>
          <w:marBottom w:val="0"/>
          <w:divBdr>
            <w:top w:val="none" w:sz="0" w:space="0" w:color="auto"/>
            <w:left w:val="none" w:sz="0" w:space="0" w:color="auto"/>
            <w:bottom w:val="none" w:sz="0" w:space="0" w:color="auto"/>
            <w:right w:val="none" w:sz="0" w:space="0" w:color="auto"/>
          </w:divBdr>
        </w:div>
        <w:div w:id="1476029164">
          <w:marLeft w:val="640"/>
          <w:marRight w:val="0"/>
          <w:marTop w:val="0"/>
          <w:marBottom w:val="0"/>
          <w:divBdr>
            <w:top w:val="none" w:sz="0" w:space="0" w:color="auto"/>
            <w:left w:val="none" w:sz="0" w:space="0" w:color="auto"/>
            <w:bottom w:val="none" w:sz="0" w:space="0" w:color="auto"/>
            <w:right w:val="none" w:sz="0" w:space="0" w:color="auto"/>
          </w:divBdr>
        </w:div>
        <w:div w:id="1491941165">
          <w:marLeft w:val="640"/>
          <w:marRight w:val="0"/>
          <w:marTop w:val="0"/>
          <w:marBottom w:val="0"/>
          <w:divBdr>
            <w:top w:val="none" w:sz="0" w:space="0" w:color="auto"/>
            <w:left w:val="none" w:sz="0" w:space="0" w:color="auto"/>
            <w:bottom w:val="none" w:sz="0" w:space="0" w:color="auto"/>
            <w:right w:val="none" w:sz="0" w:space="0" w:color="auto"/>
          </w:divBdr>
        </w:div>
        <w:div w:id="1518889296">
          <w:marLeft w:val="640"/>
          <w:marRight w:val="0"/>
          <w:marTop w:val="0"/>
          <w:marBottom w:val="0"/>
          <w:divBdr>
            <w:top w:val="none" w:sz="0" w:space="0" w:color="auto"/>
            <w:left w:val="none" w:sz="0" w:space="0" w:color="auto"/>
            <w:bottom w:val="none" w:sz="0" w:space="0" w:color="auto"/>
            <w:right w:val="none" w:sz="0" w:space="0" w:color="auto"/>
          </w:divBdr>
        </w:div>
        <w:div w:id="1541239375">
          <w:marLeft w:val="640"/>
          <w:marRight w:val="0"/>
          <w:marTop w:val="0"/>
          <w:marBottom w:val="0"/>
          <w:divBdr>
            <w:top w:val="none" w:sz="0" w:space="0" w:color="auto"/>
            <w:left w:val="none" w:sz="0" w:space="0" w:color="auto"/>
            <w:bottom w:val="none" w:sz="0" w:space="0" w:color="auto"/>
            <w:right w:val="none" w:sz="0" w:space="0" w:color="auto"/>
          </w:divBdr>
        </w:div>
        <w:div w:id="1585456563">
          <w:marLeft w:val="640"/>
          <w:marRight w:val="0"/>
          <w:marTop w:val="0"/>
          <w:marBottom w:val="0"/>
          <w:divBdr>
            <w:top w:val="none" w:sz="0" w:space="0" w:color="auto"/>
            <w:left w:val="none" w:sz="0" w:space="0" w:color="auto"/>
            <w:bottom w:val="none" w:sz="0" w:space="0" w:color="auto"/>
            <w:right w:val="none" w:sz="0" w:space="0" w:color="auto"/>
          </w:divBdr>
        </w:div>
        <w:div w:id="1622030591">
          <w:marLeft w:val="640"/>
          <w:marRight w:val="0"/>
          <w:marTop w:val="0"/>
          <w:marBottom w:val="0"/>
          <w:divBdr>
            <w:top w:val="none" w:sz="0" w:space="0" w:color="auto"/>
            <w:left w:val="none" w:sz="0" w:space="0" w:color="auto"/>
            <w:bottom w:val="none" w:sz="0" w:space="0" w:color="auto"/>
            <w:right w:val="none" w:sz="0" w:space="0" w:color="auto"/>
          </w:divBdr>
        </w:div>
        <w:div w:id="1657681772">
          <w:marLeft w:val="640"/>
          <w:marRight w:val="0"/>
          <w:marTop w:val="0"/>
          <w:marBottom w:val="0"/>
          <w:divBdr>
            <w:top w:val="none" w:sz="0" w:space="0" w:color="auto"/>
            <w:left w:val="none" w:sz="0" w:space="0" w:color="auto"/>
            <w:bottom w:val="none" w:sz="0" w:space="0" w:color="auto"/>
            <w:right w:val="none" w:sz="0" w:space="0" w:color="auto"/>
          </w:divBdr>
        </w:div>
        <w:div w:id="1685201562">
          <w:marLeft w:val="640"/>
          <w:marRight w:val="0"/>
          <w:marTop w:val="0"/>
          <w:marBottom w:val="0"/>
          <w:divBdr>
            <w:top w:val="none" w:sz="0" w:space="0" w:color="auto"/>
            <w:left w:val="none" w:sz="0" w:space="0" w:color="auto"/>
            <w:bottom w:val="none" w:sz="0" w:space="0" w:color="auto"/>
            <w:right w:val="none" w:sz="0" w:space="0" w:color="auto"/>
          </w:divBdr>
        </w:div>
        <w:div w:id="1723597116">
          <w:marLeft w:val="640"/>
          <w:marRight w:val="0"/>
          <w:marTop w:val="0"/>
          <w:marBottom w:val="0"/>
          <w:divBdr>
            <w:top w:val="none" w:sz="0" w:space="0" w:color="auto"/>
            <w:left w:val="none" w:sz="0" w:space="0" w:color="auto"/>
            <w:bottom w:val="none" w:sz="0" w:space="0" w:color="auto"/>
            <w:right w:val="none" w:sz="0" w:space="0" w:color="auto"/>
          </w:divBdr>
        </w:div>
        <w:div w:id="1724477032">
          <w:marLeft w:val="640"/>
          <w:marRight w:val="0"/>
          <w:marTop w:val="0"/>
          <w:marBottom w:val="0"/>
          <w:divBdr>
            <w:top w:val="none" w:sz="0" w:space="0" w:color="auto"/>
            <w:left w:val="none" w:sz="0" w:space="0" w:color="auto"/>
            <w:bottom w:val="none" w:sz="0" w:space="0" w:color="auto"/>
            <w:right w:val="none" w:sz="0" w:space="0" w:color="auto"/>
          </w:divBdr>
        </w:div>
        <w:div w:id="1738043076">
          <w:marLeft w:val="640"/>
          <w:marRight w:val="0"/>
          <w:marTop w:val="0"/>
          <w:marBottom w:val="0"/>
          <w:divBdr>
            <w:top w:val="none" w:sz="0" w:space="0" w:color="auto"/>
            <w:left w:val="none" w:sz="0" w:space="0" w:color="auto"/>
            <w:bottom w:val="none" w:sz="0" w:space="0" w:color="auto"/>
            <w:right w:val="none" w:sz="0" w:space="0" w:color="auto"/>
          </w:divBdr>
        </w:div>
        <w:div w:id="1766001417">
          <w:marLeft w:val="640"/>
          <w:marRight w:val="0"/>
          <w:marTop w:val="0"/>
          <w:marBottom w:val="0"/>
          <w:divBdr>
            <w:top w:val="none" w:sz="0" w:space="0" w:color="auto"/>
            <w:left w:val="none" w:sz="0" w:space="0" w:color="auto"/>
            <w:bottom w:val="none" w:sz="0" w:space="0" w:color="auto"/>
            <w:right w:val="none" w:sz="0" w:space="0" w:color="auto"/>
          </w:divBdr>
        </w:div>
        <w:div w:id="1786264554">
          <w:marLeft w:val="640"/>
          <w:marRight w:val="0"/>
          <w:marTop w:val="0"/>
          <w:marBottom w:val="0"/>
          <w:divBdr>
            <w:top w:val="none" w:sz="0" w:space="0" w:color="auto"/>
            <w:left w:val="none" w:sz="0" w:space="0" w:color="auto"/>
            <w:bottom w:val="none" w:sz="0" w:space="0" w:color="auto"/>
            <w:right w:val="none" w:sz="0" w:space="0" w:color="auto"/>
          </w:divBdr>
        </w:div>
        <w:div w:id="1927616999">
          <w:marLeft w:val="640"/>
          <w:marRight w:val="0"/>
          <w:marTop w:val="0"/>
          <w:marBottom w:val="0"/>
          <w:divBdr>
            <w:top w:val="none" w:sz="0" w:space="0" w:color="auto"/>
            <w:left w:val="none" w:sz="0" w:space="0" w:color="auto"/>
            <w:bottom w:val="none" w:sz="0" w:space="0" w:color="auto"/>
            <w:right w:val="none" w:sz="0" w:space="0" w:color="auto"/>
          </w:divBdr>
        </w:div>
        <w:div w:id="1958677821">
          <w:marLeft w:val="640"/>
          <w:marRight w:val="0"/>
          <w:marTop w:val="0"/>
          <w:marBottom w:val="0"/>
          <w:divBdr>
            <w:top w:val="none" w:sz="0" w:space="0" w:color="auto"/>
            <w:left w:val="none" w:sz="0" w:space="0" w:color="auto"/>
            <w:bottom w:val="none" w:sz="0" w:space="0" w:color="auto"/>
            <w:right w:val="none" w:sz="0" w:space="0" w:color="auto"/>
          </w:divBdr>
        </w:div>
        <w:div w:id="2016878591">
          <w:marLeft w:val="640"/>
          <w:marRight w:val="0"/>
          <w:marTop w:val="0"/>
          <w:marBottom w:val="0"/>
          <w:divBdr>
            <w:top w:val="none" w:sz="0" w:space="0" w:color="auto"/>
            <w:left w:val="none" w:sz="0" w:space="0" w:color="auto"/>
            <w:bottom w:val="none" w:sz="0" w:space="0" w:color="auto"/>
            <w:right w:val="none" w:sz="0" w:space="0" w:color="auto"/>
          </w:divBdr>
        </w:div>
      </w:divsChild>
    </w:div>
    <w:div w:id="1749380814">
      <w:bodyDiv w:val="1"/>
      <w:marLeft w:val="0"/>
      <w:marRight w:val="0"/>
      <w:marTop w:val="0"/>
      <w:marBottom w:val="0"/>
      <w:divBdr>
        <w:top w:val="none" w:sz="0" w:space="0" w:color="auto"/>
        <w:left w:val="none" w:sz="0" w:space="0" w:color="auto"/>
        <w:bottom w:val="none" w:sz="0" w:space="0" w:color="auto"/>
        <w:right w:val="none" w:sz="0" w:space="0" w:color="auto"/>
      </w:divBdr>
      <w:divsChild>
        <w:div w:id="392628137">
          <w:marLeft w:val="0"/>
          <w:marRight w:val="0"/>
          <w:marTop w:val="0"/>
          <w:marBottom w:val="0"/>
          <w:divBdr>
            <w:top w:val="none" w:sz="0" w:space="0" w:color="auto"/>
            <w:left w:val="none" w:sz="0" w:space="0" w:color="auto"/>
            <w:bottom w:val="none" w:sz="0" w:space="0" w:color="auto"/>
            <w:right w:val="none" w:sz="0" w:space="0" w:color="auto"/>
          </w:divBdr>
          <w:divsChild>
            <w:div w:id="882912620">
              <w:marLeft w:val="0"/>
              <w:marRight w:val="0"/>
              <w:marTop w:val="0"/>
              <w:marBottom w:val="0"/>
              <w:divBdr>
                <w:top w:val="none" w:sz="0" w:space="0" w:color="auto"/>
                <w:left w:val="none" w:sz="0" w:space="0" w:color="auto"/>
                <w:bottom w:val="none" w:sz="0" w:space="0" w:color="auto"/>
                <w:right w:val="none" w:sz="0" w:space="0" w:color="auto"/>
              </w:divBdr>
              <w:divsChild>
                <w:div w:id="49256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20999">
      <w:bodyDiv w:val="1"/>
      <w:marLeft w:val="0"/>
      <w:marRight w:val="0"/>
      <w:marTop w:val="0"/>
      <w:marBottom w:val="0"/>
      <w:divBdr>
        <w:top w:val="none" w:sz="0" w:space="0" w:color="auto"/>
        <w:left w:val="none" w:sz="0" w:space="0" w:color="auto"/>
        <w:bottom w:val="none" w:sz="0" w:space="0" w:color="auto"/>
        <w:right w:val="none" w:sz="0" w:space="0" w:color="auto"/>
      </w:divBdr>
      <w:divsChild>
        <w:div w:id="379548940">
          <w:marLeft w:val="0"/>
          <w:marRight w:val="0"/>
          <w:marTop w:val="0"/>
          <w:marBottom w:val="0"/>
          <w:divBdr>
            <w:top w:val="none" w:sz="0" w:space="0" w:color="auto"/>
            <w:left w:val="none" w:sz="0" w:space="0" w:color="auto"/>
            <w:bottom w:val="none" w:sz="0" w:space="0" w:color="auto"/>
            <w:right w:val="none" w:sz="0" w:space="0" w:color="auto"/>
          </w:divBdr>
          <w:divsChild>
            <w:div w:id="1094206206">
              <w:marLeft w:val="0"/>
              <w:marRight w:val="0"/>
              <w:marTop w:val="0"/>
              <w:marBottom w:val="0"/>
              <w:divBdr>
                <w:top w:val="none" w:sz="0" w:space="0" w:color="auto"/>
                <w:left w:val="none" w:sz="0" w:space="0" w:color="auto"/>
                <w:bottom w:val="none" w:sz="0" w:space="0" w:color="auto"/>
                <w:right w:val="none" w:sz="0" w:space="0" w:color="auto"/>
              </w:divBdr>
              <w:divsChild>
                <w:div w:id="109583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43605">
      <w:bodyDiv w:val="1"/>
      <w:marLeft w:val="0"/>
      <w:marRight w:val="0"/>
      <w:marTop w:val="0"/>
      <w:marBottom w:val="0"/>
      <w:divBdr>
        <w:top w:val="none" w:sz="0" w:space="0" w:color="auto"/>
        <w:left w:val="none" w:sz="0" w:space="0" w:color="auto"/>
        <w:bottom w:val="none" w:sz="0" w:space="0" w:color="auto"/>
        <w:right w:val="none" w:sz="0" w:space="0" w:color="auto"/>
      </w:divBdr>
    </w:div>
    <w:div w:id="1803186107">
      <w:bodyDiv w:val="1"/>
      <w:marLeft w:val="0"/>
      <w:marRight w:val="0"/>
      <w:marTop w:val="0"/>
      <w:marBottom w:val="0"/>
      <w:divBdr>
        <w:top w:val="none" w:sz="0" w:space="0" w:color="auto"/>
        <w:left w:val="none" w:sz="0" w:space="0" w:color="auto"/>
        <w:bottom w:val="none" w:sz="0" w:space="0" w:color="auto"/>
        <w:right w:val="none" w:sz="0" w:space="0" w:color="auto"/>
      </w:divBdr>
      <w:divsChild>
        <w:div w:id="36635940">
          <w:marLeft w:val="640"/>
          <w:marRight w:val="0"/>
          <w:marTop w:val="0"/>
          <w:marBottom w:val="0"/>
          <w:divBdr>
            <w:top w:val="none" w:sz="0" w:space="0" w:color="auto"/>
            <w:left w:val="none" w:sz="0" w:space="0" w:color="auto"/>
            <w:bottom w:val="none" w:sz="0" w:space="0" w:color="auto"/>
            <w:right w:val="none" w:sz="0" w:space="0" w:color="auto"/>
          </w:divBdr>
        </w:div>
        <w:div w:id="127011241">
          <w:marLeft w:val="640"/>
          <w:marRight w:val="0"/>
          <w:marTop w:val="0"/>
          <w:marBottom w:val="0"/>
          <w:divBdr>
            <w:top w:val="none" w:sz="0" w:space="0" w:color="auto"/>
            <w:left w:val="none" w:sz="0" w:space="0" w:color="auto"/>
            <w:bottom w:val="none" w:sz="0" w:space="0" w:color="auto"/>
            <w:right w:val="none" w:sz="0" w:space="0" w:color="auto"/>
          </w:divBdr>
        </w:div>
        <w:div w:id="138807850">
          <w:marLeft w:val="640"/>
          <w:marRight w:val="0"/>
          <w:marTop w:val="0"/>
          <w:marBottom w:val="0"/>
          <w:divBdr>
            <w:top w:val="none" w:sz="0" w:space="0" w:color="auto"/>
            <w:left w:val="none" w:sz="0" w:space="0" w:color="auto"/>
            <w:bottom w:val="none" w:sz="0" w:space="0" w:color="auto"/>
            <w:right w:val="none" w:sz="0" w:space="0" w:color="auto"/>
          </w:divBdr>
        </w:div>
        <w:div w:id="162405080">
          <w:marLeft w:val="640"/>
          <w:marRight w:val="0"/>
          <w:marTop w:val="0"/>
          <w:marBottom w:val="0"/>
          <w:divBdr>
            <w:top w:val="none" w:sz="0" w:space="0" w:color="auto"/>
            <w:left w:val="none" w:sz="0" w:space="0" w:color="auto"/>
            <w:bottom w:val="none" w:sz="0" w:space="0" w:color="auto"/>
            <w:right w:val="none" w:sz="0" w:space="0" w:color="auto"/>
          </w:divBdr>
        </w:div>
        <w:div w:id="230119049">
          <w:marLeft w:val="640"/>
          <w:marRight w:val="0"/>
          <w:marTop w:val="0"/>
          <w:marBottom w:val="0"/>
          <w:divBdr>
            <w:top w:val="none" w:sz="0" w:space="0" w:color="auto"/>
            <w:left w:val="none" w:sz="0" w:space="0" w:color="auto"/>
            <w:bottom w:val="none" w:sz="0" w:space="0" w:color="auto"/>
            <w:right w:val="none" w:sz="0" w:space="0" w:color="auto"/>
          </w:divBdr>
        </w:div>
        <w:div w:id="260840694">
          <w:marLeft w:val="640"/>
          <w:marRight w:val="0"/>
          <w:marTop w:val="0"/>
          <w:marBottom w:val="0"/>
          <w:divBdr>
            <w:top w:val="none" w:sz="0" w:space="0" w:color="auto"/>
            <w:left w:val="none" w:sz="0" w:space="0" w:color="auto"/>
            <w:bottom w:val="none" w:sz="0" w:space="0" w:color="auto"/>
            <w:right w:val="none" w:sz="0" w:space="0" w:color="auto"/>
          </w:divBdr>
        </w:div>
        <w:div w:id="271521256">
          <w:marLeft w:val="640"/>
          <w:marRight w:val="0"/>
          <w:marTop w:val="0"/>
          <w:marBottom w:val="0"/>
          <w:divBdr>
            <w:top w:val="none" w:sz="0" w:space="0" w:color="auto"/>
            <w:left w:val="none" w:sz="0" w:space="0" w:color="auto"/>
            <w:bottom w:val="none" w:sz="0" w:space="0" w:color="auto"/>
            <w:right w:val="none" w:sz="0" w:space="0" w:color="auto"/>
          </w:divBdr>
        </w:div>
        <w:div w:id="358894536">
          <w:marLeft w:val="640"/>
          <w:marRight w:val="0"/>
          <w:marTop w:val="0"/>
          <w:marBottom w:val="0"/>
          <w:divBdr>
            <w:top w:val="none" w:sz="0" w:space="0" w:color="auto"/>
            <w:left w:val="none" w:sz="0" w:space="0" w:color="auto"/>
            <w:bottom w:val="none" w:sz="0" w:space="0" w:color="auto"/>
            <w:right w:val="none" w:sz="0" w:space="0" w:color="auto"/>
          </w:divBdr>
        </w:div>
        <w:div w:id="505171371">
          <w:marLeft w:val="640"/>
          <w:marRight w:val="0"/>
          <w:marTop w:val="0"/>
          <w:marBottom w:val="0"/>
          <w:divBdr>
            <w:top w:val="none" w:sz="0" w:space="0" w:color="auto"/>
            <w:left w:val="none" w:sz="0" w:space="0" w:color="auto"/>
            <w:bottom w:val="none" w:sz="0" w:space="0" w:color="auto"/>
            <w:right w:val="none" w:sz="0" w:space="0" w:color="auto"/>
          </w:divBdr>
        </w:div>
        <w:div w:id="571895285">
          <w:marLeft w:val="640"/>
          <w:marRight w:val="0"/>
          <w:marTop w:val="0"/>
          <w:marBottom w:val="0"/>
          <w:divBdr>
            <w:top w:val="none" w:sz="0" w:space="0" w:color="auto"/>
            <w:left w:val="none" w:sz="0" w:space="0" w:color="auto"/>
            <w:bottom w:val="none" w:sz="0" w:space="0" w:color="auto"/>
            <w:right w:val="none" w:sz="0" w:space="0" w:color="auto"/>
          </w:divBdr>
        </w:div>
        <w:div w:id="617490811">
          <w:marLeft w:val="640"/>
          <w:marRight w:val="0"/>
          <w:marTop w:val="0"/>
          <w:marBottom w:val="0"/>
          <w:divBdr>
            <w:top w:val="none" w:sz="0" w:space="0" w:color="auto"/>
            <w:left w:val="none" w:sz="0" w:space="0" w:color="auto"/>
            <w:bottom w:val="none" w:sz="0" w:space="0" w:color="auto"/>
            <w:right w:val="none" w:sz="0" w:space="0" w:color="auto"/>
          </w:divBdr>
        </w:div>
        <w:div w:id="700859081">
          <w:marLeft w:val="640"/>
          <w:marRight w:val="0"/>
          <w:marTop w:val="0"/>
          <w:marBottom w:val="0"/>
          <w:divBdr>
            <w:top w:val="none" w:sz="0" w:space="0" w:color="auto"/>
            <w:left w:val="none" w:sz="0" w:space="0" w:color="auto"/>
            <w:bottom w:val="none" w:sz="0" w:space="0" w:color="auto"/>
            <w:right w:val="none" w:sz="0" w:space="0" w:color="auto"/>
          </w:divBdr>
        </w:div>
        <w:div w:id="724838166">
          <w:marLeft w:val="640"/>
          <w:marRight w:val="0"/>
          <w:marTop w:val="0"/>
          <w:marBottom w:val="0"/>
          <w:divBdr>
            <w:top w:val="none" w:sz="0" w:space="0" w:color="auto"/>
            <w:left w:val="none" w:sz="0" w:space="0" w:color="auto"/>
            <w:bottom w:val="none" w:sz="0" w:space="0" w:color="auto"/>
            <w:right w:val="none" w:sz="0" w:space="0" w:color="auto"/>
          </w:divBdr>
        </w:div>
        <w:div w:id="752091315">
          <w:marLeft w:val="640"/>
          <w:marRight w:val="0"/>
          <w:marTop w:val="0"/>
          <w:marBottom w:val="0"/>
          <w:divBdr>
            <w:top w:val="none" w:sz="0" w:space="0" w:color="auto"/>
            <w:left w:val="none" w:sz="0" w:space="0" w:color="auto"/>
            <w:bottom w:val="none" w:sz="0" w:space="0" w:color="auto"/>
            <w:right w:val="none" w:sz="0" w:space="0" w:color="auto"/>
          </w:divBdr>
        </w:div>
        <w:div w:id="797532679">
          <w:marLeft w:val="640"/>
          <w:marRight w:val="0"/>
          <w:marTop w:val="0"/>
          <w:marBottom w:val="0"/>
          <w:divBdr>
            <w:top w:val="none" w:sz="0" w:space="0" w:color="auto"/>
            <w:left w:val="none" w:sz="0" w:space="0" w:color="auto"/>
            <w:bottom w:val="none" w:sz="0" w:space="0" w:color="auto"/>
            <w:right w:val="none" w:sz="0" w:space="0" w:color="auto"/>
          </w:divBdr>
        </w:div>
        <w:div w:id="801771056">
          <w:marLeft w:val="640"/>
          <w:marRight w:val="0"/>
          <w:marTop w:val="0"/>
          <w:marBottom w:val="0"/>
          <w:divBdr>
            <w:top w:val="none" w:sz="0" w:space="0" w:color="auto"/>
            <w:left w:val="none" w:sz="0" w:space="0" w:color="auto"/>
            <w:bottom w:val="none" w:sz="0" w:space="0" w:color="auto"/>
            <w:right w:val="none" w:sz="0" w:space="0" w:color="auto"/>
          </w:divBdr>
        </w:div>
        <w:div w:id="830869845">
          <w:marLeft w:val="640"/>
          <w:marRight w:val="0"/>
          <w:marTop w:val="0"/>
          <w:marBottom w:val="0"/>
          <w:divBdr>
            <w:top w:val="none" w:sz="0" w:space="0" w:color="auto"/>
            <w:left w:val="none" w:sz="0" w:space="0" w:color="auto"/>
            <w:bottom w:val="none" w:sz="0" w:space="0" w:color="auto"/>
            <w:right w:val="none" w:sz="0" w:space="0" w:color="auto"/>
          </w:divBdr>
        </w:div>
        <w:div w:id="865825520">
          <w:marLeft w:val="640"/>
          <w:marRight w:val="0"/>
          <w:marTop w:val="0"/>
          <w:marBottom w:val="0"/>
          <w:divBdr>
            <w:top w:val="none" w:sz="0" w:space="0" w:color="auto"/>
            <w:left w:val="none" w:sz="0" w:space="0" w:color="auto"/>
            <w:bottom w:val="none" w:sz="0" w:space="0" w:color="auto"/>
            <w:right w:val="none" w:sz="0" w:space="0" w:color="auto"/>
          </w:divBdr>
        </w:div>
        <w:div w:id="874079300">
          <w:marLeft w:val="640"/>
          <w:marRight w:val="0"/>
          <w:marTop w:val="0"/>
          <w:marBottom w:val="0"/>
          <w:divBdr>
            <w:top w:val="none" w:sz="0" w:space="0" w:color="auto"/>
            <w:left w:val="none" w:sz="0" w:space="0" w:color="auto"/>
            <w:bottom w:val="none" w:sz="0" w:space="0" w:color="auto"/>
            <w:right w:val="none" w:sz="0" w:space="0" w:color="auto"/>
          </w:divBdr>
        </w:div>
        <w:div w:id="933326104">
          <w:marLeft w:val="640"/>
          <w:marRight w:val="0"/>
          <w:marTop w:val="0"/>
          <w:marBottom w:val="0"/>
          <w:divBdr>
            <w:top w:val="none" w:sz="0" w:space="0" w:color="auto"/>
            <w:left w:val="none" w:sz="0" w:space="0" w:color="auto"/>
            <w:bottom w:val="none" w:sz="0" w:space="0" w:color="auto"/>
            <w:right w:val="none" w:sz="0" w:space="0" w:color="auto"/>
          </w:divBdr>
        </w:div>
        <w:div w:id="953561445">
          <w:marLeft w:val="640"/>
          <w:marRight w:val="0"/>
          <w:marTop w:val="0"/>
          <w:marBottom w:val="0"/>
          <w:divBdr>
            <w:top w:val="none" w:sz="0" w:space="0" w:color="auto"/>
            <w:left w:val="none" w:sz="0" w:space="0" w:color="auto"/>
            <w:bottom w:val="none" w:sz="0" w:space="0" w:color="auto"/>
            <w:right w:val="none" w:sz="0" w:space="0" w:color="auto"/>
          </w:divBdr>
        </w:div>
        <w:div w:id="982395188">
          <w:marLeft w:val="640"/>
          <w:marRight w:val="0"/>
          <w:marTop w:val="0"/>
          <w:marBottom w:val="0"/>
          <w:divBdr>
            <w:top w:val="none" w:sz="0" w:space="0" w:color="auto"/>
            <w:left w:val="none" w:sz="0" w:space="0" w:color="auto"/>
            <w:bottom w:val="none" w:sz="0" w:space="0" w:color="auto"/>
            <w:right w:val="none" w:sz="0" w:space="0" w:color="auto"/>
          </w:divBdr>
        </w:div>
        <w:div w:id="1026178141">
          <w:marLeft w:val="640"/>
          <w:marRight w:val="0"/>
          <w:marTop w:val="0"/>
          <w:marBottom w:val="0"/>
          <w:divBdr>
            <w:top w:val="none" w:sz="0" w:space="0" w:color="auto"/>
            <w:left w:val="none" w:sz="0" w:space="0" w:color="auto"/>
            <w:bottom w:val="none" w:sz="0" w:space="0" w:color="auto"/>
            <w:right w:val="none" w:sz="0" w:space="0" w:color="auto"/>
          </w:divBdr>
        </w:div>
        <w:div w:id="1055469121">
          <w:marLeft w:val="640"/>
          <w:marRight w:val="0"/>
          <w:marTop w:val="0"/>
          <w:marBottom w:val="0"/>
          <w:divBdr>
            <w:top w:val="none" w:sz="0" w:space="0" w:color="auto"/>
            <w:left w:val="none" w:sz="0" w:space="0" w:color="auto"/>
            <w:bottom w:val="none" w:sz="0" w:space="0" w:color="auto"/>
            <w:right w:val="none" w:sz="0" w:space="0" w:color="auto"/>
          </w:divBdr>
        </w:div>
        <w:div w:id="1073546542">
          <w:marLeft w:val="640"/>
          <w:marRight w:val="0"/>
          <w:marTop w:val="0"/>
          <w:marBottom w:val="0"/>
          <w:divBdr>
            <w:top w:val="none" w:sz="0" w:space="0" w:color="auto"/>
            <w:left w:val="none" w:sz="0" w:space="0" w:color="auto"/>
            <w:bottom w:val="none" w:sz="0" w:space="0" w:color="auto"/>
            <w:right w:val="none" w:sz="0" w:space="0" w:color="auto"/>
          </w:divBdr>
        </w:div>
        <w:div w:id="1090852014">
          <w:marLeft w:val="640"/>
          <w:marRight w:val="0"/>
          <w:marTop w:val="0"/>
          <w:marBottom w:val="0"/>
          <w:divBdr>
            <w:top w:val="none" w:sz="0" w:space="0" w:color="auto"/>
            <w:left w:val="none" w:sz="0" w:space="0" w:color="auto"/>
            <w:bottom w:val="none" w:sz="0" w:space="0" w:color="auto"/>
            <w:right w:val="none" w:sz="0" w:space="0" w:color="auto"/>
          </w:divBdr>
        </w:div>
        <w:div w:id="1119762540">
          <w:marLeft w:val="640"/>
          <w:marRight w:val="0"/>
          <w:marTop w:val="0"/>
          <w:marBottom w:val="0"/>
          <w:divBdr>
            <w:top w:val="none" w:sz="0" w:space="0" w:color="auto"/>
            <w:left w:val="none" w:sz="0" w:space="0" w:color="auto"/>
            <w:bottom w:val="none" w:sz="0" w:space="0" w:color="auto"/>
            <w:right w:val="none" w:sz="0" w:space="0" w:color="auto"/>
          </w:divBdr>
        </w:div>
        <w:div w:id="1250845758">
          <w:marLeft w:val="640"/>
          <w:marRight w:val="0"/>
          <w:marTop w:val="0"/>
          <w:marBottom w:val="0"/>
          <w:divBdr>
            <w:top w:val="none" w:sz="0" w:space="0" w:color="auto"/>
            <w:left w:val="none" w:sz="0" w:space="0" w:color="auto"/>
            <w:bottom w:val="none" w:sz="0" w:space="0" w:color="auto"/>
            <w:right w:val="none" w:sz="0" w:space="0" w:color="auto"/>
          </w:divBdr>
        </w:div>
        <w:div w:id="1271401836">
          <w:marLeft w:val="640"/>
          <w:marRight w:val="0"/>
          <w:marTop w:val="0"/>
          <w:marBottom w:val="0"/>
          <w:divBdr>
            <w:top w:val="none" w:sz="0" w:space="0" w:color="auto"/>
            <w:left w:val="none" w:sz="0" w:space="0" w:color="auto"/>
            <w:bottom w:val="none" w:sz="0" w:space="0" w:color="auto"/>
            <w:right w:val="none" w:sz="0" w:space="0" w:color="auto"/>
          </w:divBdr>
        </w:div>
        <w:div w:id="1285961361">
          <w:marLeft w:val="640"/>
          <w:marRight w:val="0"/>
          <w:marTop w:val="0"/>
          <w:marBottom w:val="0"/>
          <w:divBdr>
            <w:top w:val="none" w:sz="0" w:space="0" w:color="auto"/>
            <w:left w:val="none" w:sz="0" w:space="0" w:color="auto"/>
            <w:bottom w:val="none" w:sz="0" w:space="0" w:color="auto"/>
            <w:right w:val="none" w:sz="0" w:space="0" w:color="auto"/>
          </w:divBdr>
        </w:div>
        <w:div w:id="1288581383">
          <w:marLeft w:val="640"/>
          <w:marRight w:val="0"/>
          <w:marTop w:val="0"/>
          <w:marBottom w:val="0"/>
          <w:divBdr>
            <w:top w:val="none" w:sz="0" w:space="0" w:color="auto"/>
            <w:left w:val="none" w:sz="0" w:space="0" w:color="auto"/>
            <w:bottom w:val="none" w:sz="0" w:space="0" w:color="auto"/>
            <w:right w:val="none" w:sz="0" w:space="0" w:color="auto"/>
          </w:divBdr>
        </w:div>
        <w:div w:id="1338843742">
          <w:marLeft w:val="640"/>
          <w:marRight w:val="0"/>
          <w:marTop w:val="0"/>
          <w:marBottom w:val="0"/>
          <w:divBdr>
            <w:top w:val="none" w:sz="0" w:space="0" w:color="auto"/>
            <w:left w:val="none" w:sz="0" w:space="0" w:color="auto"/>
            <w:bottom w:val="none" w:sz="0" w:space="0" w:color="auto"/>
            <w:right w:val="none" w:sz="0" w:space="0" w:color="auto"/>
          </w:divBdr>
        </w:div>
        <w:div w:id="1405685583">
          <w:marLeft w:val="640"/>
          <w:marRight w:val="0"/>
          <w:marTop w:val="0"/>
          <w:marBottom w:val="0"/>
          <w:divBdr>
            <w:top w:val="none" w:sz="0" w:space="0" w:color="auto"/>
            <w:left w:val="none" w:sz="0" w:space="0" w:color="auto"/>
            <w:bottom w:val="none" w:sz="0" w:space="0" w:color="auto"/>
            <w:right w:val="none" w:sz="0" w:space="0" w:color="auto"/>
          </w:divBdr>
        </w:div>
        <w:div w:id="1453326445">
          <w:marLeft w:val="640"/>
          <w:marRight w:val="0"/>
          <w:marTop w:val="0"/>
          <w:marBottom w:val="0"/>
          <w:divBdr>
            <w:top w:val="none" w:sz="0" w:space="0" w:color="auto"/>
            <w:left w:val="none" w:sz="0" w:space="0" w:color="auto"/>
            <w:bottom w:val="none" w:sz="0" w:space="0" w:color="auto"/>
            <w:right w:val="none" w:sz="0" w:space="0" w:color="auto"/>
          </w:divBdr>
        </w:div>
        <w:div w:id="1495560958">
          <w:marLeft w:val="640"/>
          <w:marRight w:val="0"/>
          <w:marTop w:val="0"/>
          <w:marBottom w:val="0"/>
          <w:divBdr>
            <w:top w:val="none" w:sz="0" w:space="0" w:color="auto"/>
            <w:left w:val="none" w:sz="0" w:space="0" w:color="auto"/>
            <w:bottom w:val="none" w:sz="0" w:space="0" w:color="auto"/>
            <w:right w:val="none" w:sz="0" w:space="0" w:color="auto"/>
          </w:divBdr>
        </w:div>
        <w:div w:id="1499880443">
          <w:marLeft w:val="640"/>
          <w:marRight w:val="0"/>
          <w:marTop w:val="0"/>
          <w:marBottom w:val="0"/>
          <w:divBdr>
            <w:top w:val="none" w:sz="0" w:space="0" w:color="auto"/>
            <w:left w:val="none" w:sz="0" w:space="0" w:color="auto"/>
            <w:bottom w:val="none" w:sz="0" w:space="0" w:color="auto"/>
            <w:right w:val="none" w:sz="0" w:space="0" w:color="auto"/>
          </w:divBdr>
        </w:div>
        <w:div w:id="1514805421">
          <w:marLeft w:val="640"/>
          <w:marRight w:val="0"/>
          <w:marTop w:val="0"/>
          <w:marBottom w:val="0"/>
          <w:divBdr>
            <w:top w:val="none" w:sz="0" w:space="0" w:color="auto"/>
            <w:left w:val="none" w:sz="0" w:space="0" w:color="auto"/>
            <w:bottom w:val="none" w:sz="0" w:space="0" w:color="auto"/>
            <w:right w:val="none" w:sz="0" w:space="0" w:color="auto"/>
          </w:divBdr>
        </w:div>
        <w:div w:id="1556089308">
          <w:marLeft w:val="640"/>
          <w:marRight w:val="0"/>
          <w:marTop w:val="0"/>
          <w:marBottom w:val="0"/>
          <w:divBdr>
            <w:top w:val="none" w:sz="0" w:space="0" w:color="auto"/>
            <w:left w:val="none" w:sz="0" w:space="0" w:color="auto"/>
            <w:bottom w:val="none" w:sz="0" w:space="0" w:color="auto"/>
            <w:right w:val="none" w:sz="0" w:space="0" w:color="auto"/>
          </w:divBdr>
        </w:div>
        <w:div w:id="1575356984">
          <w:marLeft w:val="640"/>
          <w:marRight w:val="0"/>
          <w:marTop w:val="0"/>
          <w:marBottom w:val="0"/>
          <w:divBdr>
            <w:top w:val="none" w:sz="0" w:space="0" w:color="auto"/>
            <w:left w:val="none" w:sz="0" w:space="0" w:color="auto"/>
            <w:bottom w:val="none" w:sz="0" w:space="0" w:color="auto"/>
            <w:right w:val="none" w:sz="0" w:space="0" w:color="auto"/>
          </w:divBdr>
        </w:div>
        <w:div w:id="1688866239">
          <w:marLeft w:val="640"/>
          <w:marRight w:val="0"/>
          <w:marTop w:val="0"/>
          <w:marBottom w:val="0"/>
          <w:divBdr>
            <w:top w:val="none" w:sz="0" w:space="0" w:color="auto"/>
            <w:left w:val="none" w:sz="0" w:space="0" w:color="auto"/>
            <w:bottom w:val="none" w:sz="0" w:space="0" w:color="auto"/>
            <w:right w:val="none" w:sz="0" w:space="0" w:color="auto"/>
          </w:divBdr>
        </w:div>
        <w:div w:id="1717927622">
          <w:marLeft w:val="640"/>
          <w:marRight w:val="0"/>
          <w:marTop w:val="0"/>
          <w:marBottom w:val="0"/>
          <w:divBdr>
            <w:top w:val="none" w:sz="0" w:space="0" w:color="auto"/>
            <w:left w:val="none" w:sz="0" w:space="0" w:color="auto"/>
            <w:bottom w:val="none" w:sz="0" w:space="0" w:color="auto"/>
            <w:right w:val="none" w:sz="0" w:space="0" w:color="auto"/>
          </w:divBdr>
        </w:div>
        <w:div w:id="1719082271">
          <w:marLeft w:val="640"/>
          <w:marRight w:val="0"/>
          <w:marTop w:val="0"/>
          <w:marBottom w:val="0"/>
          <w:divBdr>
            <w:top w:val="none" w:sz="0" w:space="0" w:color="auto"/>
            <w:left w:val="none" w:sz="0" w:space="0" w:color="auto"/>
            <w:bottom w:val="none" w:sz="0" w:space="0" w:color="auto"/>
            <w:right w:val="none" w:sz="0" w:space="0" w:color="auto"/>
          </w:divBdr>
        </w:div>
        <w:div w:id="1729525099">
          <w:marLeft w:val="640"/>
          <w:marRight w:val="0"/>
          <w:marTop w:val="0"/>
          <w:marBottom w:val="0"/>
          <w:divBdr>
            <w:top w:val="none" w:sz="0" w:space="0" w:color="auto"/>
            <w:left w:val="none" w:sz="0" w:space="0" w:color="auto"/>
            <w:bottom w:val="none" w:sz="0" w:space="0" w:color="auto"/>
            <w:right w:val="none" w:sz="0" w:space="0" w:color="auto"/>
          </w:divBdr>
        </w:div>
        <w:div w:id="1734350848">
          <w:marLeft w:val="640"/>
          <w:marRight w:val="0"/>
          <w:marTop w:val="0"/>
          <w:marBottom w:val="0"/>
          <w:divBdr>
            <w:top w:val="none" w:sz="0" w:space="0" w:color="auto"/>
            <w:left w:val="none" w:sz="0" w:space="0" w:color="auto"/>
            <w:bottom w:val="none" w:sz="0" w:space="0" w:color="auto"/>
            <w:right w:val="none" w:sz="0" w:space="0" w:color="auto"/>
          </w:divBdr>
        </w:div>
        <w:div w:id="1841500383">
          <w:marLeft w:val="640"/>
          <w:marRight w:val="0"/>
          <w:marTop w:val="0"/>
          <w:marBottom w:val="0"/>
          <w:divBdr>
            <w:top w:val="none" w:sz="0" w:space="0" w:color="auto"/>
            <w:left w:val="none" w:sz="0" w:space="0" w:color="auto"/>
            <w:bottom w:val="none" w:sz="0" w:space="0" w:color="auto"/>
            <w:right w:val="none" w:sz="0" w:space="0" w:color="auto"/>
          </w:divBdr>
        </w:div>
        <w:div w:id="1865240475">
          <w:marLeft w:val="640"/>
          <w:marRight w:val="0"/>
          <w:marTop w:val="0"/>
          <w:marBottom w:val="0"/>
          <w:divBdr>
            <w:top w:val="none" w:sz="0" w:space="0" w:color="auto"/>
            <w:left w:val="none" w:sz="0" w:space="0" w:color="auto"/>
            <w:bottom w:val="none" w:sz="0" w:space="0" w:color="auto"/>
            <w:right w:val="none" w:sz="0" w:space="0" w:color="auto"/>
          </w:divBdr>
        </w:div>
        <w:div w:id="2070304432">
          <w:marLeft w:val="640"/>
          <w:marRight w:val="0"/>
          <w:marTop w:val="0"/>
          <w:marBottom w:val="0"/>
          <w:divBdr>
            <w:top w:val="none" w:sz="0" w:space="0" w:color="auto"/>
            <w:left w:val="none" w:sz="0" w:space="0" w:color="auto"/>
            <w:bottom w:val="none" w:sz="0" w:space="0" w:color="auto"/>
            <w:right w:val="none" w:sz="0" w:space="0" w:color="auto"/>
          </w:divBdr>
        </w:div>
        <w:div w:id="2119568539">
          <w:marLeft w:val="640"/>
          <w:marRight w:val="0"/>
          <w:marTop w:val="0"/>
          <w:marBottom w:val="0"/>
          <w:divBdr>
            <w:top w:val="none" w:sz="0" w:space="0" w:color="auto"/>
            <w:left w:val="none" w:sz="0" w:space="0" w:color="auto"/>
            <w:bottom w:val="none" w:sz="0" w:space="0" w:color="auto"/>
            <w:right w:val="none" w:sz="0" w:space="0" w:color="auto"/>
          </w:divBdr>
        </w:div>
        <w:div w:id="2145197512">
          <w:marLeft w:val="640"/>
          <w:marRight w:val="0"/>
          <w:marTop w:val="0"/>
          <w:marBottom w:val="0"/>
          <w:divBdr>
            <w:top w:val="none" w:sz="0" w:space="0" w:color="auto"/>
            <w:left w:val="none" w:sz="0" w:space="0" w:color="auto"/>
            <w:bottom w:val="none" w:sz="0" w:space="0" w:color="auto"/>
            <w:right w:val="none" w:sz="0" w:space="0" w:color="auto"/>
          </w:divBdr>
        </w:div>
      </w:divsChild>
    </w:div>
    <w:div w:id="1830630461">
      <w:bodyDiv w:val="1"/>
      <w:marLeft w:val="0"/>
      <w:marRight w:val="0"/>
      <w:marTop w:val="0"/>
      <w:marBottom w:val="0"/>
      <w:divBdr>
        <w:top w:val="none" w:sz="0" w:space="0" w:color="auto"/>
        <w:left w:val="none" w:sz="0" w:space="0" w:color="auto"/>
        <w:bottom w:val="none" w:sz="0" w:space="0" w:color="auto"/>
        <w:right w:val="none" w:sz="0" w:space="0" w:color="auto"/>
      </w:divBdr>
      <w:divsChild>
        <w:div w:id="936787788">
          <w:marLeft w:val="0"/>
          <w:marRight w:val="0"/>
          <w:marTop w:val="0"/>
          <w:marBottom w:val="0"/>
          <w:divBdr>
            <w:top w:val="none" w:sz="0" w:space="0" w:color="auto"/>
            <w:left w:val="none" w:sz="0" w:space="0" w:color="auto"/>
            <w:bottom w:val="none" w:sz="0" w:space="0" w:color="auto"/>
            <w:right w:val="none" w:sz="0" w:space="0" w:color="auto"/>
          </w:divBdr>
          <w:divsChild>
            <w:div w:id="1370642406">
              <w:marLeft w:val="0"/>
              <w:marRight w:val="0"/>
              <w:marTop w:val="0"/>
              <w:marBottom w:val="0"/>
              <w:divBdr>
                <w:top w:val="none" w:sz="0" w:space="0" w:color="auto"/>
                <w:left w:val="none" w:sz="0" w:space="0" w:color="auto"/>
                <w:bottom w:val="none" w:sz="0" w:space="0" w:color="auto"/>
                <w:right w:val="none" w:sz="0" w:space="0" w:color="auto"/>
              </w:divBdr>
              <w:divsChild>
                <w:div w:id="101210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023223">
      <w:bodyDiv w:val="1"/>
      <w:marLeft w:val="0"/>
      <w:marRight w:val="0"/>
      <w:marTop w:val="0"/>
      <w:marBottom w:val="0"/>
      <w:divBdr>
        <w:top w:val="none" w:sz="0" w:space="0" w:color="auto"/>
        <w:left w:val="none" w:sz="0" w:space="0" w:color="auto"/>
        <w:bottom w:val="none" w:sz="0" w:space="0" w:color="auto"/>
        <w:right w:val="none" w:sz="0" w:space="0" w:color="auto"/>
      </w:divBdr>
      <w:divsChild>
        <w:div w:id="33701979">
          <w:marLeft w:val="640"/>
          <w:marRight w:val="0"/>
          <w:marTop w:val="0"/>
          <w:marBottom w:val="0"/>
          <w:divBdr>
            <w:top w:val="none" w:sz="0" w:space="0" w:color="auto"/>
            <w:left w:val="none" w:sz="0" w:space="0" w:color="auto"/>
            <w:bottom w:val="none" w:sz="0" w:space="0" w:color="auto"/>
            <w:right w:val="none" w:sz="0" w:space="0" w:color="auto"/>
          </w:divBdr>
        </w:div>
        <w:div w:id="37432988">
          <w:marLeft w:val="640"/>
          <w:marRight w:val="0"/>
          <w:marTop w:val="0"/>
          <w:marBottom w:val="0"/>
          <w:divBdr>
            <w:top w:val="none" w:sz="0" w:space="0" w:color="auto"/>
            <w:left w:val="none" w:sz="0" w:space="0" w:color="auto"/>
            <w:bottom w:val="none" w:sz="0" w:space="0" w:color="auto"/>
            <w:right w:val="none" w:sz="0" w:space="0" w:color="auto"/>
          </w:divBdr>
        </w:div>
        <w:div w:id="51932471">
          <w:marLeft w:val="640"/>
          <w:marRight w:val="0"/>
          <w:marTop w:val="0"/>
          <w:marBottom w:val="0"/>
          <w:divBdr>
            <w:top w:val="none" w:sz="0" w:space="0" w:color="auto"/>
            <w:left w:val="none" w:sz="0" w:space="0" w:color="auto"/>
            <w:bottom w:val="none" w:sz="0" w:space="0" w:color="auto"/>
            <w:right w:val="none" w:sz="0" w:space="0" w:color="auto"/>
          </w:divBdr>
        </w:div>
        <w:div w:id="53816809">
          <w:marLeft w:val="640"/>
          <w:marRight w:val="0"/>
          <w:marTop w:val="0"/>
          <w:marBottom w:val="0"/>
          <w:divBdr>
            <w:top w:val="none" w:sz="0" w:space="0" w:color="auto"/>
            <w:left w:val="none" w:sz="0" w:space="0" w:color="auto"/>
            <w:bottom w:val="none" w:sz="0" w:space="0" w:color="auto"/>
            <w:right w:val="none" w:sz="0" w:space="0" w:color="auto"/>
          </w:divBdr>
        </w:div>
        <w:div w:id="67264635">
          <w:marLeft w:val="640"/>
          <w:marRight w:val="0"/>
          <w:marTop w:val="0"/>
          <w:marBottom w:val="0"/>
          <w:divBdr>
            <w:top w:val="none" w:sz="0" w:space="0" w:color="auto"/>
            <w:left w:val="none" w:sz="0" w:space="0" w:color="auto"/>
            <w:bottom w:val="none" w:sz="0" w:space="0" w:color="auto"/>
            <w:right w:val="none" w:sz="0" w:space="0" w:color="auto"/>
          </w:divBdr>
        </w:div>
        <w:div w:id="73168809">
          <w:marLeft w:val="640"/>
          <w:marRight w:val="0"/>
          <w:marTop w:val="0"/>
          <w:marBottom w:val="0"/>
          <w:divBdr>
            <w:top w:val="none" w:sz="0" w:space="0" w:color="auto"/>
            <w:left w:val="none" w:sz="0" w:space="0" w:color="auto"/>
            <w:bottom w:val="none" w:sz="0" w:space="0" w:color="auto"/>
            <w:right w:val="none" w:sz="0" w:space="0" w:color="auto"/>
          </w:divBdr>
        </w:div>
        <w:div w:id="93980438">
          <w:marLeft w:val="640"/>
          <w:marRight w:val="0"/>
          <w:marTop w:val="0"/>
          <w:marBottom w:val="0"/>
          <w:divBdr>
            <w:top w:val="none" w:sz="0" w:space="0" w:color="auto"/>
            <w:left w:val="none" w:sz="0" w:space="0" w:color="auto"/>
            <w:bottom w:val="none" w:sz="0" w:space="0" w:color="auto"/>
            <w:right w:val="none" w:sz="0" w:space="0" w:color="auto"/>
          </w:divBdr>
        </w:div>
        <w:div w:id="97143586">
          <w:marLeft w:val="640"/>
          <w:marRight w:val="0"/>
          <w:marTop w:val="0"/>
          <w:marBottom w:val="0"/>
          <w:divBdr>
            <w:top w:val="none" w:sz="0" w:space="0" w:color="auto"/>
            <w:left w:val="none" w:sz="0" w:space="0" w:color="auto"/>
            <w:bottom w:val="none" w:sz="0" w:space="0" w:color="auto"/>
            <w:right w:val="none" w:sz="0" w:space="0" w:color="auto"/>
          </w:divBdr>
        </w:div>
        <w:div w:id="137305570">
          <w:marLeft w:val="640"/>
          <w:marRight w:val="0"/>
          <w:marTop w:val="0"/>
          <w:marBottom w:val="0"/>
          <w:divBdr>
            <w:top w:val="none" w:sz="0" w:space="0" w:color="auto"/>
            <w:left w:val="none" w:sz="0" w:space="0" w:color="auto"/>
            <w:bottom w:val="none" w:sz="0" w:space="0" w:color="auto"/>
            <w:right w:val="none" w:sz="0" w:space="0" w:color="auto"/>
          </w:divBdr>
        </w:div>
        <w:div w:id="188954572">
          <w:marLeft w:val="640"/>
          <w:marRight w:val="0"/>
          <w:marTop w:val="0"/>
          <w:marBottom w:val="0"/>
          <w:divBdr>
            <w:top w:val="none" w:sz="0" w:space="0" w:color="auto"/>
            <w:left w:val="none" w:sz="0" w:space="0" w:color="auto"/>
            <w:bottom w:val="none" w:sz="0" w:space="0" w:color="auto"/>
            <w:right w:val="none" w:sz="0" w:space="0" w:color="auto"/>
          </w:divBdr>
        </w:div>
        <w:div w:id="237641667">
          <w:marLeft w:val="640"/>
          <w:marRight w:val="0"/>
          <w:marTop w:val="0"/>
          <w:marBottom w:val="0"/>
          <w:divBdr>
            <w:top w:val="none" w:sz="0" w:space="0" w:color="auto"/>
            <w:left w:val="none" w:sz="0" w:space="0" w:color="auto"/>
            <w:bottom w:val="none" w:sz="0" w:space="0" w:color="auto"/>
            <w:right w:val="none" w:sz="0" w:space="0" w:color="auto"/>
          </w:divBdr>
        </w:div>
        <w:div w:id="240989560">
          <w:marLeft w:val="640"/>
          <w:marRight w:val="0"/>
          <w:marTop w:val="0"/>
          <w:marBottom w:val="0"/>
          <w:divBdr>
            <w:top w:val="none" w:sz="0" w:space="0" w:color="auto"/>
            <w:left w:val="none" w:sz="0" w:space="0" w:color="auto"/>
            <w:bottom w:val="none" w:sz="0" w:space="0" w:color="auto"/>
            <w:right w:val="none" w:sz="0" w:space="0" w:color="auto"/>
          </w:divBdr>
        </w:div>
        <w:div w:id="249313364">
          <w:marLeft w:val="640"/>
          <w:marRight w:val="0"/>
          <w:marTop w:val="0"/>
          <w:marBottom w:val="0"/>
          <w:divBdr>
            <w:top w:val="none" w:sz="0" w:space="0" w:color="auto"/>
            <w:left w:val="none" w:sz="0" w:space="0" w:color="auto"/>
            <w:bottom w:val="none" w:sz="0" w:space="0" w:color="auto"/>
            <w:right w:val="none" w:sz="0" w:space="0" w:color="auto"/>
          </w:divBdr>
        </w:div>
        <w:div w:id="268902481">
          <w:marLeft w:val="640"/>
          <w:marRight w:val="0"/>
          <w:marTop w:val="0"/>
          <w:marBottom w:val="0"/>
          <w:divBdr>
            <w:top w:val="none" w:sz="0" w:space="0" w:color="auto"/>
            <w:left w:val="none" w:sz="0" w:space="0" w:color="auto"/>
            <w:bottom w:val="none" w:sz="0" w:space="0" w:color="auto"/>
            <w:right w:val="none" w:sz="0" w:space="0" w:color="auto"/>
          </w:divBdr>
        </w:div>
        <w:div w:id="402604708">
          <w:marLeft w:val="640"/>
          <w:marRight w:val="0"/>
          <w:marTop w:val="0"/>
          <w:marBottom w:val="0"/>
          <w:divBdr>
            <w:top w:val="none" w:sz="0" w:space="0" w:color="auto"/>
            <w:left w:val="none" w:sz="0" w:space="0" w:color="auto"/>
            <w:bottom w:val="none" w:sz="0" w:space="0" w:color="auto"/>
            <w:right w:val="none" w:sz="0" w:space="0" w:color="auto"/>
          </w:divBdr>
        </w:div>
        <w:div w:id="551968718">
          <w:marLeft w:val="640"/>
          <w:marRight w:val="0"/>
          <w:marTop w:val="0"/>
          <w:marBottom w:val="0"/>
          <w:divBdr>
            <w:top w:val="none" w:sz="0" w:space="0" w:color="auto"/>
            <w:left w:val="none" w:sz="0" w:space="0" w:color="auto"/>
            <w:bottom w:val="none" w:sz="0" w:space="0" w:color="auto"/>
            <w:right w:val="none" w:sz="0" w:space="0" w:color="auto"/>
          </w:divBdr>
        </w:div>
        <w:div w:id="568660700">
          <w:marLeft w:val="640"/>
          <w:marRight w:val="0"/>
          <w:marTop w:val="0"/>
          <w:marBottom w:val="0"/>
          <w:divBdr>
            <w:top w:val="none" w:sz="0" w:space="0" w:color="auto"/>
            <w:left w:val="none" w:sz="0" w:space="0" w:color="auto"/>
            <w:bottom w:val="none" w:sz="0" w:space="0" w:color="auto"/>
            <w:right w:val="none" w:sz="0" w:space="0" w:color="auto"/>
          </w:divBdr>
        </w:div>
        <w:div w:id="586695513">
          <w:marLeft w:val="640"/>
          <w:marRight w:val="0"/>
          <w:marTop w:val="0"/>
          <w:marBottom w:val="0"/>
          <w:divBdr>
            <w:top w:val="none" w:sz="0" w:space="0" w:color="auto"/>
            <w:left w:val="none" w:sz="0" w:space="0" w:color="auto"/>
            <w:bottom w:val="none" w:sz="0" w:space="0" w:color="auto"/>
            <w:right w:val="none" w:sz="0" w:space="0" w:color="auto"/>
          </w:divBdr>
        </w:div>
        <w:div w:id="591084820">
          <w:marLeft w:val="640"/>
          <w:marRight w:val="0"/>
          <w:marTop w:val="0"/>
          <w:marBottom w:val="0"/>
          <w:divBdr>
            <w:top w:val="none" w:sz="0" w:space="0" w:color="auto"/>
            <w:left w:val="none" w:sz="0" w:space="0" w:color="auto"/>
            <w:bottom w:val="none" w:sz="0" w:space="0" w:color="auto"/>
            <w:right w:val="none" w:sz="0" w:space="0" w:color="auto"/>
          </w:divBdr>
        </w:div>
        <w:div w:id="736787875">
          <w:marLeft w:val="640"/>
          <w:marRight w:val="0"/>
          <w:marTop w:val="0"/>
          <w:marBottom w:val="0"/>
          <w:divBdr>
            <w:top w:val="none" w:sz="0" w:space="0" w:color="auto"/>
            <w:left w:val="none" w:sz="0" w:space="0" w:color="auto"/>
            <w:bottom w:val="none" w:sz="0" w:space="0" w:color="auto"/>
            <w:right w:val="none" w:sz="0" w:space="0" w:color="auto"/>
          </w:divBdr>
        </w:div>
        <w:div w:id="748382973">
          <w:marLeft w:val="640"/>
          <w:marRight w:val="0"/>
          <w:marTop w:val="0"/>
          <w:marBottom w:val="0"/>
          <w:divBdr>
            <w:top w:val="none" w:sz="0" w:space="0" w:color="auto"/>
            <w:left w:val="none" w:sz="0" w:space="0" w:color="auto"/>
            <w:bottom w:val="none" w:sz="0" w:space="0" w:color="auto"/>
            <w:right w:val="none" w:sz="0" w:space="0" w:color="auto"/>
          </w:divBdr>
        </w:div>
        <w:div w:id="766464750">
          <w:marLeft w:val="640"/>
          <w:marRight w:val="0"/>
          <w:marTop w:val="0"/>
          <w:marBottom w:val="0"/>
          <w:divBdr>
            <w:top w:val="none" w:sz="0" w:space="0" w:color="auto"/>
            <w:left w:val="none" w:sz="0" w:space="0" w:color="auto"/>
            <w:bottom w:val="none" w:sz="0" w:space="0" w:color="auto"/>
            <w:right w:val="none" w:sz="0" w:space="0" w:color="auto"/>
          </w:divBdr>
        </w:div>
        <w:div w:id="768278555">
          <w:marLeft w:val="640"/>
          <w:marRight w:val="0"/>
          <w:marTop w:val="0"/>
          <w:marBottom w:val="0"/>
          <w:divBdr>
            <w:top w:val="none" w:sz="0" w:space="0" w:color="auto"/>
            <w:left w:val="none" w:sz="0" w:space="0" w:color="auto"/>
            <w:bottom w:val="none" w:sz="0" w:space="0" w:color="auto"/>
            <w:right w:val="none" w:sz="0" w:space="0" w:color="auto"/>
          </w:divBdr>
        </w:div>
        <w:div w:id="781999649">
          <w:marLeft w:val="640"/>
          <w:marRight w:val="0"/>
          <w:marTop w:val="0"/>
          <w:marBottom w:val="0"/>
          <w:divBdr>
            <w:top w:val="none" w:sz="0" w:space="0" w:color="auto"/>
            <w:left w:val="none" w:sz="0" w:space="0" w:color="auto"/>
            <w:bottom w:val="none" w:sz="0" w:space="0" w:color="auto"/>
            <w:right w:val="none" w:sz="0" w:space="0" w:color="auto"/>
          </w:divBdr>
        </w:div>
        <w:div w:id="907770637">
          <w:marLeft w:val="640"/>
          <w:marRight w:val="0"/>
          <w:marTop w:val="0"/>
          <w:marBottom w:val="0"/>
          <w:divBdr>
            <w:top w:val="none" w:sz="0" w:space="0" w:color="auto"/>
            <w:left w:val="none" w:sz="0" w:space="0" w:color="auto"/>
            <w:bottom w:val="none" w:sz="0" w:space="0" w:color="auto"/>
            <w:right w:val="none" w:sz="0" w:space="0" w:color="auto"/>
          </w:divBdr>
        </w:div>
        <w:div w:id="941109296">
          <w:marLeft w:val="640"/>
          <w:marRight w:val="0"/>
          <w:marTop w:val="0"/>
          <w:marBottom w:val="0"/>
          <w:divBdr>
            <w:top w:val="none" w:sz="0" w:space="0" w:color="auto"/>
            <w:left w:val="none" w:sz="0" w:space="0" w:color="auto"/>
            <w:bottom w:val="none" w:sz="0" w:space="0" w:color="auto"/>
            <w:right w:val="none" w:sz="0" w:space="0" w:color="auto"/>
          </w:divBdr>
        </w:div>
        <w:div w:id="966739320">
          <w:marLeft w:val="640"/>
          <w:marRight w:val="0"/>
          <w:marTop w:val="0"/>
          <w:marBottom w:val="0"/>
          <w:divBdr>
            <w:top w:val="none" w:sz="0" w:space="0" w:color="auto"/>
            <w:left w:val="none" w:sz="0" w:space="0" w:color="auto"/>
            <w:bottom w:val="none" w:sz="0" w:space="0" w:color="auto"/>
            <w:right w:val="none" w:sz="0" w:space="0" w:color="auto"/>
          </w:divBdr>
        </w:div>
        <w:div w:id="983463664">
          <w:marLeft w:val="640"/>
          <w:marRight w:val="0"/>
          <w:marTop w:val="0"/>
          <w:marBottom w:val="0"/>
          <w:divBdr>
            <w:top w:val="none" w:sz="0" w:space="0" w:color="auto"/>
            <w:left w:val="none" w:sz="0" w:space="0" w:color="auto"/>
            <w:bottom w:val="none" w:sz="0" w:space="0" w:color="auto"/>
            <w:right w:val="none" w:sz="0" w:space="0" w:color="auto"/>
          </w:divBdr>
        </w:div>
        <w:div w:id="987318325">
          <w:marLeft w:val="640"/>
          <w:marRight w:val="0"/>
          <w:marTop w:val="0"/>
          <w:marBottom w:val="0"/>
          <w:divBdr>
            <w:top w:val="none" w:sz="0" w:space="0" w:color="auto"/>
            <w:left w:val="none" w:sz="0" w:space="0" w:color="auto"/>
            <w:bottom w:val="none" w:sz="0" w:space="0" w:color="auto"/>
            <w:right w:val="none" w:sz="0" w:space="0" w:color="auto"/>
          </w:divBdr>
        </w:div>
        <w:div w:id="989092259">
          <w:marLeft w:val="640"/>
          <w:marRight w:val="0"/>
          <w:marTop w:val="0"/>
          <w:marBottom w:val="0"/>
          <w:divBdr>
            <w:top w:val="none" w:sz="0" w:space="0" w:color="auto"/>
            <w:left w:val="none" w:sz="0" w:space="0" w:color="auto"/>
            <w:bottom w:val="none" w:sz="0" w:space="0" w:color="auto"/>
            <w:right w:val="none" w:sz="0" w:space="0" w:color="auto"/>
          </w:divBdr>
        </w:div>
        <w:div w:id="1064064696">
          <w:marLeft w:val="640"/>
          <w:marRight w:val="0"/>
          <w:marTop w:val="0"/>
          <w:marBottom w:val="0"/>
          <w:divBdr>
            <w:top w:val="none" w:sz="0" w:space="0" w:color="auto"/>
            <w:left w:val="none" w:sz="0" w:space="0" w:color="auto"/>
            <w:bottom w:val="none" w:sz="0" w:space="0" w:color="auto"/>
            <w:right w:val="none" w:sz="0" w:space="0" w:color="auto"/>
          </w:divBdr>
        </w:div>
        <w:div w:id="1082486553">
          <w:marLeft w:val="640"/>
          <w:marRight w:val="0"/>
          <w:marTop w:val="0"/>
          <w:marBottom w:val="0"/>
          <w:divBdr>
            <w:top w:val="none" w:sz="0" w:space="0" w:color="auto"/>
            <w:left w:val="none" w:sz="0" w:space="0" w:color="auto"/>
            <w:bottom w:val="none" w:sz="0" w:space="0" w:color="auto"/>
            <w:right w:val="none" w:sz="0" w:space="0" w:color="auto"/>
          </w:divBdr>
        </w:div>
        <w:div w:id="1099105985">
          <w:marLeft w:val="640"/>
          <w:marRight w:val="0"/>
          <w:marTop w:val="0"/>
          <w:marBottom w:val="0"/>
          <w:divBdr>
            <w:top w:val="none" w:sz="0" w:space="0" w:color="auto"/>
            <w:left w:val="none" w:sz="0" w:space="0" w:color="auto"/>
            <w:bottom w:val="none" w:sz="0" w:space="0" w:color="auto"/>
            <w:right w:val="none" w:sz="0" w:space="0" w:color="auto"/>
          </w:divBdr>
        </w:div>
        <w:div w:id="1195077161">
          <w:marLeft w:val="640"/>
          <w:marRight w:val="0"/>
          <w:marTop w:val="0"/>
          <w:marBottom w:val="0"/>
          <w:divBdr>
            <w:top w:val="none" w:sz="0" w:space="0" w:color="auto"/>
            <w:left w:val="none" w:sz="0" w:space="0" w:color="auto"/>
            <w:bottom w:val="none" w:sz="0" w:space="0" w:color="auto"/>
            <w:right w:val="none" w:sz="0" w:space="0" w:color="auto"/>
          </w:divBdr>
        </w:div>
        <w:div w:id="1197549412">
          <w:marLeft w:val="640"/>
          <w:marRight w:val="0"/>
          <w:marTop w:val="0"/>
          <w:marBottom w:val="0"/>
          <w:divBdr>
            <w:top w:val="none" w:sz="0" w:space="0" w:color="auto"/>
            <w:left w:val="none" w:sz="0" w:space="0" w:color="auto"/>
            <w:bottom w:val="none" w:sz="0" w:space="0" w:color="auto"/>
            <w:right w:val="none" w:sz="0" w:space="0" w:color="auto"/>
          </w:divBdr>
        </w:div>
        <w:div w:id="1295870677">
          <w:marLeft w:val="640"/>
          <w:marRight w:val="0"/>
          <w:marTop w:val="0"/>
          <w:marBottom w:val="0"/>
          <w:divBdr>
            <w:top w:val="none" w:sz="0" w:space="0" w:color="auto"/>
            <w:left w:val="none" w:sz="0" w:space="0" w:color="auto"/>
            <w:bottom w:val="none" w:sz="0" w:space="0" w:color="auto"/>
            <w:right w:val="none" w:sz="0" w:space="0" w:color="auto"/>
          </w:divBdr>
        </w:div>
        <w:div w:id="1353916628">
          <w:marLeft w:val="640"/>
          <w:marRight w:val="0"/>
          <w:marTop w:val="0"/>
          <w:marBottom w:val="0"/>
          <w:divBdr>
            <w:top w:val="none" w:sz="0" w:space="0" w:color="auto"/>
            <w:left w:val="none" w:sz="0" w:space="0" w:color="auto"/>
            <w:bottom w:val="none" w:sz="0" w:space="0" w:color="auto"/>
            <w:right w:val="none" w:sz="0" w:space="0" w:color="auto"/>
          </w:divBdr>
        </w:div>
        <w:div w:id="1388869849">
          <w:marLeft w:val="640"/>
          <w:marRight w:val="0"/>
          <w:marTop w:val="0"/>
          <w:marBottom w:val="0"/>
          <w:divBdr>
            <w:top w:val="none" w:sz="0" w:space="0" w:color="auto"/>
            <w:left w:val="none" w:sz="0" w:space="0" w:color="auto"/>
            <w:bottom w:val="none" w:sz="0" w:space="0" w:color="auto"/>
            <w:right w:val="none" w:sz="0" w:space="0" w:color="auto"/>
          </w:divBdr>
        </w:div>
        <w:div w:id="1393583667">
          <w:marLeft w:val="640"/>
          <w:marRight w:val="0"/>
          <w:marTop w:val="0"/>
          <w:marBottom w:val="0"/>
          <w:divBdr>
            <w:top w:val="none" w:sz="0" w:space="0" w:color="auto"/>
            <w:left w:val="none" w:sz="0" w:space="0" w:color="auto"/>
            <w:bottom w:val="none" w:sz="0" w:space="0" w:color="auto"/>
            <w:right w:val="none" w:sz="0" w:space="0" w:color="auto"/>
          </w:divBdr>
        </w:div>
        <w:div w:id="1415932588">
          <w:marLeft w:val="640"/>
          <w:marRight w:val="0"/>
          <w:marTop w:val="0"/>
          <w:marBottom w:val="0"/>
          <w:divBdr>
            <w:top w:val="none" w:sz="0" w:space="0" w:color="auto"/>
            <w:left w:val="none" w:sz="0" w:space="0" w:color="auto"/>
            <w:bottom w:val="none" w:sz="0" w:space="0" w:color="auto"/>
            <w:right w:val="none" w:sz="0" w:space="0" w:color="auto"/>
          </w:divBdr>
        </w:div>
        <w:div w:id="1423182158">
          <w:marLeft w:val="640"/>
          <w:marRight w:val="0"/>
          <w:marTop w:val="0"/>
          <w:marBottom w:val="0"/>
          <w:divBdr>
            <w:top w:val="none" w:sz="0" w:space="0" w:color="auto"/>
            <w:left w:val="none" w:sz="0" w:space="0" w:color="auto"/>
            <w:bottom w:val="none" w:sz="0" w:space="0" w:color="auto"/>
            <w:right w:val="none" w:sz="0" w:space="0" w:color="auto"/>
          </w:divBdr>
        </w:div>
        <w:div w:id="1522039788">
          <w:marLeft w:val="640"/>
          <w:marRight w:val="0"/>
          <w:marTop w:val="0"/>
          <w:marBottom w:val="0"/>
          <w:divBdr>
            <w:top w:val="none" w:sz="0" w:space="0" w:color="auto"/>
            <w:left w:val="none" w:sz="0" w:space="0" w:color="auto"/>
            <w:bottom w:val="none" w:sz="0" w:space="0" w:color="auto"/>
            <w:right w:val="none" w:sz="0" w:space="0" w:color="auto"/>
          </w:divBdr>
        </w:div>
        <w:div w:id="1545022176">
          <w:marLeft w:val="640"/>
          <w:marRight w:val="0"/>
          <w:marTop w:val="0"/>
          <w:marBottom w:val="0"/>
          <w:divBdr>
            <w:top w:val="none" w:sz="0" w:space="0" w:color="auto"/>
            <w:left w:val="none" w:sz="0" w:space="0" w:color="auto"/>
            <w:bottom w:val="none" w:sz="0" w:space="0" w:color="auto"/>
            <w:right w:val="none" w:sz="0" w:space="0" w:color="auto"/>
          </w:divBdr>
        </w:div>
        <w:div w:id="1681152338">
          <w:marLeft w:val="640"/>
          <w:marRight w:val="0"/>
          <w:marTop w:val="0"/>
          <w:marBottom w:val="0"/>
          <w:divBdr>
            <w:top w:val="none" w:sz="0" w:space="0" w:color="auto"/>
            <w:left w:val="none" w:sz="0" w:space="0" w:color="auto"/>
            <w:bottom w:val="none" w:sz="0" w:space="0" w:color="auto"/>
            <w:right w:val="none" w:sz="0" w:space="0" w:color="auto"/>
          </w:divBdr>
        </w:div>
        <w:div w:id="1712345147">
          <w:marLeft w:val="640"/>
          <w:marRight w:val="0"/>
          <w:marTop w:val="0"/>
          <w:marBottom w:val="0"/>
          <w:divBdr>
            <w:top w:val="none" w:sz="0" w:space="0" w:color="auto"/>
            <w:left w:val="none" w:sz="0" w:space="0" w:color="auto"/>
            <w:bottom w:val="none" w:sz="0" w:space="0" w:color="auto"/>
            <w:right w:val="none" w:sz="0" w:space="0" w:color="auto"/>
          </w:divBdr>
        </w:div>
        <w:div w:id="1770348515">
          <w:marLeft w:val="640"/>
          <w:marRight w:val="0"/>
          <w:marTop w:val="0"/>
          <w:marBottom w:val="0"/>
          <w:divBdr>
            <w:top w:val="none" w:sz="0" w:space="0" w:color="auto"/>
            <w:left w:val="none" w:sz="0" w:space="0" w:color="auto"/>
            <w:bottom w:val="none" w:sz="0" w:space="0" w:color="auto"/>
            <w:right w:val="none" w:sz="0" w:space="0" w:color="auto"/>
          </w:divBdr>
        </w:div>
        <w:div w:id="1794321082">
          <w:marLeft w:val="640"/>
          <w:marRight w:val="0"/>
          <w:marTop w:val="0"/>
          <w:marBottom w:val="0"/>
          <w:divBdr>
            <w:top w:val="none" w:sz="0" w:space="0" w:color="auto"/>
            <w:left w:val="none" w:sz="0" w:space="0" w:color="auto"/>
            <w:bottom w:val="none" w:sz="0" w:space="0" w:color="auto"/>
            <w:right w:val="none" w:sz="0" w:space="0" w:color="auto"/>
          </w:divBdr>
        </w:div>
        <w:div w:id="1810902328">
          <w:marLeft w:val="640"/>
          <w:marRight w:val="0"/>
          <w:marTop w:val="0"/>
          <w:marBottom w:val="0"/>
          <w:divBdr>
            <w:top w:val="none" w:sz="0" w:space="0" w:color="auto"/>
            <w:left w:val="none" w:sz="0" w:space="0" w:color="auto"/>
            <w:bottom w:val="none" w:sz="0" w:space="0" w:color="auto"/>
            <w:right w:val="none" w:sz="0" w:space="0" w:color="auto"/>
          </w:divBdr>
        </w:div>
        <w:div w:id="1859925591">
          <w:marLeft w:val="640"/>
          <w:marRight w:val="0"/>
          <w:marTop w:val="0"/>
          <w:marBottom w:val="0"/>
          <w:divBdr>
            <w:top w:val="none" w:sz="0" w:space="0" w:color="auto"/>
            <w:left w:val="none" w:sz="0" w:space="0" w:color="auto"/>
            <w:bottom w:val="none" w:sz="0" w:space="0" w:color="auto"/>
            <w:right w:val="none" w:sz="0" w:space="0" w:color="auto"/>
          </w:divBdr>
        </w:div>
        <w:div w:id="1970086491">
          <w:marLeft w:val="640"/>
          <w:marRight w:val="0"/>
          <w:marTop w:val="0"/>
          <w:marBottom w:val="0"/>
          <w:divBdr>
            <w:top w:val="none" w:sz="0" w:space="0" w:color="auto"/>
            <w:left w:val="none" w:sz="0" w:space="0" w:color="auto"/>
            <w:bottom w:val="none" w:sz="0" w:space="0" w:color="auto"/>
            <w:right w:val="none" w:sz="0" w:space="0" w:color="auto"/>
          </w:divBdr>
        </w:div>
        <w:div w:id="2016766498">
          <w:marLeft w:val="640"/>
          <w:marRight w:val="0"/>
          <w:marTop w:val="0"/>
          <w:marBottom w:val="0"/>
          <w:divBdr>
            <w:top w:val="none" w:sz="0" w:space="0" w:color="auto"/>
            <w:left w:val="none" w:sz="0" w:space="0" w:color="auto"/>
            <w:bottom w:val="none" w:sz="0" w:space="0" w:color="auto"/>
            <w:right w:val="none" w:sz="0" w:space="0" w:color="auto"/>
          </w:divBdr>
        </w:div>
        <w:div w:id="2025552240">
          <w:marLeft w:val="640"/>
          <w:marRight w:val="0"/>
          <w:marTop w:val="0"/>
          <w:marBottom w:val="0"/>
          <w:divBdr>
            <w:top w:val="none" w:sz="0" w:space="0" w:color="auto"/>
            <w:left w:val="none" w:sz="0" w:space="0" w:color="auto"/>
            <w:bottom w:val="none" w:sz="0" w:space="0" w:color="auto"/>
            <w:right w:val="none" w:sz="0" w:space="0" w:color="auto"/>
          </w:divBdr>
        </w:div>
        <w:div w:id="2034723294">
          <w:marLeft w:val="640"/>
          <w:marRight w:val="0"/>
          <w:marTop w:val="0"/>
          <w:marBottom w:val="0"/>
          <w:divBdr>
            <w:top w:val="none" w:sz="0" w:space="0" w:color="auto"/>
            <w:left w:val="none" w:sz="0" w:space="0" w:color="auto"/>
            <w:bottom w:val="none" w:sz="0" w:space="0" w:color="auto"/>
            <w:right w:val="none" w:sz="0" w:space="0" w:color="auto"/>
          </w:divBdr>
        </w:div>
        <w:div w:id="2106219240">
          <w:marLeft w:val="640"/>
          <w:marRight w:val="0"/>
          <w:marTop w:val="0"/>
          <w:marBottom w:val="0"/>
          <w:divBdr>
            <w:top w:val="none" w:sz="0" w:space="0" w:color="auto"/>
            <w:left w:val="none" w:sz="0" w:space="0" w:color="auto"/>
            <w:bottom w:val="none" w:sz="0" w:space="0" w:color="auto"/>
            <w:right w:val="none" w:sz="0" w:space="0" w:color="auto"/>
          </w:divBdr>
        </w:div>
      </w:divsChild>
    </w:div>
    <w:div w:id="1837573197">
      <w:bodyDiv w:val="1"/>
      <w:marLeft w:val="0"/>
      <w:marRight w:val="0"/>
      <w:marTop w:val="0"/>
      <w:marBottom w:val="0"/>
      <w:divBdr>
        <w:top w:val="none" w:sz="0" w:space="0" w:color="auto"/>
        <w:left w:val="none" w:sz="0" w:space="0" w:color="auto"/>
        <w:bottom w:val="none" w:sz="0" w:space="0" w:color="auto"/>
        <w:right w:val="none" w:sz="0" w:space="0" w:color="auto"/>
      </w:divBdr>
      <w:divsChild>
        <w:div w:id="1672174701">
          <w:marLeft w:val="0"/>
          <w:marRight w:val="0"/>
          <w:marTop w:val="0"/>
          <w:marBottom w:val="0"/>
          <w:divBdr>
            <w:top w:val="none" w:sz="0" w:space="0" w:color="auto"/>
            <w:left w:val="none" w:sz="0" w:space="0" w:color="auto"/>
            <w:bottom w:val="none" w:sz="0" w:space="0" w:color="auto"/>
            <w:right w:val="none" w:sz="0" w:space="0" w:color="auto"/>
          </w:divBdr>
          <w:divsChild>
            <w:div w:id="1843354746">
              <w:marLeft w:val="0"/>
              <w:marRight w:val="0"/>
              <w:marTop w:val="0"/>
              <w:marBottom w:val="0"/>
              <w:divBdr>
                <w:top w:val="none" w:sz="0" w:space="0" w:color="auto"/>
                <w:left w:val="none" w:sz="0" w:space="0" w:color="auto"/>
                <w:bottom w:val="none" w:sz="0" w:space="0" w:color="auto"/>
                <w:right w:val="none" w:sz="0" w:space="0" w:color="auto"/>
              </w:divBdr>
              <w:divsChild>
                <w:div w:id="19509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01743">
      <w:bodyDiv w:val="1"/>
      <w:marLeft w:val="0"/>
      <w:marRight w:val="0"/>
      <w:marTop w:val="0"/>
      <w:marBottom w:val="0"/>
      <w:divBdr>
        <w:top w:val="none" w:sz="0" w:space="0" w:color="auto"/>
        <w:left w:val="none" w:sz="0" w:space="0" w:color="auto"/>
        <w:bottom w:val="none" w:sz="0" w:space="0" w:color="auto"/>
        <w:right w:val="none" w:sz="0" w:space="0" w:color="auto"/>
      </w:divBdr>
    </w:div>
    <w:div w:id="1884752123">
      <w:bodyDiv w:val="1"/>
      <w:marLeft w:val="0"/>
      <w:marRight w:val="0"/>
      <w:marTop w:val="0"/>
      <w:marBottom w:val="0"/>
      <w:divBdr>
        <w:top w:val="none" w:sz="0" w:space="0" w:color="auto"/>
        <w:left w:val="none" w:sz="0" w:space="0" w:color="auto"/>
        <w:bottom w:val="none" w:sz="0" w:space="0" w:color="auto"/>
        <w:right w:val="none" w:sz="0" w:space="0" w:color="auto"/>
      </w:divBdr>
      <w:divsChild>
        <w:div w:id="1621035252">
          <w:marLeft w:val="0"/>
          <w:marRight w:val="0"/>
          <w:marTop w:val="0"/>
          <w:marBottom w:val="0"/>
          <w:divBdr>
            <w:top w:val="none" w:sz="0" w:space="0" w:color="auto"/>
            <w:left w:val="none" w:sz="0" w:space="0" w:color="auto"/>
            <w:bottom w:val="none" w:sz="0" w:space="0" w:color="auto"/>
            <w:right w:val="none" w:sz="0" w:space="0" w:color="auto"/>
          </w:divBdr>
          <w:divsChild>
            <w:div w:id="1129326417">
              <w:marLeft w:val="0"/>
              <w:marRight w:val="0"/>
              <w:marTop w:val="0"/>
              <w:marBottom w:val="0"/>
              <w:divBdr>
                <w:top w:val="none" w:sz="0" w:space="0" w:color="auto"/>
                <w:left w:val="none" w:sz="0" w:space="0" w:color="auto"/>
                <w:bottom w:val="none" w:sz="0" w:space="0" w:color="auto"/>
                <w:right w:val="none" w:sz="0" w:space="0" w:color="auto"/>
              </w:divBdr>
              <w:divsChild>
                <w:div w:id="1041125390">
                  <w:marLeft w:val="0"/>
                  <w:marRight w:val="0"/>
                  <w:marTop w:val="0"/>
                  <w:marBottom w:val="0"/>
                  <w:divBdr>
                    <w:top w:val="none" w:sz="0" w:space="0" w:color="auto"/>
                    <w:left w:val="none" w:sz="0" w:space="0" w:color="auto"/>
                    <w:bottom w:val="none" w:sz="0" w:space="0" w:color="auto"/>
                    <w:right w:val="none" w:sz="0" w:space="0" w:color="auto"/>
                  </w:divBdr>
                  <w:divsChild>
                    <w:div w:id="103823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486218">
      <w:bodyDiv w:val="1"/>
      <w:marLeft w:val="0"/>
      <w:marRight w:val="0"/>
      <w:marTop w:val="0"/>
      <w:marBottom w:val="0"/>
      <w:divBdr>
        <w:top w:val="none" w:sz="0" w:space="0" w:color="auto"/>
        <w:left w:val="none" w:sz="0" w:space="0" w:color="auto"/>
        <w:bottom w:val="none" w:sz="0" w:space="0" w:color="auto"/>
        <w:right w:val="none" w:sz="0" w:space="0" w:color="auto"/>
      </w:divBdr>
    </w:div>
    <w:div w:id="1933737756">
      <w:bodyDiv w:val="1"/>
      <w:marLeft w:val="0"/>
      <w:marRight w:val="0"/>
      <w:marTop w:val="0"/>
      <w:marBottom w:val="0"/>
      <w:divBdr>
        <w:top w:val="none" w:sz="0" w:space="0" w:color="auto"/>
        <w:left w:val="none" w:sz="0" w:space="0" w:color="auto"/>
        <w:bottom w:val="none" w:sz="0" w:space="0" w:color="auto"/>
        <w:right w:val="none" w:sz="0" w:space="0" w:color="auto"/>
      </w:divBdr>
    </w:div>
    <w:div w:id="1970277427">
      <w:bodyDiv w:val="1"/>
      <w:marLeft w:val="0"/>
      <w:marRight w:val="0"/>
      <w:marTop w:val="0"/>
      <w:marBottom w:val="0"/>
      <w:divBdr>
        <w:top w:val="none" w:sz="0" w:space="0" w:color="auto"/>
        <w:left w:val="none" w:sz="0" w:space="0" w:color="auto"/>
        <w:bottom w:val="none" w:sz="0" w:space="0" w:color="auto"/>
        <w:right w:val="none" w:sz="0" w:space="0" w:color="auto"/>
      </w:divBdr>
    </w:div>
    <w:div w:id="1982808295">
      <w:bodyDiv w:val="1"/>
      <w:marLeft w:val="0"/>
      <w:marRight w:val="0"/>
      <w:marTop w:val="0"/>
      <w:marBottom w:val="0"/>
      <w:divBdr>
        <w:top w:val="none" w:sz="0" w:space="0" w:color="auto"/>
        <w:left w:val="none" w:sz="0" w:space="0" w:color="auto"/>
        <w:bottom w:val="none" w:sz="0" w:space="0" w:color="auto"/>
        <w:right w:val="none" w:sz="0" w:space="0" w:color="auto"/>
      </w:divBdr>
    </w:div>
    <w:div w:id="2020545757">
      <w:bodyDiv w:val="1"/>
      <w:marLeft w:val="0"/>
      <w:marRight w:val="0"/>
      <w:marTop w:val="0"/>
      <w:marBottom w:val="0"/>
      <w:divBdr>
        <w:top w:val="none" w:sz="0" w:space="0" w:color="auto"/>
        <w:left w:val="none" w:sz="0" w:space="0" w:color="auto"/>
        <w:bottom w:val="none" w:sz="0" w:space="0" w:color="auto"/>
        <w:right w:val="none" w:sz="0" w:space="0" w:color="auto"/>
      </w:divBdr>
      <w:divsChild>
        <w:div w:id="2074966972">
          <w:marLeft w:val="0"/>
          <w:marRight w:val="0"/>
          <w:marTop w:val="0"/>
          <w:marBottom w:val="0"/>
          <w:divBdr>
            <w:top w:val="none" w:sz="0" w:space="0" w:color="auto"/>
            <w:left w:val="none" w:sz="0" w:space="0" w:color="auto"/>
            <w:bottom w:val="none" w:sz="0" w:space="0" w:color="auto"/>
            <w:right w:val="none" w:sz="0" w:space="0" w:color="auto"/>
          </w:divBdr>
          <w:divsChild>
            <w:div w:id="1763909357">
              <w:marLeft w:val="0"/>
              <w:marRight w:val="0"/>
              <w:marTop w:val="0"/>
              <w:marBottom w:val="0"/>
              <w:divBdr>
                <w:top w:val="none" w:sz="0" w:space="0" w:color="auto"/>
                <w:left w:val="none" w:sz="0" w:space="0" w:color="auto"/>
                <w:bottom w:val="none" w:sz="0" w:space="0" w:color="auto"/>
                <w:right w:val="none" w:sz="0" w:space="0" w:color="auto"/>
              </w:divBdr>
              <w:divsChild>
                <w:div w:id="142403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506890">
      <w:bodyDiv w:val="1"/>
      <w:marLeft w:val="0"/>
      <w:marRight w:val="0"/>
      <w:marTop w:val="0"/>
      <w:marBottom w:val="0"/>
      <w:divBdr>
        <w:top w:val="none" w:sz="0" w:space="0" w:color="auto"/>
        <w:left w:val="none" w:sz="0" w:space="0" w:color="auto"/>
        <w:bottom w:val="none" w:sz="0" w:space="0" w:color="auto"/>
        <w:right w:val="none" w:sz="0" w:space="0" w:color="auto"/>
      </w:divBdr>
      <w:divsChild>
        <w:div w:id="1063914126">
          <w:marLeft w:val="0"/>
          <w:marRight w:val="0"/>
          <w:marTop w:val="0"/>
          <w:marBottom w:val="0"/>
          <w:divBdr>
            <w:top w:val="none" w:sz="0" w:space="0" w:color="auto"/>
            <w:left w:val="none" w:sz="0" w:space="0" w:color="auto"/>
            <w:bottom w:val="none" w:sz="0" w:space="0" w:color="auto"/>
            <w:right w:val="none" w:sz="0" w:space="0" w:color="auto"/>
          </w:divBdr>
          <w:divsChild>
            <w:div w:id="407582038">
              <w:marLeft w:val="0"/>
              <w:marRight w:val="0"/>
              <w:marTop w:val="0"/>
              <w:marBottom w:val="0"/>
              <w:divBdr>
                <w:top w:val="none" w:sz="0" w:space="0" w:color="auto"/>
                <w:left w:val="none" w:sz="0" w:space="0" w:color="auto"/>
                <w:bottom w:val="none" w:sz="0" w:space="0" w:color="auto"/>
                <w:right w:val="none" w:sz="0" w:space="0" w:color="auto"/>
              </w:divBdr>
              <w:divsChild>
                <w:div w:id="9421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282025">
      <w:bodyDiv w:val="1"/>
      <w:marLeft w:val="0"/>
      <w:marRight w:val="0"/>
      <w:marTop w:val="0"/>
      <w:marBottom w:val="0"/>
      <w:divBdr>
        <w:top w:val="none" w:sz="0" w:space="0" w:color="auto"/>
        <w:left w:val="none" w:sz="0" w:space="0" w:color="auto"/>
        <w:bottom w:val="none" w:sz="0" w:space="0" w:color="auto"/>
        <w:right w:val="none" w:sz="0" w:space="0" w:color="auto"/>
      </w:divBdr>
      <w:divsChild>
        <w:div w:id="1372144157">
          <w:marLeft w:val="0"/>
          <w:marRight w:val="0"/>
          <w:marTop w:val="0"/>
          <w:marBottom w:val="0"/>
          <w:divBdr>
            <w:top w:val="none" w:sz="0" w:space="0" w:color="auto"/>
            <w:left w:val="none" w:sz="0" w:space="0" w:color="auto"/>
            <w:bottom w:val="none" w:sz="0" w:space="0" w:color="auto"/>
            <w:right w:val="none" w:sz="0" w:space="0" w:color="auto"/>
          </w:divBdr>
          <w:divsChild>
            <w:div w:id="400295488">
              <w:marLeft w:val="0"/>
              <w:marRight w:val="0"/>
              <w:marTop w:val="0"/>
              <w:marBottom w:val="0"/>
              <w:divBdr>
                <w:top w:val="none" w:sz="0" w:space="0" w:color="auto"/>
                <w:left w:val="none" w:sz="0" w:space="0" w:color="auto"/>
                <w:bottom w:val="none" w:sz="0" w:space="0" w:color="auto"/>
                <w:right w:val="none" w:sz="0" w:space="0" w:color="auto"/>
              </w:divBdr>
              <w:divsChild>
                <w:div w:id="25332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0040">
      <w:bodyDiv w:val="1"/>
      <w:marLeft w:val="0"/>
      <w:marRight w:val="0"/>
      <w:marTop w:val="0"/>
      <w:marBottom w:val="0"/>
      <w:divBdr>
        <w:top w:val="none" w:sz="0" w:space="0" w:color="auto"/>
        <w:left w:val="none" w:sz="0" w:space="0" w:color="auto"/>
        <w:bottom w:val="none" w:sz="0" w:space="0" w:color="auto"/>
        <w:right w:val="none" w:sz="0" w:space="0" w:color="auto"/>
      </w:divBdr>
      <w:divsChild>
        <w:div w:id="1346129055">
          <w:marLeft w:val="0"/>
          <w:marRight w:val="0"/>
          <w:marTop w:val="0"/>
          <w:marBottom w:val="0"/>
          <w:divBdr>
            <w:top w:val="none" w:sz="0" w:space="0" w:color="auto"/>
            <w:left w:val="none" w:sz="0" w:space="0" w:color="auto"/>
            <w:bottom w:val="none" w:sz="0" w:space="0" w:color="auto"/>
            <w:right w:val="none" w:sz="0" w:space="0" w:color="auto"/>
          </w:divBdr>
          <w:divsChild>
            <w:div w:id="1055659515">
              <w:marLeft w:val="0"/>
              <w:marRight w:val="0"/>
              <w:marTop w:val="0"/>
              <w:marBottom w:val="0"/>
              <w:divBdr>
                <w:top w:val="none" w:sz="0" w:space="0" w:color="auto"/>
                <w:left w:val="none" w:sz="0" w:space="0" w:color="auto"/>
                <w:bottom w:val="none" w:sz="0" w:space="0" w:color="auto"/>
                <w:right w:val="none" w:sz="0" w:space="0" w:color="auto"/>
              </w:divBdr>
              <w:divsChild>
                <w:div w:id="87747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0.png"/><Relationship Id="rId11" Type="http://schemas.openxmlformats.org/officeDocument/2006/relationships/hyperlink" Target="https://studentksuedu-my.sharepoint.com/personal/443203966_student_ksu_edu_sa/Documents/SWE%20595%20Razan.docx" TargetMode="External"/><Relationship Id="rId24"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footer" Target="footer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hyperlink" Target="https://studentksuedu-my.sharepoint.com/personal/443203966_student_ksu_edu_sa/Documents/SWE%20595%20Razan.docx"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studentksuedu-my.sharepoint.com/personal/443203966_student_ksu_edu_sa/Documents/SWE%20595%20Razan.docx" TargetMode="External"/><Relationship Id="rId17" Type="http://schemas.openxmlformats.org/officeDocument/2006/relationships/image" Target="media/image1.png"/><Relationship Id="rId25" Type="http://schemas.openxmlformats.org/officeDocument/2006/relationships/header" Target="header2.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microsoft.com/office/2011/relationships/people" Target="people.xm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footer" Target="footer2.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3.xml"/><Relationship Id="rId10" Type="http://schemas.openxmlformats.org/officeDocument/2006/relationships/hyperlink" Target="https://studentksuedu-my.sharepoint.com/personal/443203966_student_ksu_edu_sa/Documents/SWE%20595%20Razan.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studentksuedu-my.sharepoint.com/personal/443203966_student_ksu_edu_sa/Documents/SWE%20595%20Razan.doc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3D92A6E268B3E4EAC38C6D89ADB9DCF"/>
        <w:category>
          <w:name w:val="General"/>
          <w:gallery w:val="placeholder"/>
        </w:category>
        <w:types>
          <w:type w:val="bbPlcHdr"/>
        </w:types>
        <w:behaviors>
          <w:behavior w:val="content"/>
        </w:behaviors>
        <w:guid w:val="{8ECAD170-9FE8-FA44-8C23-BE74E61B09BC}"/>
      </w:docPartPr>
      <w:docPartBody>
        <w:p w:rsidR="009A1F29" w:rsidRDefault="005F47ED" w:rsidP="005F47ED">
          <w:pPr>
            <w:pStyle w:val="63D92A6E268B3E4EAC38C6D89ADB9DCF"/>
          </w:pPr>
          <w:r w:rsidRPr="00974D34">
            <w:rPr>
              <w:rStyle w:val="PlaceholderText"/>
            </w:rPr>
            <w:t>Click or tap here to enter text.</w:t>
          </w:r>
        </w:p>
      </w:docPartBody>
    </w:docPart>
    <w:docPart>
      <w:docPartPr>
        <w:name w:val="CDB7A280A2F95B46B07E39025B7B96A5"/>
        <w:category>
          <w:name w:val="General"/>
          <w:gallery w:val="placeholder"/>
        </w:category>
        <w:types>
          <w:type w:val="bbPlcHdr"/>
        </w:types>
        <w:behaviors>
          <w:behavior w:val="content"/>
        </w:behaviors>
        <w:guid w:val="{71ED6027-847F-4940-9406-FAE1548EF744}"/>
      </w:docPartPr>
      <w:docPartBody>
        <w:p w:rsidR="009A1F29" w:rsidRDefault="005F47ED" w:rsidP="005F47ED">
          <w:pPr>
            <w:pStyle w:val="CDB7A280A2F95B46B07E39025B7B96A5"/>
          </w:pPr>
          <w:r w:rsidRPr="00974D34">
            <w:rPr>
              <w:rStyle w:val="PlaceholderText"/>
            </w:rPr>
            <w:t>Click or tap here to enter text.</w:t>
          </w:r>
        </w:p>
      </w:docPartBody>
    </w:docPart>
    <w:docPart>
      <w:docPartPr>
        <w:name w:val="C5FFB2F253BA1A4C84AC7F881C738926"/>
        <w:category>
          <w:name w:val="General"/>
          <w:gallery w:val="placeholder"/>
        </w:category>
        <w:types>
          <w:type w:val="bbPlcHdr"/>
        </w:types>
        <w:behaviors>
          <w:behavior w:val="content"/>
        </w:behaviors>
        <w:guid w:val="{0490FE46-E219-6D4E-A03F-0513FB99824C}"/>
      </w:docPartPr>
      <w:docPartBody>
        <w:p w:rsidR="009A1F29" w:rsidRDefault="005F47ED" w:rsidP="005F47ED">
          <w:pPr>
            <w:pStyle w:val="C5FFB2F253BA1A4C84AC7F881C738926"/>
          </w:pPr>
          <w:r w:rsidRPr="00974D34">
            <w:rPr>
              <w:rStyle w:val="PlaceholderText"/>
            </w:rPr>
            <w:t>Click or tap here to enter text.</w:t>
          </w:r>
        </w:p>
      </w:docPartBody>
    </w:docPart>
    <w:docPart>
      <w:docPartPr>
        <w:name w:val="1C65883106B9A24D87B627321E538D2A"/>
        <w:category>
          <w:name w:val="General"/>
          <w:gallery w:val="placeholder"/>
        </w:category>
        <w:types>
          <w:type w:val="bbPlcHdr"/>
        </w:types>
        <w:behaviors>
          <w:behavior w:val="content"/>
        </w:behaviors>
        <w:guid w:val="{674270B3-C7F3-E845-9236-F9A9093DB099}"/>
      </w:docPartPr>
      <w:docPartBody>
        <w:p w:rsidR="009A1F29" w:rsidRDefault="005F47ED" w:rsidP="005F47ED">
          <w:pPr>
            <w:pStyle w:val="1C65883106B9A24D87B627321E538D2A"/>
          </w:pPr>
          <w:r w:rsidRPr="00974D34">
            <w:rPr>
              <w:rStyle w:val="PlaceholderText"/>
            </w:rPr>
            <w:t>Click or tap here to enter text.</w:t>
          </w:r>
        </w:p>
      </w:docPartBody>
    </w:docPart>
    <w:docPart>
      <w:docPartPr>
        <w:name w:val="5F177AED4F0E14498B3EDAB70B7BB6CD"/>
        <w:category>
          <w:name w:val="General"/>
          <w:gallery w:val="placeholder"/>
        </w:category>
        <w:types>
          <w:type w:val="bbPlcHdr"/>
        </w:types>
        <w:behaviors>
          <w:behavior w:val="content"/>
        </w:behaviors>
        <w:guid w:val="{47E90AE0-9982-F646-96AB-B16FA6DCD106}"/>
      </w:docPartPr>
      <w:docPartBody>
        <w:p w:rsidR="009A1F29" w:rsidRDefault="005F47ED" w:rsidP="005F47ED">
          <w:pPr>
            <w:pStyle w:val="5F177AED4F0E14498B3EDAB70B7BB6CD"/>
          </w:pPr>
          <w:r w:rsidRPr="00974D34">
            <w:rPr>
              <w:rStyle w:val="PlaceholderText"/>
            </w:rPr>
            <w:t>Click or tap here to enter text.</w:t>
          </w:r>
        </w:p>
      </w:docPartBody>
    </w:docPart>
    <w:docPart>
      <w:docPartPr>
        <w:name w:val="E09FC199813CCB40B3788793B1296AB7"/>
        <w:category>
          <w:name w:val="General"/>
          <w:gallery w:val="placeholder"/>
        </w:category>
        <w:types>
          <w:type w:val="bbPlcHdr"/>
        </w:types>
        <w:behaviors>
          <w:behavior w:val="content"/>
        </w:behaviors>
        <w:guid w:val="{1B76550F-BF8C-7A41-98C7-7D3F655A0130}"/>
      </w:docPartPr>
      <w:docPartBody>
        <w:p w:rsidR="009A1F29" w:rsidRDefault="005F47ED" w:rsidP="005F47ED">
          <w:pPr>
            <w:pStyle w:val="E09FC199813CCB40B3788793B1296AB7"/>
          </w:pPr>
          <w:r w:rsidRPr="00974D34">
            <w:rPr>
              <w:rStyle w:val="PlaceholderText"/>
            </w:rPr>
            <w:t>Click or tap here to enter text.</w:t>
          </w:r>
        </w:p>
      </w:docPartBody>
    </w:docPart>
    <w:docPart>
      <w:docPartPr>
        <w:name w:val="F745F5BCFBB65546BE99771F7B66E36A"/>
        <w:category>
          <w:name w:val="General"/>
          <w:gallery w:val="placeholder"/>
        </w:category>
        <w:types>
          <w:type w:val="bbPlcHdr"/>
        </w:types>
        <w:behaviors>
          <w:behavior w:val="content"/>
        </w:behaviors>
        <w:guid w:val="{5EFD8DA5-1F1F-DD41-9521-C8FB3CCC039C}"/>
      </w:docPartPr>
      <w:docPartBody>
        <w:p w:rsidR="009A1F29" w:rsidRDefault="005F47ED" w:rsidP="005F47ED">
          <w:pPr>
            <w:pStyle w:val="F745F5BCFBB65546BE99771F7B66E36A"/>
          </w:pPr>
          <w:r w:rsidRPr="00974D34">
            <w:rPr>
              <w:rStyle w:val="PlaceholderText"/>
            </w:rPr>
            <w:t>Click or tap here to enter text.</w:t>
          </w:r>
        </w:p>
      </w:docPartBody>
    </w:docPart>
    <w:docPart>
      <w:docPartPr>
        <w:name w:val="C3EBC31302999B44A29E82DF5E9BFA8E"/>
        <w:category>
          <w:name w:val="General"/>
          <w:gallery w:val="placeholder"/>
        </w:category>
        <w:types>
          <w:type w:val="bbPlcHdr"/>
        </w:types>
        <w:behaviors>
          <w:behavior w:val="content"/>
        </w:behaviors>
        <w:guid w:val="{643E1B3A-9D74-0449-9872-3739E8D228D6}"/>
      </w:docPartPr>
      <w:docPartBody>
        <w:p w:rsidR="009A1F29" w:rsidRDefault="005F47ED" w:rsidP="005F47ED">
          <w:pPr>
            <w:pStyle w:val="C3EBC31302999B44A29E82DF5E9BFA8E"/>
          </w:pPr>
          <w:r w:rsidRPr="00974D34">
            <w:rPr>
              <w:rStyle w:val="PlaceholderText"/>
            </w:rPr>
            <w:t>Click or tap here to enter text.</w:t>
          </w:r>
        </w:p>
      </w:docPartBody>
    </w:docPart>
    <w:docPart>
      <w:docPartPr>
        <w:name w:val="387A583AE1F0D24685FF707A01F8A6E2"/>
        <w:category>
          <w:name w:val="General"/>
          <w:gallery w:val="placeholder"/>
        </w:category>
        <w:types>
          <w:type w:val="bbPlcHdr"/>
        </w:types>
        <w:behaviors>
          <w:behavior w:val="content"/>
        </w:behaviors>
        <w:guid w:val="{05D21628-FBD3-2545-8225-EEBA5674AE20}"/>
      </w:docPartPr>
      <w:docPartBody>
        <w:p w:rsidR="009A1F29" w:rsidRDefault="005F47ED" w:rsidP="005F47ED">
          <w:pPr>
            <w:pStyle w:val="387A583AE1F0D24685FF707A01F8A6E2"/>
          </w:pPr>
          <w:r w:rsidRPr="00974D34">
            <w:rPr>
              <w:rStyle w:val="PlaceholderText"/>
            </w:rPr>
            <w:t>Click or tap here to enter text.</w:t>
          </w:r>
        </w:p>
      </w:docPartBody>
    </w:docPart>
    <w:docPart>
      <w:docPartPr>
        <w:name w:val="E196502598FABA4081BD6ED2445AAFA4"/>
        <w:category>
          <w:name w:val="General"/>
          <w:gallery w:val="placeholder"/>
        </w:category>
        <w:types>
          <w:type w:val="bbPlcHdr"/>
        </w:types>
        <w:behaviors>
          <w:behavior w:val="content"/>
        </w:behaviors>
        <w:guid w:val="{AF169403-9E19-CA4A-B7DA-2574D1E51CE9}"/>
      </w:docPartPr>
      <w:docPartBody>
        <w:p w:rsidR="009A1F29" w:rsidRDefault="005F47ED" w:rsidP="005F47ED">
          <w:pPr>
            <w:pStyle w:val="E196502598FABA4081BD6ED2445AAFA4"/>
          </w:pPr>
          <w:r w:rsidRPr="00346B6B">
            <w:rPr>
              <w:rStyle w:val="PlaceholderText"/>
            </w:rPr>
            <w:t>Click or tap here to enter text.</w:t>
          </w:r>
        </w:p>
      </w:docPartBody>
    </w:docPart>
    <w:docPart>
      <w:docPartPr>
        <w:name w:val="8A1521460A0A684B997B8CC8B83CAA35"/>
        <w:category>
          <w:name w:val="General"/>
          <w:gallery w:val="placeholder"/>
        </w:category>
        <w:types>
          <w:type w:val="bbPlcHdr"/>
        </w:types>
        <w:behaviors>
          <w:behavior w:val="content"/>
        </w:behaviors>
        <w:guid w:val="{5DFEDF47-7E2E-2B4B-85C6-F24D82680E5F}"/>
      </w:docPartPr>
      <w:docPartBody>
        <w:p w:rsidR="009A1F29" w:rsidRDefault="005F47ED" w:rsidP="005F47ED">
          <w:pPr>
            <w:pStyle w:val="8A1521460A0A684B997B8CC8B83CAA35"/>
          </w:pPr>
          <w:r w:rsidRPr="00346B6B">
            <w:rPr>
              <w:rStyle w:val="PlaceholderText"/>
            </w:rPr>
            <w:t>Click or tap here to enter text.</w:t>
          </w:r>
        </w:p>
      </w:docPartBody>
    </w:docPart>
    <w:docPart>
      <w:docPartPr>
        <w:name w:val="AD64B6AE554F0046943851554D46B342"/>
        <w:category>
          <w:name w:val="General"/>
          <w:gallery w:val="placeholder"/>
        </w:category>
        <w:types>
          <w:type w:val="bbPlcHdr"/>
        </w:types>
        <w:behaviors>
          <w:behavior w:val="content"/>
        </w:behaviors>
        <w:guid w:val="{9434DE3A-9278-F14A-9A51-644D8F97C5E9}"/>
      </w:docPartPr>
      <w:docPartBody>
        <w:p w:rsidR="009A1F29" w:rsidRDefault="005F47ED" w:rsidP="005F47ED">
          <w:pPr>
            <w:pStyle w:val="AD64B6AE554F0046943851554D46B342"/>
          </w:pPr>
          <w:r w:rsidRPr="00974D34">
            <w:rPr>
              <w:rStyle w:val="PlaceholderText"/>
            </w:rPr>
            <w:t>Click or tap here to enter text.</w:t>
          </w:r>
        </w:p>
      </w:docPartBody>
    </w:docPart>
    <w:docPart>
      <w:docPartPr>
        <w:name w:val="726983B60073764A8DC1BE076C1B33D1"/>
        <w:category>
          <w:name w:val="General"/>
          <w:gallery w:val="placeholder"/>
        </w:category>
        <w:types>
          <w:type w:val="bbPlcHdr"/>
        </w:types>
        <w:behaviors>
          <w:behavior w:val="content"/>
        </w:behaviors>
        <w:guid w:val="{85A476B0-BA7E-DA4D-AB9E-C9DD075D965E}"/>
      </w:docPartPr>
      <w:docPartBody>
        <w:p w:rsidR="009A1F29" w:rsidRDefault="005F47ED" w:rsidP="005F47ED">
          <w:pPr>
            <w:pStyle w:val="726983B60073764A8DC1BE076C1B33D1"/>
          </w:pPr>
          <w:r w:rsidRPr="00974D34">
            <w:rPr>
              <w:rStyle w:val="PlaceholderText"/>
            </w:rPr>
            <w:t>Click or tap here to enter text.</w:t>
          </w:r>
        </w:p>
      </w:docPartBody>
    </w:docPart>
    <w:docPart>
      <w:docPartPr>
        <w:name w:val="A2651DAE26E8C341ABCDA08CBCCD00CE"/>
        <w:category>
          <w:name w:val="General"/>
          <w:gallery w:val="placeholder"/>
        </w:category>
        <w:types>
          <w:type w:val="bbPlcHdr"/>
        </w:types>
        <w:behaviors>
          <w:behavior w:val="content"/>
        </w:behaviors>
        <w:guid w:val="{B55553BE-671B-9E4A-ABDA-F913614BA6C3}"/>
      </w:docPartPr>
      <w:docPartBody>
        <w:p w:rsidR="009A1F29" w:rsidRDefault="005F47ED" w:rsidP="005F47ED">
          <w:pPr>
            <w:pStyle w:val="A2651DAE26E8C341ABCDA08CBCCD00CE"/>
          </w:pPr>
          <w:r w:rsidRPr="00974D34">
            <w:rPr>
              <w:rStyle w:val="PlaceholderText"/>
            </w:rPr>
            <w:t>Click or tap here to enter text.</w:t>
          </w:r>
        </w:p>
      </w:docPartBody>
    </w:docPart>
    <w:docPart>
      <w:docPartPr>
        <w:name w:val="04327F353A8F764B8D9B26EAAFF8DD4D"/>
        <w:category>
          <w:name w:val="General"/>
          <w:gallery w:val="placeholder"/>
        </w:category>
        <w:types>
          <w:type w:val="bbPlcHdr"/>
        </w:types>
        <w:behaviors>
          <w:behavior w:val="content"/>
        </w:behaviors>
        <w:guid w:val="{408DB56C-5B3A-0742-BD83-10512F0B8C9E}"/>
      </w:docPartPr>
      <w:docPartBody>
        <w:p w:rsidR="009A1F29" w:rsidRDefault="005F47ED" w:rsidP="005F47ED">
          <w:pPr>
            <w:pStyle w:val="04327F353A8F764B8D9B26EAAFF8DD4D"/>
          </w:pPr>
          <w:r w:rsidRPr="00974D34">
            <w:rPr>
              <w:rStyle w:val="PlaceholderText"/>
            </w:rPr>
            <w:t>Click or tap here to enter text.</w:t>
          </w:r>
        </w:p>
      </w:docPartBody>
    </w:docPart>
    <w:docPart>
      <w:docPartPr>
        <w:name w:val="C4EE05456D611741957D675B050D0640"/>
        <w:category>
          <w:name w:val="General"/>
          <w:gallery w:val="placeholder"/>
        </w:category>
        <w:types>
          <w:type w:val="bbPlcHdr"/>
        </w:types>
        <w:behaviors>
          <w:behavior w:val="content"/>
        </w:behaviors>
        <w:guid w:val="{2DE946A3-7CD6-534B-BC2D-8A1C93044710}"/>
      </w:docPartPr>
      <w:docPartBody>
        <w:p w:rsidR="009A1F29" w:rsidRDefault="005F47ED" w:rsidP="005F47ED">
          <w:pPr>
            <w:pStyle w:val="C4EE05456D611741957D675B050D0640"/>
          </w:pPr>
          <w:r w:rsidRPr="00974D34">
            <w:rPr>
              <w:rStyle w:val="PlaceholderText"/>
            </w:rPr>
            <w:t>Click or tap here to enter text.</w:t>
          </w:r>
        </w:p>
      </w:docPartBody>
    </w:docPart>
    <w:docPart>
      <w:docPartPr>
        <w:name w:val="15EF8CE0C3D9154483B0195858CAB9DB"/>
        <w:category>
          <w:name w:val="General"/>
          <w:gallery w:val="placeholder"/>
        </w:category>
        <w:types>
          <w:type w:val="bbPlcHdr"/>
        </w:types>
        <w:behaviors>
          <w:behavior w:val="content"/>
        </w:behaviors>
        <w:guid w:val="{3E6178E1-0E54-C047-8889-FCF79767F583}"/>
      </w:docPartPr>
      <w:docPartBody>
        <w:p w:rsidR="009A1F29" w:rsidRDefault="005F47ED" w:rsidP="005F47ED">
          <w:pPr>
            <w:pStyle w:val="15EF8CE0C3D9154483B0195858CAB9DB"/>
          </w:pPr>
          <w:r w:rsidRPr="00974D34">
            <w:rPr>
              <w:rStyle w:val="PlaceholderText"/>
            </w:rPr>
            <w:t>Click or tap here to enter text.</w:t>
          </w:r>
        </w:p>
      </w:docPartBody>
    </w:docPart>
    <w:docPart>
      <w:docPartPr>
        <w:name w:val="7748E0664D71B641BA150C4EAB1D968D"/>
        <w:category>
          <w:name w:val="General"/>
          <w:gallery w:val="placeholder"/>
        </w:category>
        <w:types>
          <w:type w:val="bbPlcHdr"/>
        </w:types>
        <w:behaviors>
          <w:behavior w:val="content"/>
        </w:behaviors>
        <w:guid w:val="{7A37E06B-3B89-2F4C-8BF5-33471EBC88CF}"/>
      </w:docPartPr>
      <w:docPartBody>
        <w:p w:rsidR="009A1F29" w:rsidRDefault="005F47ED" w:rsidP="005F47ED">
          <w:pPr>
            <w:pStyle w:val="7748E0664D71B641BA150C4EAB1D968D"/>
          </w:pPr>
          <w:r w:rsidRPr="00974D34">
            <w:rPr>
              <w:rStyle w:val="PlaceholderText"/>
            </w:rPr>
            <w:t>Click or tap here to enter text.</w:t>
          </w:r>
        </w:p>
      </w:docPartBody>
    </w:docPart>
    <w:docPart>
      <w:docPartPr>
        <w:name w:val="CF08AF0F8AE08442B6F9B46DCCD71591"/>
        <w:category>
          <w:name w:val="General"/>
          <w:gallery w:val="placeholder"/>
        </w:category>
        <w:types>
          <w:type w:val="bbPlcHdr"/>
        </w:types>
        <w:behaviors>
          <w:behavior w:val="content"/>
        </w:behaviors>
        <w:guid w:val="{7EBBA2FE-7EAA-BA49-A6A2-AD13FADE37C0}"/>
      </w:docPartPr>
      <w:docPartBody>
        <w:p w:rsidR="009A1F29" w:rsidRDefault="005F47ED" w:rsidP="005F47ED">
          <w:pPr>
            <w:pStyle w:val="CF08AF0F8AE08442B6F9B46DCCD71591"/>
          </w:pPr>
          <w:r w:rsidRPr="00974D34">
            <w:rPr>
              <w:rStyle w:val="PlaceholderText"/>
            </w:rPr>
            <w:t>Click or tap here to enter text.</w:t>
          </w:r>
        </w:p>
      </w:docPartBody>
    </w:docPart>
    <w:docPart>
      <w:docPartPr>
        <w:name w:val="EF3C23FBCAAD9A448D09F40D61276C43"/>
        <w:category>
          <w:name w:val="General"/>
          <w:gallery w:val="placeholder"/>
        </w:category>
        <w:types>
          <w:type w:val="bbPlcHdr"/>
        </w:types>
        <w:behaviors>
          <w:behavior w:val="content"/>
        </w:behaviors>
        <w:guid w:val="{09FA751D-9C64-6641-AE48-78196C66AA8C}"/>
      </w:docPartPr>
      <w:docPartBody>
        <w:p w:rsidR="009A1F29" w:rsidRDefault="005F47ED" w:rsidP="005F47ED">
          <w:pPr>
            <w:pStyle w:val="EF3C23FBCAAD9A448D09F40D61276C43"/>
          </w:pPr>
          <w:r w:rsidRPr="00974D34">
            <w:rPr>
              <w:rStyle w:val="PlaceholderText"/>
            </w:rPr>
            <w:t>Click or tap here to enter text.</w:t>
          </w:r>
        </w:p>
      </w:docPartBody>
    </w:docPart>
    <w:docPart>
      <w:docPartPr>
        <w:name w:val="25DDCC08D1A6FF4C882819122FC89F19"/>
        <w:category>
          <w:name w:val="General"/>
          <w:gallery w:val="placeholder"/>
        </w:category>
        <w:types>
          <w:type w:val="bbPlcHdr"/>
        </w:types>
        <w:behaviors>
          <w:behavior w:val="content"/>
        </w:behaviors>
        <w:guid w:val="{43D88973-B58B-CB47-B35F-811BD3CBE6A7}"/>
      </w:docPartPr>
      <w:docPartBody>
        <w:p w:rsidR="009A1F29" w:rsidRDefault="005F47ED" w:rsidP="005F47ED">
          <w:pPr>
            <w:pStyle w:val="25DDCC08D1A6FF4C882819122FC89F19"/>
          </w:pPr>
          <w:r w:rsidRPr="00974D34">
            <w:rPr>
              <w:rStyle w:val="PlaceholderText"/>
            </w:rPr>
            <w:t>Click or tap here to enter text.</w:t>
          </w:r>
        </w:p>
      </w:docPartBody>
    </w:docPart>
    <w:docPart>
      <w:docPartPr>
        <w:name w:val="E271687641453F42A331B440C06C7E66"/>
        <w:category>
          <w:name w:val="General"/>
          <w:gallery w:val="placeholder"/>
        </w:category>
        <w:types>
          <w:type w:val="bbPlcHdr"/>
        </w:types>
        <w:behaviors>
          <w:behavior w:val="content"/>
        </w:behaviors>
        <w:guid w:val="{F29CCF39-BD67-A34C-B43E-E55FDE12B94F}"/>
      </w:docPartPr>
      <w:docPartBody>
        <w:p w:rsidR="009A1F29" w:rsidRDefault="005F47ED" w:rsidP="005F47ED">
          <w:pPr>
            <w:pStyle w:val="E271687641453F42A331B440C06C7E66"/>
          </w:pPr>
          <w:r w:rsidRPr="00974D34">
            <w:rPr>
              <w:rStyle w:val="PlaceholderText"/>
            </w:rPr>
            <w:t>Click or tap here to enter text.</w:t>
          </w:r>
        </w:p>
      </w:docPartBody>
    </w:docPart>
    <w:docPart>
      <w:docPartPr>
        <w:name w:val="77AA93F81E3E334588B3A13A31BF2651"/>
        <w:category>
          <w:name w:val="General"/>
          <w:gallery w:val="placeholder"/>
        </w:category>
        <w:types>
          <w:type w:val="bbPlcHdr"/>
        </w:types>
        <w:behaviors>
          <w:behavior w:val="content"/>
        </w:behaviors>
        <w:guid w:val="{40C64F54-A8BF-F94F-97C9-6E890A896641}"/>
      </w:docPartPr>
      <w:docPartBody>
        <w:p w:rsidR="009A1F29" w:rsidRDefault="005F47ED" w:rsidP="005F47ED">
          <w:pPr>
            <w:pStyle w:val="77AA93F81E3E334588B3A13A31BF2651"/>
          </w:pPr>
          <w:r w:rsidRPr="00974D34">
            <w:rPr>
              <w:rStyle w:val="PlaceholderText"/>
            </w:rPr>
            <w:t>Click or tap here to enter text.</w:t>
          </w:r>
        </w:p>
      </w:docPartBody>
    </w:docPart>
    <w:docPart>
      <w:docPartPr>
        <w:name w:val="1CB790BC8B67BB4BBC8160BECD51A48A"/>
        <w:category>
          <w:name w:val="General"/>
          <w:gallery w:val="placeholder"/>
        </w:category>
        <w:types>
          <w:type w:val="bbPlcHdr"/>
        </w:types>
        <w:behaviors>
          <w:behavior w:val="content"/>
        </w:behaviors>
        <w:guid w:val="{A57C7243-E1D6-914C-8130-5FA8404BBDD5}"/>
      </w:docPartPr>
      <w:docPartBody>
        <w:p w:rsidR="009A1F29" w:rsidRDefault="005F47ED" w:rsidP="005F47ED">
          <w:pPr>
            <w:pStyle w:val="1CB790BC8B67BB4BBC8160BECD51A48A"/>
          </w:pPr>
          <w:r w:rsidRPr="00346B6B">
            <w:rPr>
              <w:rStyle w:val="PlaceholderText"/>
            </w:rPr>
            <w:t>Click or tap here to enter text.</w:t>
          </w:r>
        </w:p>
      </w:docPartBody>
    </w:docPart>
    <w:docPart>
      <w:docPartPr>
        <w:name w:val="96AABEF43C653D43A0E74E187B673F30"/>
        <w:category>
          <w:name w:val="General"/>
          <w:gallery w:val="placeholder"/>
        </w:category>
        <w:types>
          <w:type w:val="bbPlcHdr"/>
        </w:types>
        <w:behaviors>
          <w:behavior w:val="content"/>
        </w:behaviors>
        <w:guid w:val="{F1A762C1-2BE8-AA40-8CBE-724EF41C0064}"/>
      </w:docPartPr>
      <w:docPartBody>
        <w:p w:rsidR="009A1F29" w:rsidRDefault="005F47ED" w:rsidP="005F47ED">
          <w:pPr>
            <w:pStyle w:val="96AABEF43C653D43A0E74E187B673F30"/>
          </w:pPr>
          <w:r w:rsidRPr="00974D34">
            <w:rPr>
              <w:rStyle w:val="PlaceholderText"/>
            </w:rPr>
            <w:t>Click or tap here to enter text.</w:t>
          </w:r>
        </w:p>
      </w:docPartBody>
    </w:docPart>
    <w:docPart>
      <w:docPartPr>
        <w:name w:val="F2B94771361E7F47A96C61EB861157E4"/>
        <w:category>
          <w:name w:val="General"/>
          <w:gallery w:val="placeholder"/>
        </w:category>
        <w:types>
          <w:type w:val="bbPlcHdr"/>
        </w:types>
        <w:behaviors>
          <w:behavior w:val="content"/>
        </w:behaviors>
        <w:guid w:val="{96298926-FFC0-C94E-BB3F-4EA3E0B58898}"/>
      </w:docPartPr>
      <w:docPartBody>
        <w:p w:rsidR="009A1F29" w:rsidRDefault="005F47ED" w:rsidP="005F47ED">
          <w:pPr>
            <w:pStyle w:val="F2B94771361E7F47A96C61EB861157E4"/>
          </w:pPr>
          <w:r w:rsidRPr="00974D34">
            <w:rPr>
              <w:rStyle w:val="PlaceholderText"/>
            </w:rPr>
            <w:t>Click or tap here to enter text.</w:t>
          </w:r>
        </w:p>
      </w:docPartBody>
    </w:docPart>
    <w:docPart>
      <w:docPartPr>
        <w:name w:val="3DF82F874C350D4681899745C319B895"/>
        <w:category>
          <w:name w:val="General"/>
          <w:gallery w:val="placeholder"/>
        </w:category>
        <w:types>
          <w:type w:val="bbPlcHdr"/>
        </w:types>
        <w:behaviors>
          <w:behavior w:val="content"/>
        </w:behaviors>
        <w:guid w:val="{4C7CF5DD-A4BE-9849-89DD-08ACE20BE0E5}"/>
      </w:docPartPr>
      <w:docPartBody>
        <w:p w:rsidR="009A1F29" w:rsidRDefault="005F47ED" w:rsidP="005F47ED">
          <w:pPr>
            <w:pStyle w:val="3DF82F874C350D4681899745C319B895"/>
          </w:pPr>
          <w:r w:rsidRPr="00974D34">
            <w:rPr>
              <w:rStyle w:val="PlaceholderText"/>
            </w:rPr>
            <w:t>Click or tap here to enter text.</w:t>
          </w:r>
        </w:p>
      </w:docPartBody>
    </w:docPart>
    <w:docPart>
      <w:docPartPr>
        <w:name w:val="23EA0FB39D53E74380778E5068D85908"/>
        <w:category>
          <w:name w:val="General"/>
          <w:gallery w:val="placeholder"/>
        </w:category>
        <w:types>
          <w:type w:val="bbPlcHdr"/>
        </w:types>
        <w:behaviors>
          <w:behavior w:val="content"/>
        </w:behaviors>
        <w:guid w:val="{45978623-3249-A44C-AD75-72C11C5852CF}"/>
      </w:docPartPr>
      <w:docPartBody>
        <w:p w:rsidR="009A1F29" w:rsidRDefault="005F47ED" w:rsidP="005F47ED">
          <w:pPr>
            <w:pStyle w:val="23EA0FB39D53E74380778E5068D85908"/>
          </w:pPr>
          <w:r w:rsidRPr="00346B6B">
            <w:rPr>
              <w:rStyle w:val="PlaceholderText"/>
            </w:rPr>
            <w:t>Click or tap here to enter text.</w:t>
          </w:r>
        </w:p>
      </w:docPartBody>
    </w:docPart>
    <w:docPart>
      <w:docPartPr>
        <w:name w:val="D5659BBFC8AEF744A8ED99593CA32C06"/>
        <w:category>
          <w:name w:val="General"/>
          <w:gallery w:val="placeholder"/>
        </w:category>
        <w:types>
          <w:type w:val="bbPlcHdr"/>
        </w:types>
        <w:behaviors>
          <w:behavior w:val="content"/>
        </w:behaviors>
        <w:guid w:val="{81BC61D2-6773-514B-BC9D-46257B06C680}"/>
      </w:docPartPr>
      <w:docPartBody>
        <w:p w:rsidR="009A1F29" w:rsidRDefault="005F47ED" w:rsidP="005F47ED">
          <w:pPr>
            <w:pStyle w:val="D5659BBFC8AEF744A8ED99593CA32C06"/>
          </w:pPr>
          <w:r w:rsidRPr="00974D34">
            <w:rPr>
              <w:rStyle w:val="PlaceholderText"/>
            </w:rPr>
            <w:t>Click or tap here to enter text.</w:t>
          </w:r>
        </w:p>
      </w:docPartBody>
    </w:docPart>
    <w:docPart>
      <w:docPartPr>
        <w:name w:val="140748975C04A840AD094BBAE199BD18"/>
        <w:category>
          <w:name w:val="General"/>
          <w:gallery w:val="placeholder"/>
        </w:category>
        <w:types>
          <w:type w:val="bbPlcHdr"/>
        </w:types>
        <w:behaviors>
          <w:behavior w:val="content"/>
        </w:behaviors>
        <w:guid w:val="{4A80EA72-1837-0F40-80EE-C0E7413E85ED}"/>
      </w:docPartPr>
      <w:docPartBody>
        <w:p w:rsidR="009A1F29" w:rsidRDefault="005F47ED" w:rsidP="005F47ED">
          <w:pPr>
            <w:pStyle w:val="140748975C04A840AD094BBAE199BD18"/>
          </w:pPr>
          <w:r w:rsidRPr="00974D34">
            <w:rPr>
              <w:rStyle w:val="PlaceholderText"/>
            </w:rPr>
            <w:t>Click or tap here to enter text.</w:t>
          </w:r>
        </w:p>
      </w:docPartBody>
    </w:docPart>
    <w:docPart>
      <w:docPartPr>
        <w:name w:val="082A32BF2CD23D43A3434757AA11943C"/>
        <w:category>
          <w:name w:val="General"/>
          <w:gallery w:val="placeholder"/>
        </w:category>
        <w:types>
          <w:type w:val="bbPlcHdr"/>
        </w:types>
        <w:behaviors>
          <w:behavior w:val="content"/>
        </w:behaviors>
        <w:guid w:val="{C3D5A572-7E34-FC4E-B1B7-3983E41BEB50}"/>
      </w:docPartPr>
      <w:docPartBody>
        <w:p w:rsidR="009A1F29" w:rsidRDefault="005F47ED" w:rsidP="005F47ED">
          <w:pPr>
            <w:pStyle w:val="082A32BF2CD23D43A3434757AA11943C"/>
          </w:pPr>
          <w:r w:rsidRPr="00974D34">
            <w:rPr>
              <w:rStyle w:val="PlaceholderText"/>
            </w:rPr>
            <w:t>Click or tap here to enter text.</w:t>
          </w:r>
        </w:p>
      </w:docPartBody>
    </w:docPart>
    <w:docPart>
      <w:docPartPr>
        <w:name w:val="25763C3B4196A341BE4597FA09C2A198"/>
        <w:category>
          <w:name w:val="General"/>
          <w:gallery w:val="placeholder"/>
        </w:category>
        <w:types>
          <w:type w:val="bbPlcHdr"/>
        </w:types>
        <w:behaviors>
          <w:behavior w:val="content"/>
        </w:behaviors>
        <w:guid w:val="{CD7D2999-F4ED-0946-9948-0AF5D8891AB5}"/>
      </w:docPartPr>
      <w:docPartBody>
        <w:p w:rsidR="009A1F29" w:rsidRDefault="005F47ED" w:rsidP="005F47ED">
          <w:pPr>
            <w:pStyle w:val="25763C3B4196A341BE4597FA09C2A198"/>
          </w:pPr>
          <w:r w:rsidRPr="00974D34">
            <w:rPr>
              <w:rStyle w:val="PlaceholderText"/>
            </w:rPr>
            <w:t>Click or tap here to enter text.</w:t>
          </w:r>
        </w:p>
      </w:docPartBody>
    </w:docPart>
    <w:docPart>
      <w:docPartPr>
        <w:name w:val="4E75E0FBE076754C946DBDFC68AE6AF8"/>
        <w:category>
          <w:name w:val="General"/>
          <w:gallery w:val="placeholder"/>
        </w:category>
        <w:types>
          <w:type w:val="bbPlcHdr"/>
        </w:types>
        <w:behaviors>
          <w:behavior w:val="content"/>
        </w:behaviors>
        <w:guid w:val="{97682DD0-F60F-EB4D-B6C7-488558AAD45B}"/>
      </w:docPartPr>
      <w:docPartBody>
        <w:p w:rsidR="009A1F29" w:rsidRDefault="005F47ED" w:rsidP="005F47ED">
          <w:pPr>
            <w:pStyle w:val="4E75E0FBE076754C946DBDFC68AE6AF8"/>
          </w:pPr>
          <w:r w:rsidRPr="00974D34">
            <w:rPr>
              <w:rStyle w:val="PlaceholderText"/>
            </w:rPr>
            <w:t>Click or tap here to enter text.</w:t>
          </w:r>
        </w:p>
      </w:docPartBody>
    </w:docPart>
    <w:docPart>
      <w:docPartPr>
        <w:name w:val="BA233D0F8DEA2B44B506B8BEBF70FAA1"/>
        <w:category>
          <w:name w:val="General"/>
          <w:gallery w:val="placeholder"/>
        </w:category>
        <w:types>
          <w:type w:val="bbPlcHdr"/>
        </w:types>
        <w:behaviors>
          <w:behavior w:val="content"/>
        </w:behaviors>
        <w:guid w:val="{05E4A996-CF11-2C40-B911-FD9E05CCF90D}"/>
      </w:docPartPr>
      <w:docPartBody>
        <w:p w:rsidR="009A1F29" w:rsidRDefault="005F47ED" w:rsidP="005F47ED">
          <w:pPr>
            <w:pStyle w:val="BA233D0F8DEA2B44B506B8BEBF70FAA1"/>
          </w:pPr>
          <w:r w:rsidRPr="00974D34">
            <w:rPr>
              <w:rStyle w:val="PlaceholderText"/>
            </w:rPr>
            <w:t>Click or tap here to enter text.</w:t>
          </w:r>
        </w:p>
      </w:docPartBody>
    </w:docPart>
    <w:docPart>
      <w:docPartPr>
        <w:name w:val="D2FB75081CDE9C4EB95A5B4AFB799B44"/>
        <w:category>
          <w:name w:val="General"/>
          <w:gallery w:val="placeholder"/>
        </w:category>
        <w:types>
          <w:type w:val="bbPlcHdr"/>
        </w:types>
        <w:behaviors>
          <w:behavior w:val="content"/>
        </w:behaviors>
        <w:guid w:val="{0DEB9C53-C844-AA46-82B8-FC0D5DE28157}"/>
      </w:docPartPr>
      <w:docPartBody>
        <w:p w:rsidR="009A1F29" w:rsidRDefault="005F47ED" w:rsidP="005F47ED">
          <w:pPr>
            <w:pStyle w:val="D2FB75081CDE9C4EB95A5B4AFB799B44"/>
          </w:pPr>
          <w:r w:rsidRPr="00974D34">
            <w:rPr>
              <w:rStyle w:val="PlaceholderText"/>
            </w:rPr>
            <w:t>Click or tap here to enter text.</w:t>
          </w:r>
        </w:p>
      </w:docPartBody>
    </w:docPart>
    <w:docPart>
      <w:docPartPr>
        <w:name w:val="3F3E12A08185054480C303EDCFB602E7"/>
        <w:category>
          <w:name w:val="General"/>
          <w:gallery w:val="placeholder"/>
        </w:category>
        <w:types>
          <w:type w:val="bbPlcHdr"/>
        </w:types>
        <w:behaviors>
          <w:behavior w:val="content"/>
        </w:behaviors>
        <w:guid w:val="{9CADA00D-AFFA-A145-9EB9-3B59C3BC3A28}"/>
      </w:docPartPr>
      <w:docPartBody>
        <w:p w:rsidR="009A1F29" w:rsidRDefault="005F47ED" w:rsidP="005F47ED">
          <w:pPr>
            <w:pStyle w:val="3F3E12A08185054480C303EDCFB602E7"/>
          </w:pPr>
          <w:r w:rsidRPr="00974D34">
            <w:rPr>
              <w:rStyle w:val="PlaceholderText"/>
            </w:rPr>
            <w:t>Click or tap here to enter text.</w:t>
          </w:r>
        </w:p>
      </w:docPartBody>
    </w:docPart>
    <w:docPart>
      <w:docPartPr>
        <w:name w:val="24CA22C1F4279240ACB3035A2BC6C879"/>
        <w:category>
          <w:name w:val="General"/>
          <w:gallery w:val="placeholder"/>
        </w:category>
        <w:types>
          <w:type w:val="bbPlcHdr"/>
        </w:types>
        <w:behaviors>
          <w:behavior w:val="content"/>
        </w:behaviors>
        <w:guid w:val="{C4FB977D-22A3-0F4D-88B5-0840F672B825}"/>
      </w:docPartPr>
      <w:docPartBody>
        <w:p w:rsidR="009A1F29" w:rsidRDefault="005F47ED" w:rsidP="005F47ED">
          <w:pPr>
            <w:pStyle w:val="24CA22C1F4279240ACB3035A2BC6C879"/>
          </w:pPr>
          <w:r w:rsidRPr="00974D34">
            <w:rPr>
              <w:rStyle w:val="PlaceholderText"/>
            </w:rPr>
            <w:t>Click or tap here to enter text.</w:t>
          </w:r>
        </w:p>
      </w:docPartBody>
    </w:docPart>
    <w:docPart>
      <w:docPartPr>
        <w:name w:val="7E91E8AEB5462347A540432B377FAD8E"/>
        <w:category>
          <w:name w:val="General"/>
          <w:gallery w:val="placeholder"/>
        </w:category>
        <w:types>
          <w:type w:val="bbPlcHdr"/>
        </w:types>
        <w:behaviors>
          <w:behavior w:val="content"/>
        </w:behaviors>
        <w:guid w:val="{00881393-FC3F-C743-8E79-ECDF8527F686}"/>
      </w:docPartPr>
      <w:docPartBody>
        <w:p w:rsidR="009A1F29" w:rsidRDefault="005F47ED" w:rsidP="005F47ED">
          <w:pPr>
            <w:pStyle w:val="7E91E8AEB5462347A540432B377FAD8E"/>
          </w:pPr>
          <w:r w:rsidRPr="00974D34">
            <w:rPr>
              <w:rStyle w:val="PlaceholderText"/>
            </w:rPr>
            <w:t>Click or tap here to enter text.</w:t>
          </w:r>
        </w:p>
      </w:docPartBody>
    </w:docPart>
    <w:docPart>
      <w:docPartPr>
        <w:name w:val="7FF36240A829B44FBCF52C0BA69D51D9"/>
        <w:category>
          <w:name w:val="General"/>
          <w:gallery w:val="placeholder"/>
        </w:category>
        <w:types>
          <w:type w:val="bbPlcHdr"/>
        </w:types>
        <w:behaviors>
          <w:behavior w:val="content"/>
        </w:behaviors>
        <w:guid w:val="{C18D482E-1C32-9243-BE1E-4C33CCEF43BF}"/>
      </w:docPartPr>
      <w:docPartBody>
        <w:p w:rsidR="009A1F29" w:rsidRDefault="005F47ED" w:rsidP="005F47ED">
          <w:pPr>
            <w:pStyle w:val="7FF36240A829B44FBCF52C0BA69D51D9"/>
          </w:pPr>
          <w:r w:rsidRPr="00346B6B">
            <w:rPr>
              <w:rStyle w:val="PlaceholderText"/>
            </w:rPr>
            <w:t>Click or tap here to enter text.</w:t>
          </w:r>
        </w:p>
      </w:docPartBody>
    </w:docPart>
    <w:docPart>
      <w:docPartPr>
        <w:name w:val="5BD3471316D8DE4284F7240E573DC655"/>
        <w:category>
          <w:name w:val="General"/>
          <w:gallery w:val="placeholder"/>
        </w:category>
        <w:types>
          <w:type w:val="bbPlcHdr"/>
        </w:types>
        <w:behaviors>
          <w:behavior w:val="content"/>
        </w:behaviors>
        <w:guid w:val="{E27807DB-1BAF-9747-819E-9CBFA38203ED}"/>
      </w:docPartPr>
      <w:docPartBody>
        <w:p w:rsidR="009A1F29" w:rsidRDefault="005F47ED" w:rsidP="005F47ED">
          <w:pPr>
            <w:pStyle w:val="5BD3471316D8DE4284F7240E573DC655"/>
          </w:pPr>
          <w:r w:rsidRPr="00974D34">
            <w:rPr>
              <w:rStyle w:val="PlaceholderText"/>
            </w:rPr>
            <w:t>Click or tap here to enter text.</w:t>
          </w:r>
        </w:p>
      </w:docPartBody>
    </w:docPart>
    <w:docPart>
      <w:docPartPr>
        <w:name w:val="CC0E03D7E791EC4480ABF93E2CA7E723"/>
        <w:category>
          <w:name w:val="General"/>
          <w:gallery w:val="placeholder"/>
        </w:category>
        <w:types>
          <w:type w:val="bbPlcHdr"/>
        </w:types>
        <w:behaviors>
          <w:behavior w:val="content"/>
        </w:behaviors>
        <w:guid w:val="{2BF54446-7B54-254C-878B-37A06D454BDA}"/>
      </w:docPartPr>
      <w:docPartBody>
        <w:p w:rsidR="009A1F29" w:rsidRDefault="005F47ED" w:rsidP="005F47ED">
          <w:pPr>
            <w:pStyle w:val="CC0E03D7E791EC4480ABF93E2CA7E723"/>
          </w:pPr>
          <w:r w:rsidRPr="00974D34">
            <w:rPr>
              <w:rStyle w:val="PlaceholderText"/>
            </w:rPr>
            <w:t>Click or tap here to enter text.</w:t>
          </w:r>
        </w:p>
      </w:docPartBody>
    </w:docPart>
    <w:docPart>
      <w:docPartPr>
        <w:name w:val="53614FE458ECEE44A9C57CD67D0A2117"/>
        <w:category>
          <w:name w:val="General"/>
          <w:gallery w:val="placeholder"/>
        </w:category>
        <w:types>
          <w:type w:val="bbPlcHdr"/>
        </w:types>
        <w:behaviors>
          <w:behavior w:val="content"/>
        </w:behaviors>
        <w:guid w:val="{92B86BF5-4626-FD4A-96E1-15FAD1F6D425}"/>
      </w:docPartPr>
      <w:docPartBody>
        <w:p w:rsidR="009A1F29" w:rsidRDefault="005F47ED" w:rsidP="005F47ED">
          <w:pPr>
            <w:pStyle w:val="53614FE458ECEE44A9C57CD67D0A2117"/>
          </w:pPr>
          <w:r w:rsidRPr="00346B6B">
            <w:rPr>
              <w:rStyle w:val="PlaceholderText"/>
            </w:rPr>
            <w:t>Click or tap here to enter text.</w:t>
          </w:r>
        </w:p>
      </w:docPartBody>
    </w:docPart>
    <w:docPart>
      <w:docPartPr>
        <w:name w:val="C4BC83FA1A65BE4BA120D1AB037B1B61"/>
        <w:category>
          <w:name w:val="General"/>
          <w:gallery w:val="placeholder"/>
        </w:category>
        <w:types>
          <w:type w:val="bbPlcHdr"/>
        </w:types>
        <w:behaviors>
          <w:behavior w:val="content"/>
        </w:behaviors>
        <w:guid w:val="{7F0A55CF-1C97-D245-B02E-92D26DFA1E98}"/>
      </w:docPartPr>
      <w:docPartBody>
        <w:p w:rsidR="009A1F29" w:rsidRDefault="005F47ED" w:rsidP="005F47ED">
          <w:pPr>
            <w:pStyle w:val="C4BC83FA1A65BE4BA120D1AB037B1B61"/>
          </w:pPr>
          <w:r w:rsidRPr="00346B6B">
            <w:rPr>
              <w:rStyle w:val="PlaceholderText"/>
            </w:rPr>
            <w:t>Click or tap here to enter text.</w:t>
          </w:r>
        </w:p>
      </w:docPartBody>
    </w:docPart>
    <w:docPart>
      <w:docPartPr>
        <w:name w:val="A067AD137D658A4BAD344ACC2E651F60"/>
        <w:category>
          <w:name w:val="General"/>
          <w:gallery w:val="placeholder"/>
        </w:category>
        <w:types>
          <w:type w:val="bbPlcHdr"/>
        </w:types>
        <w:behaviors>
          <w:behavior w:val="content"/>
        </w:behaviors>
        <w:guid w:val="{EF3B8198-621F-5B49-BB5E-6B497EC3CC3A}"/>
      </w:docPartPr>
      <w:docPartBody>
        <w:p w:rsidR="009A1F29" w:rsidRDefault="005F47ED" w:rsidP="005F47ED">
          <w:pPr>
            <w:pStyle w:val="A067AD137D658A4BAD344ACC2E651F60"/>
          </w:pPr>
          <w:r w:rsidRPr="00974D34">
            <w:rPr>
              <w:rStyle w:val="PlaceholderText"/>
            </w:rPr>
            <w:t>Click or tap here to enter text.</w:t>
          </w:r>
        </w:p>
      </w:docPartBody>
    </w:docPart>
    <w:docPart>
      <w:docPartPr>
        <w:name w:val="62343250FA03B645A1331C11BD5ED01D"/>
        <w:category>
          <w:name w:val="General"/>
          <w:gallery w:val="placeholder"/>
        </w:category>
        <w:types>
          <w:type w:val="bbPlcHdr"/>
        </w:types>
        <w:behaviors>
          <w:behavior w:val="content"/>
        </w:behaviors>
        <w:guid w:val="{CD8C8D6E-B787-D34B-91E4-FA519034764E}"/>
      </w:docPartPr>
      <w:docPartBody>
        <w:p w:rsidR="009A1F29" w:rsidRDefault="005F47ED" w:rsidP="005F47ED">
          <w:pPr>
            <w:pStyle w:val="62343250FA03B645A1331C11BD5ED01D"/>
          </w:pPr>
          <w:r w:rsidRPr="00346B6B">
            <w:rPr>
              <w:rStyle w:val="PlaceholderText"/>
            </w:rPr>
            <w:t>Click or tap here to enter text.</w:t>
          </w:r>
        </w:p>
      </w:docPartBody>
    </w:docPart>
    <w:docPart>
      <w:docPartPr>
        <w:name w:val="27FFEEA5772B9C4A9A7BECF034A01DB1"/>
        <w:category>
          <w:name w:val="General"/>
          <w:gallery w:val="placeholder"/>
        </w:category>
        <w:types>
          <w:type w:val="bbPlcHdr"/>
        </w:types>
        <w:behaviors>
          <w:behavior w:val="content"/>
        </w:behaviors>
        <w:guid w:val="{9377AEB8-632B-224D-9590-CDE9A1C745EE}"/>
      </w:docPartPr>
      <w:docPartBody>
        <w:p w:rsidR="009A1F29" w:rsidRDefault="005F47ED" w:rsidP="005F47ED">
          <w:pPr>
            <w:pStyle w:val="27FFEEA5772B9C4A9A7BECF034A01DB1"/>
          </w:pPr>
          <w:r w:rsidRPr="00974D34">
            <w:rPr>
              <w:rStyle w:val="PlaceholderText"/>
            </w:rPr>
            <w:t>Click or tap here to enter text.</w:t>
          </w:r>
        </w:p>
      </w:docPartBody>
    </w:docPart>
    <w:docPart>
      <w:docPartPr>
        <w:name w:val="CF24059CC7FB7543A10FCEEB8A4E99D1"/>
        <w:category>
          <w:name w:val="General"/>
          <w:gallery w:val="placeholder"/>
        </w:category>
        <w:types>
          <w:type w:val="bbPlcHdr"/>
        </w:types>
        <w:behaviors>
          <w:behavior w:val="content"/>
        </w:behaviors>
        <w:guid w:val="{446D691C-7932-504C-BCB4-73D992E239CB}"/>
      </w:docPartPr>
      <w:docPartBody>
        <w:p w:rsidR="00E023E2" w:rsidRDefault="00776099" w:rsidP="00776099">
          <w:pPr>
            <w:pStyle w:val="CF24059CC7FB7543A10FCEEB8A4E99D1"/>
          </w:pPr>
          <w:r w:rsidRPr="00346B6B">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E4F87B26-8018-9445-8BF1-FC5E09F06313}"/>
      </w:docPartPr>
      <w:docPartBody>
        <w:p w:rsidR="00E023E2" w:rsidRDefault="00776099">
          <w:r w:rsidRPr="00D676BB">
            <w:rPr>
              <w:rStyle w:val="PlaceholderText"/>
            </w:rPr>
            <w:t>Click or tap here to enter text.</w:t>
          </w:r>
        </w:p>
      </w:docPartBody>
    </w:docPart>
    <w:docPart>
      <w:docPartPr>
        <w:name w:val="C35F3FB918B69F41A65641F76021A4CC"/>
        <w:category>
          <w:name w:val="General"/>
          <w:gallery w:val="placeholder"/>
        </w:category>
        <w:types>
          <w:type w:val="bbPlcHdr"/>
        </w:types>
        <w:behaviors>
          <w:behavior w:val="content"/>
        </w:behaviors>
        <w:guid w:val="{0EBEA558-26A0-6142-91CF-D746404D68CE}"/>
      </w:docPartPr>
      <w:docPartBody>
        <w:p w:rsidR="007735E2" w:rsidRDefault="00EF19EA" w:rsidP="00EF19EA">
          <w:pPr>
            <w:pStyle w:val="C35F3FB918B69F41A65641F76021A4CC"/>
          </w:pPr>
          <w:r w:rsidRPr="00346B6B">
            <w:rPr>
              <w:rStyle w:val="PlaceholderText"/>
            </w:rPr>
            <w:t>Click or tap here to enter text.</w:t>
          </w:r>
        </w:p>
      </w:docPartBody>
    </w:docPart>
    <w:docPart>
      <w:docPartPr>
        <w:name w:val="973A48865E3DCF4EA5A519A499CAA98B"/>
        <w:category>
          <w:name w:val="General"/>
          <w:gallery w:val="placeholder"/>
        </w:category>
        <w:types>
          <w:type w:val="bbPlcHdr"/>
        </w:types>
        <w:behaviors>
          <w:behavior w:val="content"/>
        </w:behaviors>
        <w:guid w:val="{D0B50A0B-EEB7-644B-829C-19AC9DE4C5A0}"/>
      </w:docPartPr>
      <w:docPartBody>
        <w:p w:rsidR="00B45AC3" w:rsidRDefault="00946AAC" w:rsidP="00946AAC">
          <w:pPr>
            <w:pStyle w:val="973A48865E3DCF4EA5A519A499CAA98B"/>
          </w:pPr>
          <w:r w:rsidRPr="00974D34">
            <w:rPr>
              <w:rStyle w:val="PlaceholderText"/>
            </w:rPr>
            <w:t>Click or tap here to enter text.</w:t>
          </w:r>
        </w:p>
      </w:docPartBody>
    </w:docPart>
    <w:docPart>
      <w:docPartPr>
        <w:name w:val="60A5DE7A5DF6CE47A1202C61B5641506"/>
        <w:category>
          <w:name w:val="General"/>
          <w:gallery w:val="placeholder"/>
        </w:category>
        <w:types>
          <w:type w:val="bbPlcHdr"/>
        </w:types>
        <w:behaviors>
          <w:behavior w:val="content"/>
        </w:behaviors>
        <w:guid w:val="{39B0BB36-921C-0440-BED7-5C7076409679}"/>
      </w:docPartPr>
      <w:docPartBody>
        <w:p w:rsidR="00B45AC3" w:rsidRDefault="00946AAC" w:rsidP="00946AAC">
          <w:pPr>
            <w:pStyle w:val="60A5DE7A5DF6CE47A1202C61B5641506"/>
          </w:pPr>
          <w:r w:rsidRPr="00974D34">
            <w:rPr>
              <w:rStyle w:val="PlaceholderText"/>
            </w:rPr>
            <w:t>Click or tap here to enter text.</w:t>
          </w:r>
        </w:p>
      </w:docPartBody>
    </w:docPart>
    <w:docPart>
      <w:docPartPr>
        <w:name w:val="E68F8F09A03DB54FBEA2EA7F856BF614"/>
        <w:category>
          <w:name w:val="General"/>
          <w:gallery w:val="placeholder"/>
        </w:category>
        <w:types>
          <w:type w:val="bbPlcHdr"/>
        </w:types>
        <w:behaviors>
          <w:behavior w:val="content"/>
        </w:behaviors>
        <w:guid w:val="{B7657478-3456-304E-ADD2-A46E5356B057}"/>
      </w:docPartPr>
      <w:docPartBody>
        <w:p w:rsidR="00B45AC3" w:rsidRDefault="00946AAC" w:rsidP="00946AAC">
          <w:pPr>
            <w:pStyle w:val="E68F8F09A03DB54FBEA2EA7F856BF614"/>
          </w:pPr>
          <w:r w:rsidRPr="00974D34">
            <w:rPr>
              <w:rStyle w:val="PlaceholderText"/>
            </w:rPr>
            <w:t>Click or tap here to enter text.</w:t>
          </w:r>
        </w:p>
      </w:docPartBody>
    </w:docPart>
    <w:docPart>
      <w:docPartPr>
        <w:name w:val="021BF5ED2D3B9346B3CFBADF48E69993"/>
        <w:category>
          <w:name w:val="General"/>
          <w:gallery w:val="placeholder"/>
        </w:category>
        <w:types>
          <w:type w:val="bbPlcHdr"/>
        </w:types>
        <w:behaviors>
          <w:behavior w:val="content"/>
        </w:behaviors>
        <w:guid w:val="{13C4EA91-83AE-8A41-9C3F-C937992C4DAD}"/>
      </w:docPartPr>
      <w:docPartBody>
        <w:p w:rsidR="00B45AC3" w:rsidRDefault="00946AAC" w:rsidP="00946AAC">
          <w:pPr>
            <w:pStyle w:val="021BF5ED2D3B9346B3CFBADF48E69993"/>
          </w:pPr>
          <w:r w:rsidRPr="00974D34">
            <w:rPr>
              <w:rStyle w:val="PlaceholderText"/>
            </w:rPr>
            <w:t>Click or tap here to enter text.</w:t>
          </w:r>
        </w:p>
      </w:docPartBody>
    </w:docPart>
    <w:docPart>
      <w:docPartPr>
        <w:name w:val="DAB1EC0B32B5A14FB7B76B32DB810830"/>
        <w:category>
          <w:name w:val="General"/>
          <w:gallery w:val="placeholder"/>
        </w:category>
        <w:types>
          <w:type w:val="bbPlcHdr"/>
        </w:types>
        <w:behaviors>
          <w:behavior w:val="content"/>
        </w:behaviors>
        <w:guid w:val="{2EAF94F3-1DAE-AB43-A3E4-0252C21E1AF4}"/>
      </w:docPartPr>
      <w:docPartBody>
        <w:p w:rsidR="00B45AC3" w:rsidRDefault="00946AAC" w:rsidP="00946AAC">
          <w:pPr>
            <w:pStyle w:val="DAB1EC0B32B5A14FB7B76B32DB810830"/>
          </w:pPr>
          <w:r w:rsidRPr="00974D34">
            <w:rPr>
              <w:rStyle w:val="PlaceholderText"/>
            </w:rPr>
            <w:t>Click or tap here to enter text.</w:t>
          </w:r>
        </w:p>
      </w:docPartBody>
    </w:docPart>
    <w:docPart>
      <w:docPartPr>
        <w:name w:val="38DE33B5EC458A46B43A6D3F149AC3A7"/>
        <w:category>
          <w:name w:val="General"/>
          <w:gallery w:val="placeholder"/>
        </w:category>
        <w:types>
          <w:type w:val="bbPlcHdr"/>
        </w:types>
        <w:behaviors>
          <w:behavior w:val="content"/>
        </w:behaviors>
        <w:guid w:val="{4112C2FB-2F17-694D-8F88-06FC8EB28577}"/>
      </w:docPartPr>
      <w:docPartBody>
        <w:p w:rsidR="00B45AC3" w:rsidRDefault="00946AAC" w:rsidP="00946AAC">
          <w:pPr>
            <w:pStyle w:val="38DE33B5EC458A46B43A6D3F149AC3A7"/>
          </w:pPr>
          <w:r w:rsidRPr="00346B6B">
            <w:rPr>
              <w:rStyle w:val="PlaceholderText"/>
            </w:rPr>
            <w:t>Click or tap here to enter text.</w:t>
          </w:r>
        </w:p>
      </w:docPartBody>
    </w:docPart>
    <w:docPart>
      <w:docPartPr>
        <w:name w:val="6183E19511636A449AD7F995861C0860"/>
        <w:category>
          <w:name w:val="General"/>
          <w:gallery w:val="placeholder"/>
        </w:category>
        <w:types>
          <w:type w:val="bbPlcHdr"/>
        </w:types>
        <w:behaviors>
          <w:behavior w:val="content"/>
        </w:behaviors>
        <w:guid w:val="{7171F912-089E-5644-A096-C869104AA610}"/>
      </w:docPartPr>
      <w:docPartBody>
        <w:p w:rsidR="00B45AC3" w:rsidRDefault="00946AAC" w:rsidP="00946AAC">
          <w:pPr>
            <w:pStyle w:val="6183E19511636A449AD7F995861C0860"/>
          </w:pPr>
          <w:r w:rsidRPr="00974D34">
            <w:rPr>
              <w:rStyle w:val="PlaceholderText"/>
            </w:rPr>
            <w:t>Click or tap here to enter text.</w:t>
          </w:r>
        </w:p>
      </w:docPartBody>
    </w:docPart>
    <w:docPart>
      <w:docPartPr>
        <w:name w:val="C0F2FDFE1157894FB0008FCF0436C9A2"/>
        <w:category>
          <w:name w:val="General"/>
          <w:gallery w:val="placeholder"/>
        </w:category>
        <w:types>
          <w:type w:val="bbPlcHdr"/>
        </w:types>
        <w:behaviors>
          <w:behavior w:val="content"/>
        </w:behaviors>
        <w:guid w:val="{F4D23AEF-2878-5E4F-AE9F-17DD40B137BF}"/>
      </w:docPartPr>
      <w:docPartBody>
        <w:p w:rsidR="00B45AC3" w:rsidRDefault="00946AAC" w:rsidP="00946AAC">
          <w:pPr>
            <w:pStyle w:val="C0F2FDFE1157894FB0008FCF0436C9A2"/>
          </w:pPr>
          <w:r w:rsidRPr="00974D34">
            <w:rPr>
              <w:rStyle w:val="PlaceholderText"/>
            </w:rPr>
            <w:t>Click or tap here to enter text.</w:t>
          </w:r>
        </w:p>
      </w:docPartBody>
    </w:docPart>
    <w:docPart>
      <w:docPartPr>
        <w:name w:val="7292595817FEDE42B640FBD8013862AC"/>
        <w:category>
          <w:name w:val="General"/>
          <w:gallery w:val="placeholder"/>
        </w:category>
        <w:types>
          <w:type w:val="bbPlcHdr"/>
        </w:types>
        <w:behaviors>
          <w:behavior w:val="content"/>
        </w:behaviors>
        <w:guid w:val="{275E7A34-85DE-7144-A3F5-830DCF251328}"/>
      </w:docPartPr>
      <w:docPartBody>
        <w:p w:rsidR="00B45AC3" w:rsidRDefault="00946AAC" w:rsidP="00946AAC">
          <w:pPr>
            <w:pStyle w:val="7292595817FEDE42B640FBD8013862AC"/>
          </w:pPr>
          <w:r w:rsidRPr="00974D34">
            <w:rPr>
              <w:rStyle w:val="PlaceholderText"/>
            </w:rPr>
            <w:t>Click or tap here to enter text.</w:t>
          </w:r>
        </w:p>
      </w:docPartBody>
    </w:docPart>
    <w:docPart>
      <w:docPartPr>
        <w:name w:val="ACF4AD5F1B27434C96233337DA5570F0"/>
        <w:category>
          <w:name w:val="General"/>
          <w:gallery w:val="placeholder"/>
        </w:category>
        <w:types>
          <w:type w:val="bbPlcHdr"/>
        </w:types>
        <w:behaviors>
          <w:behavior w:val="content"/>
        </w:behaviors>
        <w:guid w:val="{C086882B-3913-CF45-B89F-1C66747CC42A}"/>
      </w:docPartPr>
      <w:docPartBody>
        <w:p w:rsidR="0061726A" w:rsidRDefault="00B136D5" w:rsidP="00B136D5">
          <w:pPr>
            <w:pStyle w:val="ACF4AD5F1B27434C96233337DA5570F0"/>
          </w:pPr>
          <w:r w:rsidRPr="00974D3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PEFNAN+TimesNewRoman">
    <w:altName w:val="Times New Roman"/>
    <w:panose1 w:val="020B0604020202020204"/>
    <w:charset w:val="00"/>
    <w:family w:val="roman"/>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pleSystemUIFont">
    <w:altName w:val="Cambria"/>
    <w:panose1 w:val="020B0604020202020204"/>
    <w:charset w:val="00"/>
    <w:family w:val="roman"/>
    <w:pitch w:val="default"/>
  </w:font>
  <w:font w:name=".SFUI-Regular">
    <w:altName w:val="Cambria"/>
    <w:panose1 w:val="020B0604020202020204"/>
    <w:charset w:val="00"/>
    <w:family w:val="roman"/>
    <w:pitch w:val="default"/>
  </w:font>
  <w:font w:name="Times">
    <w:altName w:val="Times New Roman"/>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7ED"/>
    <w:rsid w:val="000439C7"/>
    <w:rsid w:val="000759FC"/>
    <w:rsid w:val="000B2BB3"/>
    <w:rsid w:val="000C1697"/>
    <w:rsid w:val="00101984"/>
    <w:rsid w:val="00171791"/>
    <w:rsid w:val="001D519E"/>
    <w:rsid w:val="00224403"/>
    <w:rsid w:val="00252FFC"/>
    <w:rsid w:val="00281F88"/>
    <w:rsid w:val="002D09E8"/>
    <w:rsid w:val="002E452E"/>
    <w:rsid w:val="002F3C24"/>
    <w:rsid w:val="003C0BFC"/>
    <w:rsid w:val="003F5A46"/>
    <w:rsid w:val="004048E0"/>
    <w:rsid w:val="004C70C9"/>
    <w:rsid w:val="004D749D"/>
    <w:rsid w:val="0051374C"/>
    <w:rsid w:val="00595135"/>
    <w:rsid w:val="005E5B59"/>
    <w:rsid w:val="005F47ED"/>
    <w:rsid w:val="00601676"/>
    <w:rsid w:val="00616AF3"/>
    <w:rsid w:val="0061726A"/>
    <w:rsid w:val="00621D6F"/>
    <w:rsid w:val="00627A16"/>
    <w:rsid w:val="006C5A02"/>
    <w:rsid w:val="006E50E2"/>
    <w:rsid w:val="006F78B0"/>
    <w:rsid w:val="0070095F"/>
    <w:rsid w:val="00735D11"/>
    <w:rsid w:val="00750B9D"/>
    <w:rsid w:val="007679DA"/>
    <w:rsid w:val="007735E2"/>
    <w:rsid w:val="00776099"/>
    <w:rsid w:val="007B021A"/>
    <w:rsid w:val="007E3DC8"/>
    <w:rsid w:val="008171D6"/>
    <w:rsid w:val="00825265"/>
    <w:rsid w:val="00853463"/>
    <w:rsid w:val="00853C68"/>
    <w:rsid w:val="0086759E"/>
    <w:rsid w:val="00946AAC"/>
    <w:rsid w:val="009A1F29"/>
    <w:rsid w:val="009A3A64"/>
    <w:rsid w:val="009E3E88"/>
    <w:rsid w:val="00A71D09"/>
    <w:rsid w:val="00AC7EA7"/>
    <w:rsid w:val="00AD1517"/>
    <w:rsid w:val="00AF3E91"/>
    <w:rsid w:val="00B1063C"/>
    <w:rsid w:val="00B12A13"/>
    <w:rsid w:val="00B136D5"/>
    <w:rsid w:val="00B45AC3"/>
    <w:rsid w:val="00B8270E"/>
    <w:rsid w:val="00BB293B"/>
    <w:rsid w:val="00BD7511"/>
    <w:rsid w:val="00C72077"/>
    <w:rsid w:val="00CA27E6"/>
    <w:rsid w:val="00CC5EFD"/>
    <w:rsid w:val="00CD3F4C"/>
    <w:rsid w:val="00CF6BEE"/>
    <w:rsid w:val="00E023E2"/>
    <w:rsid w:val="00E02A49"/>
    <w:rsid w:val="00E21C4B"/>
    <w:rsid w:val="00E377D5"/>
    <w:rsid w:val="00E377E7"/>
    <w:rsid w:val="00EF0E9D"/>
    <w:rsid w:val="00EF19EA"/>
    <w:rsid w:val="00F10971"/>
    <w:rsid w:val="00F9595D"/>
  </w:rsids>
  <m:mathPr>
    <m:mathFont m:val="Cambria Math"/>
    <m:brkBin m:val="before"/>
    <m:brkBinSub m:val="--"/>
    <m:smallFrac m:val="0"/>
    <m:dispDef/>
    <m:lMargin m:val="0"/>
    <m:rMargin m:val="0"/>
    <m:defJc m:val="centerGroup"/>
    <m:wrapIndent m:val="1440"/>
    <m:intLim m:val="subSup"/>
    <m:naryLim m:val="undOvr"/>
  </m:mathPr>
  <w:themeFontLang w:val="en-S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79DA"/>
    <w:rPr>
      <w:color w:val="808080"/>
    </w:rPr>
  </w:style>
  <w:style w:type="paragraph" w:customStyle="1" w:styleId="63D92A6E268B3E4EAC38C6D89ADB9DCF">
    <w:name w:val="63D92A6E268B3E4EAC38C6D89ADB9DCF"/>
    <w:rsid w:val="005F47ED"/>
  </w:style>
  <w:style w:type="paragraph" w:customStyle="1" w:styleId="CDB7A280A2F95B46B07E39025B7B96A5">
    <w:name w:val="CDB7A280A2F95B46B07E39025B7B96A5"/>
    <w:rsid w:val="005F47ED"/>
  </w:style>
  <w:style w:type="paragraph" w:customStyle="1" w:styleId="C5FFB2F253BA1A4C84AC7F881C738926">
    <w:name w:val="C5FFB2F253BA1A4C84AC7F881C738926"/>
    <w:rsid w:val="005F47ED"/>
  </w:style>
  <w:style w:type="paragraph" w:customStyle="1" w:styleId="1C65883106B9A24D87B627321E538D2A">
    <w:name w:val="1C65883106B9A24D87B627321E538D2A"/>
    <w:rsid w:val="005F47ED"/>
  </w:style>
  <w:style w:type="paragraph" w:customStyle="1" w:styleId="5F177AED4F0E14498B3EDAB70B7BB6CD">
    <w:name w:val="5F177AED4F0E14498B3EDAB70B7BB6CD"/>
    <w:rsid w:val="005F47ED"/>
  </w:style>
  <w:style w:type="paragraph" w:customStyle="1" w:styleId="E09FC199813CCB40B3788793B1296AB7">
    <w:name w:val="E09FC199813CCB40B3788793B1296AB7"/>
    <w:rsid w:val="005F47ED"/>
  </w:style>
  <w:style w:type="paragraph" w:customStyle="1" w:styleId="F745F5BCFBB65546BE99771F7B66E36A">
    <w:name w:val="F745F5BCFBB65546BE99771F7B66E36A"/>
    <w:rsid w:val="005F47ED"/>
  </w:style>
  <w:style w:type="paragraph" w:customStyle="1" w:styleId="C3EBC31302999B44A29E82DF5E9BFA8E">
    <w:name w:val="C3EBC31302999B44A29E82DF5E9BFA8E"/>
    <w:rsid w:val="005F47ED"/>
  </w:style>
  <w:style w:type="paragraph" w:customStyle="1" w:styleId="387A583AE1F0D24685FF707A01F8A6E2">
    <w:name w:val="387A583AE1F0D24685FF707A01F8A6E2"/>
    <w:rsid w:val="005F47ED"/>
  </w:style>
  <w:style w:type="paragraph" w:customStyle="1" w:styleId="E196502598FABA4081BD6ED2445AAFA4">
    <w:name w:val="E196502598FABA4081BD6ED2445AAFA4"/>
    <w:rsid w:val="005F47ED"/>
  </w:style>
  <w:style w:type="paragraph" w:customStyle="1" w:styleId="8A1521460A0A684B997B8CC8B83CAA35">
    <w:name w:val="8A1521460A0A684B997B8CC8B83CAA35"/>
    <w:rsid w:val="005F47ED"/>
  </w:style>
  <w:style w:type="paragraph" w:customStyle="1" w:styleId="AD64B6AE554F0046943851554D46B342">
    <w:name w:val="AD64B6AE554F0046943851554D46B342"/>
    <w:rsid w:val="005F47ED"/>
  </w:style>
  <w:style w:type="paragraph" w:customStyle="1" w:styleId="726983B60073764A8DC1BE076C1B33D1">
    <w:name w:val="726983B60073764A8DC1BE076C1B33D1"/>
    <w:rsid w:val="005F47ED"/>
  </w:style>
  <w:style w:type="paragraph" w:customStyle="1" w:styleId="A2651DAE26E8C341ABCDA08CBCCD00CE">
    <w:name w:val="A2651DAE26E8C341ABCDA08CBCCD00CE"/>
    <w:rsid w:val="005F47ED"/>
  </w:style>
  <w:style w:type="paragraph" w:customStyle="1" w:styleId="04327F353A8F764B8D9B26EAAFF8DD4D">
    <w:name w:val="04327F353A8F764B8D9B26EAAFF8DD4D"/>
    <w:rsid w:val="005F47ED"/>
  </w:style>
  <w:style w:type="paragraph" w:customStyle="1" w:styleId="C4EE05456D611741957D675B050D0640">
    <w:name w:val="C4EE05456D611741957D675B050D0640"/>
    <w:rsid w:val="005F47ED"/>
  </w:style>
  <w:style w:type="paragraph" w:customStyle="1" w:styleId="15EF8CE0C3D9154483B0195858CAB9DB">
    <w:name w:val="15EF8CE0C3D9154483B0195858CAB9DB"/>
    <w:rsid w:val="005F47ED"/>
  </w:style>
  <w:style w:type="paragraph" w:customStyle="1" w:styleId="7748E0664D71B641BA150C4EAB1D968D">
    <w:name w:val="7748E0664D71B641BA150C4EAB1D968D"/>
    <w:rsid w:val="005F47ED"/>
  </w:style>
  <w:style w:type="paragraph" w:customStyle="1" w:styleId="CF08AF0F8AE08442B6F9B46DCCD71591">
    <w:name w:val="CF08AF0F8AE08442B6F9B46DCCD71591"/>
    <w:rsid w:val="005F47ED"/>
  </w:style>
  <w:style w:type="paragraph" w:customStyle="1" w:styleId="EF3C23FBCAAD9A448D09F40D61276C43">
    <w:name w:val="EF3C23FBCAAD9A448D09F40D61276C43"/>
    <w:rsid w:val="005F47ED"/>
  </w:style>
  <w:style w:type="paragraph" w:customStyle="1" w:styleId="25DDCC08D1A6FF4C882819122FC89F19">
    <w:name w:val="25DDCC08D1A6FF4C882819122FC89F19"/>
    <w:rsid w:val="005F47ED"/>
  </w:style>
  <w:style w:type="paragraph" w:customStyle="1" w:styleId="E271687641453F42A331B440C06C7E66">
    <w:name w:val="E271687641453F42A331B440C06C7E66"/>
    <w:rsid w:val="005F47ED"/>
  </w:style>
  <w:style w:type="paragraph" w:customStyle="1" w:styleId="77AA93F81E3E334588B3A13A31BF2651">
    <w:name w:val="77AA93F81E3E334588B3A13A31BF2651"/>
    <w:rsid w:val="005F47ED"/>
  </w:style>
  <w:style w:type="paragraph" w:customStyle="1" w:styleId="1CB790BC8B67BB4BBC8160BECD51A48A">
    <w:name w:val="1CB790BC8B67BB4BBC8160BECD51A48A"/>
    <w:rsid w:val="005F47ED"/>
  </w:style>
  <w:style w:type="paragraph" w:customStyle="1" w:styleId="96AABEF43C653D43A0E74E187B673F30">
    <w:name w:val="96AABEF43C653D43A0E74E187B673F30"/>
    <w:rsid w:val="005F47ED"/>
  </w:style>
  <w:style w:type="paragraph" w:customStyle="1" w:styleId="F2B94771361E7F47A96C61EB861157E4">
    <w:name w:val="F2B94771361E7F47A96C61EB861157E4"/>
    <w:rsid w:val="005F47ED"/>
  </w:style>
  <w:style w:type="paragraph" w:customStyle="1" w:styleId="3DF82F874C350D4681899745C319B895">
    <w:name w:val="3DF82F874C350D4681899745C319B895"/>
    <w:rsid w:val="005F47ED"/>
  </w:style>
  <w:style w:type="paragraph" w:customStyle="1" w:styleId="23EA0FB39D53E74380778E5068D85908">
    <w:name w:val="23EA0FB39D53E74380778E5068D85908"/>
    <w:rsid w:val="005F47ED"/>
  </w:style>
  <w:style w:type="paragraph" w:customStyle="1" w:styleId="D5659BBFC8AEF744A8ED99593CA32C06">
    <w:name w:val="D5659BBFC8AEF744A8ED99593CA32C06"/>
    <w:rsid w:val="005F47ED"/>
  </w:style>
  <w:style w:type="paragraph" w:customStyle="1" w:styleId="140748975C04A840AD094BBAE199BD18">
    <w:name w:val="140748975C04A840AD094BBAE199BD18"/>
    <w:rsid w:val="005F47ED"/>
  </w:style>
  <w:style w:type="paragraph" w:customStyle="1" w:styleId="082A32BF2CD23D43A3434757AA11943C">
    <w:name w:val="082A32BF2CD23D43A3434757AA11943C"/>
    <w:rsid w:val="005F47ED"/>
  </w:style>
  <w:style w:type="paragraph" w:customStyle="1" w:styleId="25763C3B4196A341BE4597FA09C2A198">
    <w:name w:val="25763C3B4196A341BE4597FA09C2A198"/>
    <w:rsid w:val="005F47ED"/>
  </w:style>
  <w:style w:type="paragraph" w:customStyle="1" w:styleId="4E75E0FBE076754C946DBDFC68AE6AF8">
    <w:name w:val="4E75E0FBE076754C946DBDFC68AE6AF8"/>
    <w:rsid w:val="005F47ED"/>
  </w:style>
  <w:style w:type="paragraph" w:customStyle="1" w:styleId="BA233D0F8DEA2B44B506B8BEBF70FAA1">
    <w:name w:val="BA233D0F8DEA2B44B506B8BEBF70FAA1"/>
    <w:rsid w:val="005F47ED"/>
  </w:style>
  <w:style w:type="paragraph" w:customStyle="1" w:styleId="D2FB75081CDE9C4EB95A5B4AFB799B44">
    <w:name w:val="D2FB75081CDE9C4EB95A5B4AFB799B44"/>
    <w:rsid w:val="005F47ED"/>
  </w:style>
  <w:style w:type="paragraph" w:customStyle="1" w:styleId="3F3E12A08185054480C303EDCFB602E7">
    <w:name w:val="3F3E12A08185054480C303EDCFB602E7"/>
    <w:rsid w:val="005F47ED"/>
  </w:style>
  <w:style w:type="paragraph" w:customStyle="1" w:styleId="24CA22C1F4279240ACB3035A2BC6C879">
    <w:name w:val="24CA22C1F4279240ACB3035A2BC6C879"/>
    <w:rsid w:val="005F47ED"/>
  </w:style>
  <w:style w:type="paragraph" w:customStyle="1" w:styleId="7E91E8AEB5462347A540432B377FAD8E">
    <w:name w:val="7E91E8AEB5462347A540432B377FAD8E"/>
    <w:rsid w:val="005F47ED"/>
  </w:style>
  <w:style w:type="paragraph" w:customStyle="1" w:styleId="7FF36240A829B44FBCF52C0BA69D51D9">
    <w:name w:val="7FF36240A829B44FBCF52C0BA69D51D9"/>
    <w:rsid w:val="005F47ED"/>
  </w:style>
  <w:style w:type="paragraph" w:customStyle="1" w:styleId="5BD3471316D8DE4284F7240E573DC655">
    <w:name w:val="5BD3471316D8DE4284F7240E573DC655"/>
    <w:rsid w:val="005F47ED"/>
  </w:style>
  <w:style w:type="paragraph" w:customStyle="1" w:styleId="CC0E03D7E791EC4480ABF93E2CA7E723">
    <w:name w:val="CC0E03D7E791EC4480ABF93E2CA7E723"/>
    <w:rsid w:val="005F47ED"/>
  </w:style>
  <w:style w:type="paragraph" w:customStyle="1" w:styleId="53614FE458ECEE44A9C57CD67D0A2117">
    <w:name w:val="53614FE458ECEE44A9C57CD67D0A2117"/>
    <w:rsid w:val="005F47ED"/>
  </w:style>
  <w:style w:type="paragraph" w:customStyle="1" w:styleId="C4BC83FA1A65BE4BA120D1AB037B1B61">
    <w:name w:val="C4BC83FA1A65BE4BA120D1AB037B1B61"/>
    <w:rsid w:val="005F47ED"/>
  </w:style>
  <w:style w:type="paragraph" w:customStyle="1" w:styleId="A067AD137D658A4BAD344ACC2E651F60">
    <w:name w:val="A067AD137D658A4BAD344ACC2E651F60"/>
    <w:rsid w:val="005F47ED"/>
  </w:style>
  <w:style w:type="paragraph" w:customStyle="1" w:styleId="62343250FA03B645A1331C11BD5ED01D">
    <w:name w:val="62343250FA03B645A1331C11BD5ED01D"/>
    <w:rsid w:val="005F47ED"/>
  </w:style>
  <w:style w:type="paragraph" w:customStyle="1" w:styleId="27FFEEA5772B9C4A9A7BECF034A01DB1">
    <w:name w:val="27FFEEA5772B9C4A9A7BECF034A01DB1"/>
    <w:rsid w:val="005F47ED"/>
  </w:style>
  <w:style w:type="paragraph" w:customStyle="1" w:styleId="CF24059CC7FB7543A10FCEEB8A4E99D1">
    <w:name w:val="CF24059CC7FB7543A10FCEEB8A4E99D1"/>
    <w:rsid w:val="00776099"/>
  </w:style>
  <w:style w:type="paragraph" w:customStyle="1" w:styleId="4C988C488520F04E925828FF7CEAFB52">
    <w:name w:val="4C988C488520F04E925828FF7CEAFB52"/>
    <w:rsid w:val="00EF19EA"/>
  </w:style>
  <w:style w:type="paragraph" w:customStyle="1" w:styleId="C35F3FB918B69F41A65641F76021A4CC">
    <w:name w:val="C35F3FB918B69F41A65641F76021A4CC"/>
    <w:rsid w:val="00EF19EA"/>
  </w:style>
  <w:style w:type="paragraph" w:customStyle="1" w:styleId="973A48865E3DCF4EA5A519A499CAA98B">
    <w:name w:val="973A48865E3DCF4EA5A519A499CAA98B"/>
    <w:rsid w:val="00946AAC"/>
  </w:style>
  <w:style w:type="paragraph" w:customStyle="1" w:styleId="60A5DE7A5DF6CE47A1202C61B5641506">
    <w:name w:val="60A5DE7A5DF6CE47A1202C61B5641506"/>
    <w:rsid w:val="00946AAC"/>
  </w:style>
  <w:style w:type="paragraph" w:customStyle="1" w:styleId="E68F8F09A03DB54FBEA2EA7F856BF614">
    <w:name w:val="E68F8F09A03DB54FBEA2EA7F856BF614"/>
    <w:rsid w:val="00946AAC"/>
  </w:style>
  <w:style w:type="paragraph" w:customStyle="1" w:styleId="021BF5ED2D3B9346B3CFBADF48E69993">
    <w:name w:val="021BF5ED2D3B9346B3CFBADF48E69993"/>
    <w:rsid w:val="00946AAC"/>
  </w:style>
  <w:style w:type="paragraph" w:customStyle="1" w:styleId="DAB1EC0B32B5A14FB7B76B32DB810830">
    <w:name w:val="DAB1EC0B32B5A14FB7B76B32DB810830"/>
    <w:rsid w:val="00946AAC"/>
  </w:style>
  <w:style w:type="paragraph" w:customStyle="1" w:styleId="38DE33B5EC458A46B43A6D3F149AC3A7">
    <w:name w:val="38DE33B5EC458A46B43A6D3F149AC3A7"/>
    <w:rsid w:val="00946AAC"/>
  </w:style>
  <w:style w:type="paragraph" w:customStyle="1" w:styleId="6183E19511636A449AD7F995861C0860">
    <w:name w:val="6183E19511636A449AD7F995861C0860"/>
    <w:rsid w:val="00946AAC"/>
  </w:style>
  <w:style w:type="paragraph" w:customStyle="1" w:styleId="C0F2FDFE1157894FB0008FCF0436C9A2">
    <w:name w:val="C0F2FDFE1157894FB0008FCF0436C9A2"/>
    <w:rsid w:val="00946AAC"/>
  </w:style>
  <w:style w:type="paragraph" w:customStyle="1" w:styleId="7292595817FEDE42B640FBD8013862AC">
    <w:name w:val="7292595817FEDE42B640FBD8013862AC"/>
    <w:rsid w:val="00946AAC"/>
  </w:style>
  <w:style w:type="paragraph" w:customStyle="1" w:styleId="ACF4AD5F1B27434C96233337DA5570F0">
    <w:name w:val="ACF4AD5F1B27434C96233337DA5570F0"/>
    <w:rsid w:val="00B136D5"/>
  </w:style>
  <w:style w:type="paragraph" w:customStyle="1" w:styleId="FB55B6F6D30982499377794C2DF5A9C6">
    <w:name w:val="FB55B6F6D30982499377794C2DF5A9C6"/>
    <w:rsid w:val="00B136D5"/>
  </w:style>
  <w:style w:type="paragraph" w:customStyle="1" w:styleId="5157734402D2F644B7D7E091FCD40B2B">
    <w:name w:val="5157734402D2F644B7D7E091FCD40B2B"/>
    <w:rsid w:val="00171791"/>
  </w:style>
  <w:style w:type="paragraph" w:customStyle="1" w:styleId="A564C7BCB96EAA47BEB37528BC359ECE">
    <w:name w:val="A564C7BCB96EAA47BEB37528BC359ECE"/>
    <w:rsid w:val="009E3E88"/>
  </w:style>
  <w:style w:type="paragraph" w:customStyle="1" w:styleId="17B1A05223BD6C459B878B4810F57DE1">
    <w:name w:val="17B1A05223BD6C459B878B4810F57DE1"/>
    <w:rsid w:val="009E3E88"/>
  </w:style>
  <w:style w:type="paragraph" w:customStyle="1" w:styleId="A177EBF3289AB44CB427AB36ADD114E0">
    <w:name w:val="A177EBF3289AB44CB427AB36ADD114E0"/>
    <w:rsid w:val="009E3E88"/>
  </w:style>
  <w:style w:type="paragraph" w:customStyle="1" w:styleId="4F2392A8C4D18F448C7389CE536DE552">
    <w:name w:val="4F2392A8C4D18F448C7389CE536DE552"/>
    <w:rsid w:val="009E3E88"/>
  </w:style>
  <w:style w:type="paragraph" w:customStyle="1" w:styleId="CED31CAAA24B9A41AB10FA187DD25B3D">
    <w:name w:val="CED31CAAA24B9A41AB10FA187DD25B3D"/>
    <w:rsid w:val="009E3E88"/>
  </w:style>
  <w:style w:type="paragraph" w:customStyle="1" w:styleId="3AF709E5F6656E488DBB88950DEED8EE">
    <w:name w:val="3AF709E5F6656E488DBB88950DEED8EE"/>
    <w:rsid w:val="009E3E88"/>
  </w:style>
  <w:style w:type="paragraph" w:customStyle="1" w:styleId="1F41C75D547A9346851DBEA0E14DBAEB">
    <w:name w:val="1F41C75D547A9346851DBEA0E14DBAEB"/>
    <w:rsid w:val="009E3E88"/>
  </w:style>
  <w:style w:type="paragraph" w:customStyle="1" w:styleId="ACE69280D2E3414BBE608B4502A90DDD">
    <w:name w:val="ACE69280D2E3414BBE608B4502A90DDD"/>
    <w:rsid w:val="009E3E88"/>
  </w:style>
  <w:style w:type="paragraph" w:customStyle="1" w:styleId="9214F0887916BF46B4C31B5D5771DA83">
    <w:name w:val="9214F0887916BF46B4C31B5D5771DA83"/>
    <w:rsid w:val="009E3E88"/>
  </w:style>
  <w:style w:type="paragraph" w:customStyle="1" w:styleId="4FBDB56C198E174EB7C6F5FFA0E385F1">
    <w:name w:val="4FBDB56C198E174EB7C6F5FFA0E385F1"/>
    <w:rsid w:val="007679DA"/>
  </w:style>
  <w:style w:type="paragraph" w:customStyle="1" w:styleId="7CE83C1EDD410948A6F91D00851F11AC">
    <w:name w:val="7CE83C1EDD410948A6F91D00851F11AC"/>
    <w:rsid w:val="007679DA"/>
  </w:style>
  <w:style w:type="paragraph" w:customStyle="1" w:styleId="60ACB961DB36B54B8C137429AD0D8405">
    <w:name w:val="60ACB961DB36B54B8C137429AD0D8405"/>
    <w:rsid w:val="007679DA"/>
  </w:style>
  <w:style w:type="paragraph" w:customStyle="1" w:styleId="B1E24325825DE34EBC949D567683E9AD">
    <w:name w:val="B1E24325825DE34EBC949D567683E9AD"/>
    <w:rsid w:val="007679DA"/>
  </w:style>
  <w:style w:type="paragraph" w:customStyle="1" w:styleId="4A72D22867C08949ABBBB7DC969E0AD2">
    <w:name w:val="4A72D22867C08949ABBBB7DC969E0AD2"/>
    <w:rsid w:val="007679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D1BE9-4EF5-AB45-AE45-F16396B104F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74</Pages>
  <Words>20930</Words>
  <Characters>119307</Characters>
  <Application>Microsoft Office Word</Application>
  <DocSecurity>0</DocSecurity>
  <Lines>994</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رزان الدوسري ID 443203966</dc:creator>
  <cp:keywords/>
  <dc:description/>
  <cp:lastModifiedBy>رزان الدوسري ID 443203966</cp:lastModifiedBy>
  <cp:revision>2</cp:revision>
  <cp:lastPrinted>2023-02-10T13:07:00Z</cp:lastPrinted>
  <dcterms:created xsi:type="dcterms:W3CDTF">2023-03-10T11:41:00Z</dcterms:created>
  <dcterms:modified xsi:type="dcterms:W3CDTF">2023-03-10T11:41:00Z</dcterms:modified>
</cp:coreProperties>
</file>